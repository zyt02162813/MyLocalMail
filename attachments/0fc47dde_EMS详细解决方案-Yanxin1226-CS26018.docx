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9B1423" w14:textId="77777777" w:rsidR="00CF6F30" w:rsidRDefault="00CF6F30">
      <w:pPr>
        <w:rPr>
          <w:rFonts w:ascii="Microsoft YaHei" w:eastAsia="Microsoft YaHei" w:hAnsi="Microsoft YaHei" w:cs="Microsoft YaHei" w:hint="eastAsia"/>
        </w:rPr>
      </w:pPr>
      <w:bookmarkStart w:id="0" w:name="TitleEnd"/>
      <w:bookmarkEnd w:id="0"/>
    </w:p>
    <w:p w14:paraId="306056C9" w14:textId="77777777" w:rsidR="00CF6F30" w:rsidRDefault="00CF6F30">
      <w:pPr>
        <w:jc w:val="center"/>
        <w:rPr>
          <w:rFonts w:ascii="Microsoft YaHei" w:eastAsia="Microsoft YaHei" w:hAnsi="Microsoft YaHei" w:cs="Microsoft YaHei" w:hint="eastAsia"/>
          <w:b/>
        </w:rPr>
      </w:pPr>
    </w:p>
    <w:p w14:paraId="7AEE2F36" w14:textId="77777777" w:rsidR="00CF6F30" w:rsidRDefault="00CF6F30">
      <w:pPr>
        <w:jc w:val="center"/>
        <w:rPr>
          <w:rFonts w:ascii="Microsoft YaHei" w:eastAsia="Microsoft YaHei" w:hAnsi="Microsoft YaHei" w:cs="Microsoft YaHei" w:hint="eastAsia"/>
          <w:b/>
        </w:rPr>
      </w:pPr>
    </w:p>
    <w:p w14:paraId="1E9634CA" w14:textId="77777777" w:rsidR="00CF6F30" w:rsidRDefault="00F0093C">
      <w:pPr>
        <w:jc w:val="center"/>
        <w:rPr>
          <w:rFonts w:ascii="Microsoft YaHei" w:eastAsia="Microsoft YaHei" w:hAnsi="Microsoft YaHei" w:cs="Microsoft YaHei" w:hint="eastAsia"/>
          <w:b/>
          <w:sz w:val="44"/>
          <w:szCs w:val="44"/>
        </w:rPr>
      </w:pPr>
      <w:r>
        <w:rPr>
          <w:rFonts w:ascii="Microsoft YaHei" w:eastAsia="Microsoft YaHei" w:hAnsi="Microsoft YaHei" w:cs="Microsoft YaHei" w:hint="eastAsia"/>
          <w:b/>
          <w:sz w:val="48"/>
          <w:szCs w:val="48"/>
        </w:rPr>
        <w:t xml:space="preserve">士卓曼   </w:t>
      </w:r>
      <w:r>
        <w:rPr>
          <w:rFonts w:ascii="Microsoft YaHei" w:eastAsia="Microsoft YaHei" w:hAnsi="Microsoft YaHei" w:cs="Microsoft YaHei" w:hint="eastAsia"/>
          <w:b/>
          <w:sz w:val="44"/>
          <w:szCs w:val="44"/>
        </w:rPr>
        <w:t xml:space="preserve"> </w:t>
      </w:r>
    </w:p>
    <w:p w14:paraId="0373DAC4" w14:textId="77777777" w:rsidR="00CF6F30" w:rsidRDefault="00F0093C">
      <w:pPr>
        <w:keepLines/>
        <w:spacing w:after="120"/>
        <w:ind w:rightChars="360" w:right="756"/>
        <w:jc w:val="center"/>
        <w:rPr>
          <w:rFonts w:ascii="Microsoft YaHei" w:eastAsia="Microsoft YaHei" w:hAnsi="Microsoft YaHei" w:cs="Microsoft YaHei" w:hint="eastAsia"/>
          <w:b/>
          <w:smallCaps/>
          <w:sz w:val="44"/>
          <w:szCs w:val="44"/>
        </w:rPr>
      </w:pPr>
      <w:r>
        <w:rPr>
          <w:rFonts w:ascii="Microsoft YaHei" w:eastAsia="Microsoft YaHei" w:hAnsi="Microsoft YaHei" w:cs="Microsoft YaHei" w:hint="eastAsia"/>
          <w:b/>
          <w:smallCaps/>
          <w:sz w:val="44"/>
          <w:szCs w:val="44"/>
        </w:rPr>
        <w:t xml:space="preserve">      EMS营销活动合</w:t>
      </w:r>
      <w:proofErr w:type="gramStart"/>
      <w:r>
        <w:rPr>
          <w:rFonts w:ascii="Microsoft YaHei" w:eastAsia="Microsoft YaHei" w:hAnsi="Microsoft YaHei" w:cs="Microsoft YaHei" w:hint="eastAsia"/>
          <w:b/>
          <w:smallCaps/>
          <w:sz w:val="44"/>
          <w:szCs w:val="44"/>
        </w:rPr>
        <w:t>规</w:t>
      </w:r>
      <w:proofErr w:type="gramEnd"/>
      <w:r>
        <w:rPr>
          <w:rFonts w:ascii="Microsoft YaHei" w:eastAsia="Microsoft YaHei" w:hAnsi="Microsoft YaHei" w:cs="Microsoft YaHei" w:hint="eastAsia"/>
          <w:b/>
          <w:smallCaps/>
          <w:sz w:val="44"/>
          <w:szCs w:val="44"/>
        </w:rPr>
        <w:t>管理系统</w:t>
      </w:r>
      <w:r>
        <w:rPr>
          <w:rFonts w:ascii="Microsoft YaHei" w:eastAsia="Microsoft YaHei" w:hAnsi="Microsoft YaHei" w:cs="Microsoft YaHei" w:hint="eastAsia"/>
          <w:b/>
          <w:smallCaps/>
          <w:sz w:val="44"/>
          <w:szCs w:val="44"/>
        </w:rPr>
        <w:br/>
      </w:r>
      <w:r>
        <w:rPr>
          <w:rFonts w:ascii="Microsoft YaHei" w:eastAsia="Microsoft YaHei" w:hAnsi="Microsoft YaHei" w:cs="Microsoft YaHei" w:hint="eastAsia"/>
          <w:b/>
          <w:sz w:val="44"/>
          <w:szCs w:val="44"/>
        </w:rPr>
        <w:t>功能设计说明书</w:t>
      </w:r>
    </w:p>
    <w:p w14:paraId="0E9C3938" w14:textId="77777777" w:rsidR="00CF6F30" w:rsidRDefault="00CF6F30">
      <w:pPr>
        <w:keepLines/>
        <w:spacing w:after="120"/>
        <w:ind w:leftChars="992" w:left="2083" w:right="720"/>
        <w:rPr>
          <w:rFonts w:ascii="Microsoft YaHei" w:eastAsia="Microsoft YaHei" w:hAnsi="Microsoft YaHei" w:cs="Microsoft YaHei" w:hint="eastAsia"/>
        </w:rPr>
      </w:pPr>
    </w:p>
    <w:p w14:paraId="1A4BCCAC" w14:textId="77777777" w:rsidR="00CF6F30" w:rsidRDefault="00CF6F30">
      <w:pPr>
        <w:rPr>
          <w:rFonts w:ascii="Microsoft YaHei" w:eastAsia="Microsoft YaHei" w:hAnsi="Microsoft YaHei" w:cs="Microsoft YaHei" w:hint="eastAsia"/>
        </w:rPr>
      </w:pPr>
    </w:p>
    <w:p w14:paraId="68F7A638" w14:textId="77777777" w:rsidR="00CF6F30" w:rsidRDefault="00CF6F30">
      <w:pPr>
        <w:ind w:firstLineChars="950" w:firstLine="1995"/>
        <w:rPr>
          <w:rFonts w:ascii="Microsoft YaHei" w:eastAsia="Microsoft YaHei" w:hAnsi="Microsoft YaHei" w:cs="Microsoft YaHei" w:hint="eastAsia"/>
        </w:rPr>
      </w:pPr>
    </w:p>
    <w:p w14:paraId="7FB093F9" w14:textId="77777777" w:rsidR="00CF6F30" w:rsidRDefault="00CF6F30">
      <w:pPr>
        <w:ind w:firstLineChars="950" w:firstLine="1995"/>
        <w:rPr>
          <w:rFonts w:ascii="Microsoft YaHei" w:eastAsia="Microsoft YaHei" w:hAnsi="Microsoft YaHei" w:cs="Microsoft YaHei" w:hint="eastAsia"/>
        </w:rPr>
      </w:pPr>
    </w:p>
    <w:p w14:paraId="3429AB4C" w14:textId="77777777" w:rsidR="00CF6F30" w:rsidRDefault="00CF6F30">
      <w:pPr>
        <w:rPr>
          <w:rFonts w:ascii="Microsoft YaHei" w:eastAsia="Microsoft YaHei" w:hAnsi="Microsoft YaHei" w:cs="Microsoft YaHei" w:hint="eastAsia"/>
        </w:rPr>
      </w:pPr>
    </w:p>
    <w:p w14:paraId="3D9D558E" w14:textId="77777777" w:rsidR="00CF6F30" w:rsidRDefault="00CF6F30">
      <w:pPr>
        <w:ind w:firstLineChars="950" w:firstLine="1995"/>
        <w:rPr>
          <w:rFonts w:ascii="Microsoft YaHei" w:eastAsia="Microsoft YaHei" w:hAnsi="Microsoft YaHei" w:cs="Microsoft YaHei" w:hint="eastAsia"/>
        </w:rPr>
      </w:pPr>
    </w:p>
    <w:p w14:paraId="57E80559" w14:textId="77777777" w:rsidR="00CF6F30" w:rsidRDefault="00CF6F30">
      <w:pPr>
        <w:ind w:firstLineChars="950" w:firstLine="1995"/>
        <w:rPr>
          <w:rFonts w:ascii="Microsoft YaHei" w:eastAsia="Microsoft YaHei" w:hAnsi="Microsoft YaHei" w:cs="Microsoft YaHei" w:hint="eastAsia"/>
        </w:rPr>
      </w:pPr>
    </w:p>
    <w:p w14:paraId="7B21FC39" w14:textId="77777777" w:rsidR="00CF6F30" w:rsidRDefault="00CF6F30">
      <w:pPr>
        <w:ind w:firstLineChars="950" w:firstLine="1995"/>
        <w:rPr>
          <w:rFonts w:ascii="Microsoft YaHei" w:eastAsia="Microsoft YaHei" w:hAnsi="Microsoft YaHei" w:cs="Microsoft YaHei" w:hint="eastAsia"/>
        </w:rPr>
      </w:pPr>
    </w:p>
    <w:p w14:paraId="61D60F31" w14:textId="77777777" w:rsidR="00CF6F30" w:rsidRDefault="00CF6F30">
      <w:pPr>
        <w:rPr>
          <w:rFonts w:ascii="Microsoft YaHei" w:eastAsia="Microsoft YaHei" w:hAnsi="Microsoft YaHei" w:cs="Microsoft YaHei" w:hint="eastAsia"/>
        </w:rPr>
      </w:pPr>
    </w:p>
    <w:p w14:paraId="6C11A7A2" w14:textId="77777777" w:rsidR="00CF6F30" w:rsidRDefault="00F0093C">
      <w:pPr>
        <w:ind w:leftChars="1000" w:left="2100" w:firstLine="964"/>
        <w:rPr>
          <w:rFonts w:ascii="Microsoft YaHei" w:eastAsia="Microsoft YaHei" w:hAnsi="Microsoft YaHei" w:cs="Microsoft YaHei" w:hint="eastAsia"/>
          <w:sz w:val="28"/>
          <w:szCs w:val="28"/>
        </w:rPr>
      </w:pPr>
      <w:r>
        <w:rPr>
          <w:rFonts w:ascii="Microsoft YaHei" w:eastAsia="Microsoft YaHei" w:hAnsi="Microsoft YaHei" w:cs="Microsoft YaHei" w:hint="eastAsia"/>
          <w:sz w:val="28"/>
          <w:szCs w:val="28"/>
        </w:rPr>
        <w:t>文档作者：林穆/颜鑫</w:t>
      </w:r>
    </w:p>
    <w:p w14:paraId="7C58F413" w14:textId="77777777" w:rsidR="00CF6F30" w:rsidRDefault="00F0093C">
      <w:pPr>
        <w:pStyle w:val="a0"/>
        <w:tabs>
          <w:tab w:val="left" w:pos="4320"/>
          <w:tab w:val="left" w:pos="8190"/>
        </w:tabs>
        <w:spacing w:after="0"/>
        <w:ind w:leftChars="1000" w:left="2100" w:rightChars="404" w:right="848" w:firstLine="964"/>
        <w:rPr>
          <w:rFonts w:ascii="Microsoft YaHei" w:eastAsia="Microsoft YaHei" w:hAnsi="Microsoft YaHei" w:cs="Microsoft YaHei" w:hint="eastAsia"/>
          <w:sz w:val="28"/>
          <w:szCs w:val="28"/>
        </w:rPr>
      </w:pPr>
      <w:r>
        <w:rPr>
          <w:rFonts w:ascii="Microsoft YaHei" w:eastAsia="Microsoft YaHei" w:hAnsi="Microsoft YaHei" w:cs="Microsoft YaHei" w:hint="eastAsia"/>
          <w:sz w:val="28"/>
          <w:szCs w:val="28"/>
        </w:rPr>
        <w:t>创建日期：2025/12/1</w:t>
      </w:r>
    </w:p>
    <w:p w14:paraId="7B98716A" w14:textId="77777777" w:rsidR="00CF6F30" w:rsidRDefault="00F0093C">
      <w:pPr>
        <w:pStyle w:val="a0"/>
        <w:tabs>
          <w:tab w:val="left" w:pos="4320"/>
          <w:tab w:val="left" w:pos="6920"/>
        </w:tabs>
        <w:spacing w:after="0"/>
        <w:ind w:leftChars="1000" w:left="2100" w:right="1050" w:firstLine="964"/>
        <w:rPr>
          <w:rFonts w:ascii="Microsoft YaHei" w:eastAsia="Microsoft YaHei" w:hAnsi="Microsoft YaHei" w:cs="Microsoft YaHei" w:hint="eastAsia"/>
          <w:sz w:val="28"/>
          <w:szCs w:val="28"/>
        </w:rPr>
      </w:pPr>
      <w:r>
        <w:rPr>
          <w:rFonts w:ascii="Microsoft YaHei" w:eastAsia="Microsoft YaHei" w:hAnsi="Microsoft YaHei" w:cs="Microsoft YaHei" w:hint="eastAsia"/>
          <w:sz w:val="28"/>
          <w:szCs w:val="28"/>
        </w:rPr>
        <w:t>确认日期：</w:t>
      </w:r>
      <w:r>
        <w:rPr>
          <w:rFonts w:ascii="Microsoft YaHei" w:eastAsia="Microsoft YaHei" w:hAnsi="Microsoft YaHei" w:cs="Microsoft YaHei" w:hint="eastAsia"/>
          <w:sz w:val="28"/>
          <w:szCs w:val="28"/>
        </w:rPr>
        <w:tab/>
        <w:t xml:space="preserve"> </w:t>
      </w:r>
    </w:p>
    <w:p w14:paraId="2243DABB" w14:textId="77777777" w:rsidR="00CF6F30" w:rsidRDefault="00F0093C">
      <w:pPr>
        <w:pStyle w:val="a0"/>
        <w:tabs>
          <w:tab w:val="left" w:pos="4230"/>
          <w:tab w:val="left" w:pos="8190"/>
        </w:tabs>
        <w:spacing w:after="0"/>
        <w:ind w:leftChars="1000" w:left="2100" w:right="1050" w:firstLine="964"/>
        <w:rPr>
          <w:rFonts w:ascii="Microsoft YaHei" w:eastAsia="Microsoft YaHei" w:hAnsi="Microsoft YaHei" w:cs="Microsoft YaHei" w:hint="eastAsia"/>
          <w:sz w:val="28"/>
          <w:szCs w:val="28"/>
        </w:rPr>
      </w:pPr>
      <w:r>
        <w:rPr>
          <w:rFonts w:ascii="Microsoft YaHei" w:eastAsia="Microsoft YaHei" w:hAnsi="Microsoft YaHei" w:cs="Microsoft YaHei" w:hint="eastAsia"/>
          <w:sz w:val="28"/>
          <w:szCs w:val="28"/>
        </w:rPr>
        <w:t>当前版本：V1.0</w:t>
      </w:r>
    </w:p>
    <w:p w14:paraId="202B0F14" w14:textId="77777777" w:rsidR="00CF6F30" w:rsidRDefault="00F0093C">
      <w:r>
        <w:rPr>
          <w:rFonts w:ascii="Microsoft YaHei" w:eastAsia="Microsoft YaHei" w:hAnsi="Microsoft YaHei" w:cs="Microsoft YaHei" w:hint="eastAsia"/>
          <w:sz w:val="28"/>
          <w:szCs w:val="28"/>
        </w:rPr>
        <w:br w:type="page"/>
      </w:r>
      <w:bookmarkStart w:id="1" w:name="_Toc722101458"/>
      <w:bookmarkStart w:id="2" w:name="_Toc349210056"/>
      <w:bookmarkStart w:id="3" w:name="_Toc640421340"/>
      <w:bookmarkStart w:id="4" w:name="_Toc1181217660"/>
      <w:bookmarkStart w:id="5" w:name="_Toc475917477"/>
      <w:r>
        <w:rPr>
          <w:rFonts w:ascii="Microsoft YaHei" w:eastAsia="Microsoft YaHei" w:hAnsi="Microsoft YaHei" w:cs="Microsoft YaHei" w:hint="eastAsia"/>
          <w:sz w:val="22"/>
        </w:rPr>
        <w:lastRenderedPageBreak/>
        <w:t>文档控制</w:t>
      </w:r>
      <w:bookmarkEnd w:id="1"/>
      <w:bookmarkEnd w:id="2"/>
      <w:bookmarkEnd w:id="3"/>
      <w:bookmarkEnd w:id="4"/>
      <w:bookmarkEnd w:id="5"/>
    </w:p>
    <w:p w14:paraId="2EEE2F42" w14:textId="77777777" w:rsidR="00CF6F30" w:rsidRDefault="00F0093C">
      <w:pPr>
        <w:pStyle w:val="3"/>
        <w:rPr>
          <w:rFonts w:ascii="Microsoft YaHei" w:eastAsia="Microsoft YaHei" w:hAnsi="Microsoft YaHei" w:cs="Microsoft YaHei" w:hint="eastAsia"/>
          <w:sz w:val="22"/>
        </w:rPr>
      </w:pPr>
      <w:bookmarkStart w:id="6" w:name="_Toc1386378752"/>
      <w:bookmarkStart w:id="7" w:name="_Toc373422616"/>
      <w:bookmarkStart w:id="8" w:name="_Toc929115409"/>
      <w:bookmarkStart w:id="9" w:name="_Toc1043653960"/>
      <w:bookmarkStart w:id="10" w:name="_Toc475917478"/>
      <w:bookmarkStart w:id="11" w:name="_Toc349210057"/>
      <w:r>
        <w:rPr>
          <w:rFonts w:ascii="Microsoft YaHei" w:eastAsia="Microsoft YaHei" w:hAnsi="Microsoft YaHei" w:cs="Microsoft YaHei" w:hint="eastAsia"/>
          <w:sz w:val="22"/>
        </w:rPr>
        <w:t>更改记录</w:t>
      </w:r>
      <w:bookmarkEnd w:id="6"/>
      <w:bookmarkEnd w:id="7"/>
      <w:bookmarkEnd w:id="8"/>
      <w:bookmarkEnd w:id="9"/>
      <w:bookmarkEnd w:id="10"/>
      <w:bookmarkEnd w:id="11"/>
    </w:p>
    <w:tbl>
      <w:tblPr>
        <w:tblW w:w="0" w:type="auto"/>
        <w:tblInd w:w="15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firstRow="1" w:lastRow="0" w:firstColumn="1" w:lastColumn="0" w:noHBand="0" w:noVBand="1"/>
        <w:tblPrChange w:id="12" w:author="WPS_1761633435" w:date="2025-12-23T22:20:00Z">
          <w:tblPr>
            <w:tblW w:w="0" w:type="auto"/>
            <w:tblInd w:w="15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4A0" w:firstRow="1" w:lastRow="0" w:firstColumn="1" w:lastColumn="0" w:noHBand="0" w:noVBand="1"/>
          </w:tblPr>
        </w:tblPrChange>
      </w:tblPr>
      <w:tblGrid>
        <w:gridCol w:w="1692"/>
        <w:gridCol w:w="1927"/>
        <w:gridCol w:w="1017"/>
        <w:gridCol w:w="2660"/>
        <w:tblGridChange w:id="13">
          <w:tblGrid>
            <w:gridCol w:w="1356"/>
            <w:gridCol w:w="336"/>
            <w:gridCol w:w="1927"/>
            <w:gridCol w:w="1017"/>
            <w:gridCol w:w="2660"/>
          </w:tblGrid>
        </w:tblGridChange>
      </w:tblGrid>
      <w:tr w:rsidR="00CF6F30" w14:paraId="06DE1766" w14:textId="77777777" w:rsidTr="00CF6F30">
        <w:trPr>
          <w:cantSplit/>
          <w:tblHeader/>
          <w:trPrChange w:id="14" w:author="WPS_1761633435" w:date="2025-12-23T22:20:00Z">
            <w:trPr>
              <w:cantSplit/>
              <w:tblHeader/>
            </w:trPr>
          </w:trPrChange>
        </w:trPr>
        <w:tc>
          <w:tcPr>
            <w:tcW w:w="1692" w:type="dxa"/>
            <w:tcBorders>
              <w:bottom w:val="nil"/>
              <w:right w:val="nil"/>
            </w:tcBorders>
            <w:shd w:val="pct10" w:color="auto" w:fill="auto"/>
            <w:tcPrChange w:id="15" w:author="WPS_1761633435" w:date="2025-12-23T22:20:00Z">
              <w:tcPr>
                <w:tcW w:w="1356" w:type="dxa"/>
                <w:tcBorders>
                  <w:bottom w:val="nil"/>
                  <w:right w:val="nil"/>
                </w:tcBorders>
                <w:shd w:val="pct10" w:color="auto" w:fill="auto"/>
              </w:tcPr>
            </w:tcPrChange>
          </w:tcPr>
          <w:p w14:paraId="0297CB46" w14:textId="77777777" w:rsidR="00CF6F30" w:rsidRDefault="00F0093C">
            <w:pPr>
              <w:pStyle w:val="TableHeading"/>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日期</w:t>
            </w:r>
          </w:p>
        </w:tc>
        <w:tc>
          <w:tcPr>
            <w:tcW w:w="1927" w:type="dxa"/>
            <w:tcBorders>
              <w:left w:val="nil"/>
              <w:bottom w:val="nil"/>
              <w:right w:val="nil"/>
            </w:tcBorders>
            <w:shd w:val="pct10" w:color="auto" w:fill="auto"/>
            <w:tcPrChange w:id="16" w:author="WPS_1761633435" w:date="2025-12-23T22:20:00Z">
              <w:tcPr>
                <w:tcW w:w="2263" w:type="dxa"/>
                <w:gridSpan w:val="2"/>
                <w:tcBorders>
                  <w:left w:val="nil"/>
                  <w:bottom w:val="nil"/>
                  <w:right w:val="nil"/>
                </w:tcBorders>
                <w:shd w:val="pct10" w:color="auto" w:fill="auto"/>
              </w:tcPr>
            </w:tcPrChange>
          </w:tcPr>
          <w:p w14:paraId="145DFD2C" w14:textId="77777777" w:rsidR="00CF6F30" w:rsidRDefault="00F0093C">
            <w:pPr>
              <w:pStyle w:val="TableHeading"/>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作者</w:t>
            </w:r>
          </w:p>
        </w:tc>
        <w:tc>
          <w:tcPr>
            <w:tcW w:w="1017" w:type="dxa"/>
            <w:tcBorders>
              <w:left w:val="nil"/>
              <w:bottom w:val="nil"/>
              <w:right w:val="nil"/>
            </w:tcBorders>
            <w:shd w:val="pct10" w:color="auto" w:fill="auto"/>
            <w:tcPrChange w:id="17" w:author="WPS_1761633435" w:date="2025-12-23T22:20:00Z">
              <w:tcPr>
                <w:tcW w:w="1017" w:type="dxa"/>
                <w:tcBorders>
                  <w:left w:val="nil"/>
                  <w:bottom w:val="nil"/>
                  <w:right w:val="nil"/>
                </w:tcBorders>
                <w:shd w:val="pct10" w:color="auto" w:fill="auto"/>
              </w:tcPr>
            </w:tcPrChange>
          </w:tcPr>
          <w:p w14:paraId="74C63210" w14:textId="77777777" w:rsidR="00CF6F30" w:rsidRDefault="00F0093C">
            <w:pPr>
              <w:pStyle w:val="TableHeading"/>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版本</w:t>
            </w:r>
          </w:p>
        </w:tc>
        <w:tc>
          <w:tcPr>
            <w:tcW w:w="2660" w:type="dxa"/>
            <w:tcBorders>
              <w:left w:val="nil"/>
              <w:bottom w:val="nil"/>
            </w:tcBorders>
            <w:shd w:val="pct10" w:color="auto" w:fill="auto"/>
            <w:tcPrChange w:id="18" w:author="WPS_1761633435" w:date="2025-12-23T22:20:00Z">
              <w:tcPr>
                <w:tcW w:w="2660" w:type="dxa"/>
                <w:tcBorders>
                  <w:left w:val="nil"/>
                  <w:bottom w:val="nil"/>
                </w:tcBorders>
                <w:shd w:val="pct10" w:color="auto" w:fill="auto"/>
              </w:tcPr>
            </w:tcPrChange>
          </w:tcPr>
          <w:p w14:paraId="727B7FAD" w14:textId="77777777" w:rsidR="00CF6F30" w:rsidRDefault="00F0093C">
            <w:pPr>
              <w:pStyle w:val="TableHeading"/>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说明</w:t>
            </w:r>
          </w:p>
        </w:tc>
      </w:tr>
      <w:tr w:rsidR="00CF6F30" w14:paraId="4056D164" w14:textId="77777777" w:rsidTr="00CF6F30">
        <w:trPr>
          <w:cantSplit/>
          <w:trHeight w:hRule="exact" w:val="60"/>
          <w:tblHeader/>
          <w:trPrChange w:id="19" w:author="WPS_1761633435" w:date="2025-12-23T22:20:00Z">
            <w:trPr>
              <w:cantSplit/>
              <w:trHeight w:hRule="exact" w:val="60"/>
              <w:tblHeader/>
            </w:trPr>
          </w:trPrChange>
        </w:trPr>
        <w:tc>
          <w:tcPr>
            <w:tcW w:w="1692" w:type="dxa"/>
            <w:tcBorders>
              <w:left w:val="nil"/>
              <w:right w:val="nil"/>
            </w:tcBorders>
            <w:shd w:val="pct50" w:color="auto" w:fill="auto"/>
            <w:tcPrChange w:id="20" w:author="WPS_1761633435" w:date="2025-12-23T22:20:00Z">
              <w:tcPr>
                <w:tcW w:w="1356" w:type="dxa"/>
                <w:tcBorders>
                  <w:left w:val="nil"/>
                  <w:right w:val="nil"/>
                </w:tcBorders>
                <w:shd w:val="pct50" w:color="auto" w:fill="auto"/>
              </w:tcPr>
            </w:tcPrChange>
          </w:tcPr>
          <w:p w14:paraId="113447CC"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927" w:type="dxa"/>
            <w:tcBorders>
              <w:left w:val="nil"/>
              <w:right w:val="nil"/>
            </w:tcBorders>
            <w:shd w:val="pct50" w:color="auto" w:fill="auto"/>
            <w:tcPrChange w:id="21" w:author="WPS_1761633435" w:date="2025-12-23T22:20:00Z">
              <w:tcPr>
                <w:tcW w:w="2263" w:type="dxa"/>
                <w:gridSpan w:val="2"/>
                <w:tcBorders>
                  <w:left w:val="nil"/>
                  <w:right w:val="nil"/>
                </w:tcBorders>
                <w:shd w:val="pct50" w:color="auto" w:fill="auto"/>
              </w:tcPr>
            </w:tcPrChange>
          </w:tcPr>
          <w:p w14:paraId="1DB3293D"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017" w:type="dxa"/>
            <w:tcBorders>
              <w:left w:val="nil"/>
              <w:right w:val="nil"/>
            </w:tcBorders>
            <w:shd w:val="pct50" w:color="auto" w:fill="auto"/>
            <w:tcPrChange w:id="22" w:author="WPS_1761633435" w:date="2025-12-23T22:20:00Z">
              <w:tcPr>
                <w:tcW w:w="1017" w:type="dxa"/>
                <w:tcBorders>
                  <w:left w:val="nil"/>
                  <w:right w:val="nil"/>
                </w:tcBorders>
                <w:shd w:val="pct50" w:color="auto" w:fill="auto"/>
              </w:tcPr>
            </w:tcPrChange>
          </w:tcPr>
          <w:p w14:paraId="7D41D19D"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2660" w:type="dxa"/>
            <w:tcBorders>
              <w:left w:val="nil"/>
              <w:right w:val="nil"/>
            </w:tcBorders>
            <w:shd w:val="pct50" w:color="auto" w:fill="auto"/>
            <w:tcPrChange w:id="23" w:author="WPS_1761633435" w:date="2025-12-23T22:20:00Z">
              <w:tcPr>
                <w:tcW w:w="2660" w:type="dxa"/>
                <w:tcBorders>
                  <w:left w:val="nil"/>
                  <w:right w:val="nil"/>
                </w:tcBorders>
                <w:shd w:val="pct50" w:color="auto" w:fill="auto"/>
              </w:tcPr>
            </w:tcPrChange>
          </w:tcPr>
          <w:p w14:paraId="611366AC"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r w:rsidR="00CF6F30" w14:paraId="7FFC9C0E" w14:textId="77777777" w:rsidTr="00CF6F30">
        <w:trPr>
          <w:cantSplit/>
          <w:trPrChange w:id="24" w:author="WPS_1761633435" w:date="2025-12-23T22:20:00Z">
            <w:trPr>
              <w:cantSplit/>
            </w:trPr>
          </w:trPrChange>
        </w:trPr>
        <w:tc>
          <w:tcPr>
            <w:tcW w:w="1692" w:type="dxa"/>
            <w:tcBorders>
              <w:top w:val="nil"/>
            </w:tcBorders>
            <w:vAlign w:val="center"/>
            <w:tcPrChange w:id="25" w:author="WPS_1761633435" w:date="2025-12-23T22:20:00Z">
              <w:tcPr>
                <w:tcW w:w="1356" w:type="dxa"/>
                <w:tcBorders>
                  <w:top w:val="nil"/>
                </w:tcBorders>
                <w:vAlign w:val="center"/>
              </w:tcPr>
            </w:tcPrChange>
          </w:tcPr>
          <w:p w14:paraId="5DABBB4C" w14:textId="77777777" w:rsidR="00CF6F30" w:rsidRDefault="00F0093C">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2025/12/1</w:t>
            </w:r>
          </w:p>
        </w:tc>
        <w:tc>
          <w:tcPr>
            <w:tcW w:w="1927" w:type="dxa"/>
            <w:tcBorders>
              <w:top w:val="nil"/>
            </w:tcBorders>
            <w:vAlign w:val="center"/>
            <w:tcPrChange w:id="26" w:author="WPS_1761633435" w:date="2025-12-23T22:20:00Z">
              <w:tcPr>
                <w:tcW w:w="2263" w:type="dxa"/>
                <w:gridSpan w:val="2"/>
                <w:tcBorders>
                  <w:top w:val="nil"/>
                </w:tcBorders>
                <w:vAlign w:val="center"/>
              </w:tcPr>
            </w:tcPrChange>
          </w:tcPr>
          <w:p w14:paraId="203D47E0" w14:textId="77777777" w:rsidR="00CF6F30" w:rsidRDefault="00F0093C">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4"/>
              </w:rPr>
              <w:t>林穆/颜鑫</w:t>
            </w:r>
          </w:p>
        </w:tc>
        <w:tc>
          <w:tcPr>
            <w:tcW w:w="1017" w:type="dxa"/>
            <w:tcBorders>
              <w:top w:val="nil"/>
            </w:tcBorders>
            <w:vAlign w:val="center"/>
            <w:tcPrChange w:id="27" w:author="WPS_1761633435" w:date="2025-12-23T22:20:00Z">
              <w:tcPr>
                <w:tcW w:w="1017" w:type="dxa"/>
                <w:tcBorders>
                  <w:top w:val="nil"/>
                </w:tcBorders>
                <w:vAlign w:val="center"/>
              </w:tcPr>
            </w:tcPrChange>
          </w:tcPr>
          <w:p w14:paraId="69FB1A1D" w14:textId="77777777" w:rsidR="00CF6F30" w:rsidRDefault="00F0093C">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V1.0</w:t>
            </w:r>
          </w:p>
        </w:tc>
        <w:tc>
          <w:tcPr>
            <w:tcW w:w="2660" w:type="dxa"/>
            <w:tcBorders>
              <w:top w:val="nil"/>
            </w:tcBorders>
            <w:vAlign w:val="center"/>
            <w:tcPrChange w:id="28" w:author="WPS_1761633435" w:date="2025-12-23T22:20:00Z">
              <w:tcPr>
                <w:tcW w:w="2660" w:type="dxa"/>
                <w:tcBorders>
                  <w:top w:val="nil"/>
                </w:tcBorders>
                <w:vAlign w:val="center"/>
              </w:tcPr>
            </w:tcPrChange>
          </w:tcPr>
          <w:p w14:paraId="6125BE26"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r w:rsidR="00CF6F30" w14:paraId="0B1C9AF6" w14:textId="77777777" w:rsidTr="00CF6F30">
        <w:trPr>
          <w:cantSplit/>
          <w:trPrChange w:id="29" w:author="WPS_1761633435" w:date="2025-12-23T22:20:00Z">
            <w:trPr>
              <w:cantSplit/>
            </w:trPr>
          </w:trPrChange>
        </w:trPr>
        <w:tc>
          <w:tcPr>
            <w:tcW w:w="1692" w:type="dxa"/>
            <w:tcPrChange w:id="30" w:author="WPS_1761633435" w:date="2025-12-23T22:20:00Z">
              <w:tcPr>
                <w:tcW w:w="1356" w:type="dxa"/>
              </w:tcPr>
            </w:tcPrChange>
          </w:tcPr>
          <w:p w14:paraId="18FBC6A4" w14:textId="77777777" w:rsidR="00CF6F30" w:rsidRDefault="00F0093C">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ins w:id="31" w:author="WPS_1761633435" w:date="2025-12-23T22:19:00Z">
              <w:r>
                <w:rPr>
                  <w:rFonts w:ascii="Microsoft YaHei" w:eastAsia="Microsoft YaHei" w:hAnsi="Microsoft YaHei" w:cs="Microsoft YaHei" w:hint="eastAsia"/>
                  <w:sz w:val="22"/>
                </w:rPr>
                <w:t>2025/12/23</w:t>
              </w:r>
            </w:ins>
          </w:p>
        </w:tc>
        <w:tc>
          <w:tcPr>
            <w:tcW w:w="1927" w:type="dxa"/>
            <w:tcPrChange w:id="32" w:author="WPS_1761633435" w:date="2025-12-23T22:20:00Z">
              <w:tcPr>
                <w:tcW w:w="2263" w:type="dxa"/>
                <w:gridSpan w:val="2"/>
              </w:tcPr>
            </w:tcPrChange>
          </w:tcPr>
          <w:p w14:paraId="0E00374E" w14:textId="77777777" w:rsidR="00CF6F30" w:rsidRDefault="00F0093C">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ins w:id="33" w:author="Achelous、" w:date="2025-12-26T18:46:00Z">
              <w:r>
                <w:rPr>
                  <w:rFonts w:ascii="Microsoft YaHei" w:eastAsia="Microsoft YaHei" w:hAnsi="Microsoft YaHei" w:cs="Microsoft YaHei" w:hint="eastAsia"/>
                  <w:sz w:val="24"/>
                </w:rPr>
                <w:t>林穆/颜鑫</w:t>
              </w:r>
            </w:ins>
          </w:p>
        </w:tc>
        <w:tc>
          <w:tcPr>
            <w:tcW w:w="1017" w:type="dxa"/>
            <w:tcPrChange w:id="34" w:author="WPS_1761633435" w:date="2025-12-23T22:20:00Z">
              <w:tcPr>
                <w:tcW w:w="1017" w:type="dxa"/>
              </w:tcPr>
            </w:tcPrChange>
          </w:tcPr>
          <w:p w14:paraId="395667E1"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2660" w:type="dxa"/>
            <w:tcPrChange w:id="35" w:author="WPS_1761633435" w:date="2025-12-23T22:20:00Z">
              <w:tcPr>
                <w:tcW w:w="2660" w:type="dxa"/>
              </w:tcPr>
            </w:tcPrChange>
          </w:tcPr>
          <w:p w14:paraId="42DBF396" w14:textId="77777777" w:rsidR="00CF6F30" w:rsidRDefault="00F0093C">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ins w:id="36" w:author="WPS_1761633435" w:date="2025-12-23T22:19:00Z">
              <w:r>
                <w:rPr>
                  <w:rFonts w:ascii="Microsoft YaHei" w:eastAsia="Microsoft YaHei" w:hAnsi="Microsoft YaHei" w:cs="Microsoft YaHei" w:hint="eastAsia"/>
                  <w:sz w:val="22"/>
                </w:rPr>
                <w:t>调整了三方机构字段、审批流</w:t>
              </w:r>
            </w:ins>
            <w:ins w:id="37" w:author="WPS_1761633435" w:date="2025-12-23T22:20:00Z">
              <w:r>
                <w:rPr>
                  <w:rFonts w:ascii="Microsoft YaHei" w:eastAsia="Microsoft YaHei" w:hAnsi="Microsoft YaHei" w:cs="Microsoft YaHei" w:hint="eastAsia"/>
                  <w:sz w:val="22"/>
                </w:rPr>
                <w:t>、讲者等级劳务费等信息</w:t>
              </w:r>
            </w:ins>
          </w:p>
        </w:tc>
      </w:tr>
      <w:tr w:rsidR="00CF6F30" w14:paraId="67B0E029" w14:textId="77777777" w:rsidTr="00CF6F30">
        <w:trPr>
          <w:cantSplit/>
          <w:trPrChange w:id="38" w:author="WPS_1761633435" w:date="2025-12-23T22:20:00Z">
            <w:trPr>
              <w:cantSplit/>
            </w:trPr>
          </w:trPrChange>
        </w:trPr>
        <w:tc>
          <w:tcPr>
            <w:tcW w:w="1692" w:type="dxa"/>
            <w:tcPrChange w:id="39" w:author="WPS_1761633435" w:date="2025-12-23T22:20:00Z">
              <w:tcPr>
                <w:tcW w:w="1356" w:type="dxa"/>
              </w:tcPr>
            </w:tcPrChange>
          </w:tcPr>
          <w:p w14:paraId="63717E32" w14:textId="77777777" w:rsidR="00CF6F30" w:rsidRDefault="00F0093C">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ins w:id="40" w:author="Achelous、" w:date="2025-12-26T18:46:00Z">
              <w:r>
                <w:rPr>
                  <w:rFonts w:ascii="Microsoft YaHei" w:eastAsia="Microsoft YaHei" w:hAnsi="Microsoft YaHei" w:cs="Microsoft YaHei" w:hint="eastAsia"/>
                  <w:sz w:val="22"/>
                </w:rPr>
                <w:t>2025/12/26</w:t>
              </w:r>
            </w:ins>
          </w:p>
        </w:tc>
        <w:tc>
          <w:tcPr>
            <w:tcW w:w="1927" w:type="dxa"/>
            <w:tcPrChange w:id="41" w:author="WPS_1761633435" w:date="2025-12-23T22:20:00Z">
              <w:tcPr>
                <w:tcW w:w="2263" w:type="dxa"/>
                <w:gridSpan w:val="2"/>
              </w:tcPr>
            </w:tcPrChange>
          </w:tcPr>
          <w:p w14:paraId="14033229" w14:textId="77777777" w:rsidR="00CF6F30" w:rsidRDefault="00F0093C">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ins w:id="42" w:author="Achelous、" w:date="2025-12-26T18:48:00Z">
              <w:r>
                <w:rPr>
                  <w:rFonts w:ascii="Microsoft YaHei" w:eastAsia="Microsoft YaHei" w:hAnsi="Microsoft YaHei" w:cs="Microsoft YaHei" w:hint="eastAsia"/>
                  <w:sz w:val="22"/>
                </w:rPr>
                <w:t>林穆</w:t>
              </w:r>
            </w:ins>
            <w:ins w:id="43" w:author="Achelous、" w:date="2025-12-26T18:47:00Z">
              <w:r>
                <w:rPr>
                  <w:rFonts w:ascii="Microsoft YaHei" w:eastAsia="Microsoft YaHei" w:hAnsi="Microsoft YaHei" w:cs="Microsoft YaHei" w:hint="eastAsia"/>
                  <w:sz w:val="22"/>
                </w:rPr>
                <w:t>/</w:t>
              </w:r>
            </w:ins>
            <w:ins w:id="44" w:author="Achelous、" w:date="2025-12-26T18:46:00Z">
              <w:r>
                <w:rPr>
                  <w:rFonts w:ascii="Microsoft YaHei" w:eastAsia="Microsoft YaHei" w:hAnsi="Microsoft YaHei" w:cs="Microsoft YaHei" w:hint="eastAsia"/>
                  <w:sz w:val="22"/>
                </w:rPr>
                <w:t>颜鑫</w:t>
              </w:r>
            </w:ins>
          </w:p>
        </w:tc>
        <w:tc>
          <w:tcPr>
            <w:tcW w:w="1017" w:type="dxa"/>
            <w:tcPrChange w:id="45" w:author="WPS_1761633435" w:date="2025-12-23T22:20:00Z">
              <w:tcPr>
                <w:tcW w:w="1017" w:type="dxa"/>
              </w:tcPr>
            </w:tcPrChange>
          </w:tcPr>
          <w:p w14:paraId="59A81B3F"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2660" w:type="dxa"/>
            <w:tcPrChange w:id="46" w:author="WPS_1761633435" w:date="2025-12-23T22:20:00Z">
              <w:tcPr>
                <w:tcW w:w="2660" w:type="dxa"/>
              </w:tcPr>
            </w:tcPrChange>
          </w:tcPr>
          <w:p w14:paraId="212A1D40" w14:textId="77777777" w:rsidR="00CF6F30" w:rsidRDefault="00F0093C">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ins w:id="47" w:author="Achelous、" w:date="2025-12-26T18:46:00Z">
              <w:r>
                <w:rPr>
                  <w:rFonts w:ascii="Microsoft YaHei" w:eastAsia="Microsoft YaHei" w:hAnsi="Microsoft YaHei" w:cs="Microsoft YaHei" w:hint="eastAsia"/>
                  <w:sz w:val="22"/>
                </w:rPr>
                <w:t>调整了三方项目、会议申请的技术</w:t>
              </w:r>
              <w:proofErr w:type="gramStart"/>
              <w:r>
                <w:rPr>
                  <w:rFonts w:ascii="Microsoft YaHei" w:eastAsia="Microsoft YaHei" w:hAnsi="Microsoft YaHei" w:cs="Microsoft YaHei" w:hint="eastAsia"/>
                  <w:sz w:val="22"/>
                </w:rPr>
                <w:t>线效果</w:t>
              </w:r>
              <w:proofErr w:type="gramEnd"/>
              <w:r>
                <w:rPr>
                  <w:rFonts w:ascii="Microsoft YaHei" w:eastAsia="Microsoft YaHei" w:hAnsi="Microsoft YaHei" w:cs="Microsoft YaHei" w:hint="eastAsia"/>
                  <w:sz w:val="22"/>
                </w:rPr>
                <w:t>图、</w:t>
              </w:r>
            </w:ins>
            <w:ins w:id="48" w:author="Achelous、" w:date="2025-12-26T18:47:00Z">
              <w:r>
                <w:rPr>
                  <w:rFonts w:ascii="Microsoft YaHei" w:eastAsia="Microsoft YaHei" w:hAnsi="Microsoft YaHei" w:cs="Microsoft YaHei" w:hint="eastAsia"/>
                  <w:sz w:val="22"/>
                </w:rPr>
                <w:t>三方项目、会议申请的部门可申请范围等信息</w:t>
              </w:r>
            </w:ins>
          </w:p>
        </w:tc>
      </w:tr>
      <w:tr w:rsidR="00CF6F30" w14:paraId="4C47F2AB" w14:textId="77777777" w:rsidTr="00CF6F30">
        <w:trPr>
          <w:cantSplit/>
          <w:trPrChange w:id="49" w:author="WPS_1761633435" w:date="2025-12-23T22:20:00Z">
            <w:trPr>
              <w:cantSplit/>
            </w:trPr>
          </w:trPrChange>
        </w:trPr>
        <w:tc>
          <w:tcPr>
            <w:tcW w:w="1692" w:type="dxa"/>
            <w:tcPrChange w:id="50" w:author="WPS_1761633435" w:date="2025-12-23T22:20:00Z">
              <w:tcPr>
                <w:tcW w:w="1356" w:type="dxa"/>
              </w:tcPr>
            </w:tcPrChange>
          </w:tcPr>
          <w:p w14:paraId="079482C7"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927" w:type="dxa"/>
            <w:tcPrChange w:id="51" w:author="WPS_1761633435" w:date="2025-12-23T22:20:00Z">
              <w:tcPr>
                <w:tcW w:w="2263" w:type="dxa"/>
                <w:gridSpan w:val="2"/>
              </w:tcPr>
            </w:tcPrChange>
          </w:tcPr>
          <w:p w14:paraId="6769C5C3"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017" w:type="dxa"/>
            <w:tcPrChange w:id="52" w:author="WPS_1761633435" w:date="2025-12-23T22:20:00Z">
              <w:tcPr>
                <w:tcW w:w="1017" w:type="dxa"/>
              </w:tcPr>
            </w:tcPrChange>
          </w:tcPr>
          <w:p w14:paraId="5FD4AFE4"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2660" w:type="dxa"/>
            <w:tcPrChange w:id="53" w:author="WPS_1761633435" w:date="2025-12-23T22:20:00Z">
              <w:tcPr>
                <w:tcW w:w="2660" w:type="dxa"/>
              </w:tcPr>
            </w:tcPrChange>
          </w:tcPr>
          <w:p w14:paraId="7D6CA6CD"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bl>
    <w:p w14:paraId="44CBDEFE" w14:textId="77777777" w:rsidR="00CF6F30" w:rsidRDefault="00F0093C">
      <w:pPr>
        <w:pStyle w:val="3"/>
      </w:pPr>
      <w:bookmarkStart w:id="54" w:name="_Toc1289081726"/>
      <w:bookmarkStart w:id="55" w:name="_Toc349210058"/>
      <w:bookmarkStart w:id="56" w:name="_Toc475917479"/>
      <w:bookmarkStart w:id="57" w:name="_Toc1166690578"/>
      <w:bookmarkStart w:id="58" w:name="_Toc45677024"/>
      <w:bookmarkStart w:id="59" w:name="_Toc670114914"/>
      <w:r>
        <w:rPr>
          <w:rFonts w:ascii="Microsoft YaHei" w:eastAsia="Microsoft YaHei" w:hAnsi="Microsoft YaHei" w:cs="Microsoft YaHei" w:hint="eastAsia"/>
          <w:sz w:val="22"/>
          <w:lang w:val="en-US"/>
        </w:rPr>
        <w:t>文档</w:t>
      </w:r>
      <w:r>
        <w:rPr>
          <w:rFonts w:ascii="Microsoft YaHei" w:eastAsia="Microsoft YaHei" w:hAnsi="Microsoft YaHei" w:cs="Microsoft YaHei" w:hint="eastAsia"/>
          <w:sz w:val="22"/>
        </w:rPr>
        <w:t>审阅</w:t>
      </w:r>
      <w:bookmarkEnd w:id="54"/>
      <w:bookmarkEnd w:id="55"/>
      <w:bookmarkEnd w:id="56"/>
      <w:bookmarkEnd w:id="57"/>
      <w:bookmarkEnd w:id="58"/>
      <w:bookmarkEnd w:id="59"/>
    </w:p>
    <w:p w14:paraId="5C367D27" w14:textId="77777777" w:rsidR="00CF6F30" w:rsidRDefault="00CF6F30">
      <w:pPr>
        <w:pStyle w:val="a0"/>
        <w:ind w:left="0"/>
        <w:rPr>
          <w:rFonts w:ascii="Microsoft YaHei" w:eastAsia="Microsoft YaHei" w:hAnsi="Microsoft YaHei" w:cs="Microsoft YaHei" w:hint="eastAsia"/>
        </w:rPr>
      </w:pPr>
    </w:p>
    <w:tbl>
      <w:tblPr>
        <w:tblW w:w="6598" w:type="dxa"/>
        <w:tblInd w:w="15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994"/>
        <w:gridCol w:w="1868"/>
        <w:gridCol w:w="1868"/>
        <w:gridCol w:w="1868"/>
      </w:tblGrid>
      <w:tr w:rsidR="00CF6F30" w14:paraId="115A8C87" w14:textId="77777777">
        <w:trPr>
          <w:cantSplit/>
          <w:trHeight w:val="480"/>
          <w:tblHeader/>
        </w:trPr>
        <w:tc>
          <w:tcPr>
            <w:tcW w:w="994" w:type="dxa"/>
            <w:tcBorders>
              <w:bottom w:val="nil"/>
              <w:right w:val="nil"/>
            </w:tcBorders>
            <w:shd w:val="pct10" w:color="auto" w:fill="auto"/>
          </w:tcPr>
          <w:p w14:paraId="316C3AED" w14:textId="77777777" w:rsidR="00CF6F30" w:rsidRDefault="00F0093C">
            <w:pPr>
              <w:pStyle w:val="TableHeading"/>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姓名</w:t>
            </w:r>
          </w:p>
        </w:tc>
        <w:tc>
          <w:tcPr>
            <w:tcW w:w="1868" w:type="dxa"/>
            <w:tcBorders>
              <w:left w:val="nil"/>
              <w:bottom w:val="nil"/>
            </w:tcBorders>
            <w:shd w:val="pct10" w:color="auto" w:fill="auto"/>
          </w:tcPr>
          <w:p w14:paraId="201D764F" w14:textId="77777777" w:rsidR="00CF6F30" w:rsidRDefault="00F0093C">
            <w:pPr>
              <w:pStyle w:val="TableHeading"/>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部门</w:t>
            </w:r>
          </w:p>
        </w:tc>
        <w:tc>
          <w:tcPr>
            <w:tcW w:w="1868" w:type="dxa"/>
            <w:tcBorders>
              <w:left w:val="nil"/>
              <w:bottom w:val="nil"/>
            </w:tcBorders>
            <w:shd w:val="pct10" w:color="auto" w:fill="auto"/>
          </w:tcPr>
          <w:p w14:paraId="255070DE" w14:textId="77777777" w:rsidR="00CF6F30" w:rsidRDefault="00F0093C">
            <w:pPr>
              <w:pStyle w:val="TableHeading"/>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签字</w:t>
            </w:r>
          </w:p>
        </w:tc>
        <w:tc>
          <w:tcPr>
            <w:tcW w:w="1868" w:type="dxa"/>
            <w:tcBorders>
              <w:left w:val="nil"/>
              <w:bottom w:val="nil"/>
            </w:tcBorders>
            <w:shd w:val="pct10" w:color="auto" w:fill="auto"/>
          </w:tcPr>
          <w:p w14:paraId="1A06C905" w14:textId="77777777" w:rsidR="00CF6F30" w:rsidRDefault="00F0093C">
            <w:pPr>
              <w:pStyle w:val="TableHeading"/>
              <w:overflowPunct w:val="0"/>
              <w:autoSpaceDE w:val="0"/>
              <w:autoSpaceDN w:val="0"/>
              <w:adjustRightInd w:val="0"/>
              <w:jc w:val="center"/>
              <w:textAlignment w:val="baseline"/>
              <w:rPr>
                <w:rFonts w:ascii="Microsoft YaHei" w:eastAsia="Microsoft YaHei" w:hAnsi="Microsoft YaHei" w:cs="Microsoft YaHei" w:hint="eastAsia"/>
                <w:sz w:val="22"/>
              </w:rPr>
            </w:pPr>
            <w:r>
              <w:rPr>
                <w:rFonts w:ascii="Microsoft YaHei" w:eastAsia="Microsoft YaHei" w:hAnsi="Microsoft YaHei" w:cs="Microsoft YaHei" w:hint="eastAsia"/>
                <w:sz w:val="22"/>
              </w:rPr>
              <w:t>日期</w:t>
            </w:r>
          </w:p>
        </w:tc>
      </w:tr>
      <w:tr w:rsidR="00CF6F30" w14:paraId="0848F742" w14:textId="77777777">
        <w:trPr>
          <w:cantSplit/>
          <w:trHeight w:hRule="exact" w:val="90"/>
          <w:tblHeader/>
        </w:trPr>
        <w:tc>
          <w:tcPr>
            <w:tcW w:w="994" w:type="dxa"/>
            <w:tcBorders>
              <w:left w:val="nil"/>
              <w:right w:val="nil"/>
            </w:tcBorders>
            <w:shd w:val="pct50" w:color="auto" w:fill="auto"/>
          </w:tcPr>
          <w:p w14:paraId="59CDC400"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Borders>
              <w:left w:val="nil"/>
              <w:right w:val="nil"/>
            </w:tcBorders>
            <w:shd w:val="pct50" w:color="auto" w:fill="auto"/>
          </w:tcPr>
          <w:p w14:paraId="45E50D3D"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Borders>
              <w:left w:val="nil"/>
              <w:right w:val="nil"/>
            </w:tcBorders>
            <w:shd w:val="pct50" w:color="auto" w:fill="auto"/>
          </w:tcPr>
          <w:p w14:paraId="7F39C3CF"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Borders>
              <w:left w:val="nil"/>
              <w:right w:val="nil"/>
            </w:tcBorders>
            <w:shd w:val="pct50" w:color="auto" w:fill="auto"/>
          </w:tcPr>
          <w:p w14:paraId="6619D68E"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r w:rsidR="00CF6F30" w14:paraId="734D3EEC" w14:textId="77777777">
        <w:trPr>
          <w:cantSplit/>
          <w:trHeight w:val="255"/>
        </w:trPr>
        <w:tc>
          <w:tcPr>
            <w:tcW w:w="994" w:type="dxa"/>
            <w:tcBorders>
              <w:top w:val="nil"/>
            </w:tcBorders>
          </w:tcPr>
          <w:p w14:paraId="72424124"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Borders>
              <w:top w:val="nil"/>
            </w:tcBorders>
          </w:tcPr>
          <w:p w14:paraId="72C9FBAF"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Borders>
              <w:top w:val="nil"/>
            </w:tcBorders>
          </w:tcPr>
          <w:p w14:paraId="49C96149"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Borders>
              <w:top w:val="nil"/>
            </w:tcBorders>
          </w:tcPr>
          <w:p w14:paraId="4DA5F8F9"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r w:rsidR="00CF6F30" w14:paraId="6BD5FC89" w14:textId="77777777">
        <w:trPr>
          <w:cantSplit/>
          <w:trHeight w:val="255"/>
        </w:trPr>
        <w:tc>
          <w:tcPr>
            <w:tcW w:w="994" w:type="dxa"/>
          </w:tcPr>
          <w:p w14:paraId="7573D519"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77C3198A"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12B7ADE9"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2B9770FA"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r w:rsidR="00CF6F30" w14:paraId="2C289DD0" w14:textId="77777777">
        <w:trPr>
          <w:cantSplit/>
          <w:trHeight w:val="255"/>
        </w:trPr>
        <w:tc>
          <w:tcPr>
            <w:tcW w:w="994" w:type="dxa"/>
          </w:tcPr>
          <w:p w14:paraId="0B460C2F"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194E16A8"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63C7EB9E"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07A6FC45"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r w:rsidR="00CF6F30" w14:paraId="19B6C19E" w14:textId="77777777">
        <w:trPr>
          <w:cantSplit/>
          <w:trHeight w:val="281"/>
        </w:trPr>
        <w:tc>
          <w:tcPr>
            <w:tcW w:w="994" w:type="dxa"/>
          </w:tcPr>
          <w:p w14:paraId="2D3AF7A0"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4A3A7E68"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411027FC"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23DABDF9"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r w:rsidR="00CF6F30" w14:paraId="1A2BB472" w14:textId="77777777">
        <w:trPr>
          <w:cantSplit/>
          <w:trHeight w:val="281"/>
        </w:trPr>
        <w:tc>
          <w:tcPr>
            <w:tcW w:w="994" w:type="dxa"/>
          </w:tcPr>
          <w:p w14:paraId="132E7ACE"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7929F159"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591CCC3B"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40D3D8A9"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r w:rsidR="00CF6F30" w14:paraId="18FB1710" w14:textId="77777777">
        <w:trPr>
          <w:cantSplit/>
          <w:trHeight w:val="281"/>
        </w:trPr>
        <w:tc>
          <w:tcPr>
            <w:tcW w:w="994" w:type="dxa"/>
          </w:tcPr>
          <w:p w14:paraId="19B64638"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00B08CCB"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1015EEF0"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c>
          <w:tcPr>
            <w:tcW w:w="1868" w:type="dxa"/>
          </w:tcPr>
          <w:p w14:paraId="347C2097" w14:textId="77777777" w:rsidR="00CF6F30" w:rsidRDefault="00CF6F30">
            <w:pPr>
              <w:pStyle w:val="TableText"/>
              <w:overflowPunct w:val="0"/>
              <w:autoSpaceDE w:val="0"/>
              <w:autoSpaceDN w:val="0"/>
              <w:adjustRightInd w:val="0"/>
              <w:jc w:val="center"/>
              <w:textAlignment w:val="baseline"/>
              <w:rPr>
                <w:rFonts w:ascii="Microsoft YaHei" w:eastAsia="Microsoft YaHei" w:hAnsi="Microsoft YaHei" w:cs="Microsoft YaHei" w:hint="eastAsia"/>
                <w:sz w:val="22"/>
              </w:rPr>
            </w:pPr>
          </w:p>
        </w:tc>
      </w:tr>
    </w:tbl>
    <w:p w14:paraId="73B0869B" w14:textId="77777777" w:rsidR="00CF6F30" w:rsidRDefault="00CF6F30">
      <w:pPr>
        <w:rPr>
          <w:rFonts w:ascii="Microsoft YaHei" w:eastAsia="Microsoft YaHei" w:hAnsi="Microsoft YaHei" w:cs="Microsoft YaHei" w:hint="eastAsia"/>
        </w:rPr>
      </w:pPr>
    </w:p>
    <w:p w14:paraId="5628DCE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br w:type="page"/>
      </w:r>
    </w:p>
    <w:p w14:paraId="78B09F5A" w14:textId="77777777" w:rsidR="00CF6F30" w:rsidRDefault="00CF6F30">
      <w:pPr>
        <w:rPr>
          <w:rFonts w:ascii="Microsoft YaHei" w:eastAsia="Microsoft YaHei" w:hAnsi="Microsoft YaHei" w:cs="Microsoft YaHei" w:hint="eastAsia"/>
        </w:rPr>
      </w:pPr>
    </w:p>
    <w:p w14:paraId="2ADE3A6E" w14:textId="77777777" w:rsidR="00CF6F30" w:rsidRDefault="00F0093C">
      <w:pPr>
        <w:pStyle w:val="2"/>
        <w:jc w:val="center"/>
        <w:rPr>
          <w:rFonts w:ascii="Microsoft YaHei" w:eastAsia="Microsoft YaHei" w:hAnsi="Microsoft YaHei" w:cs="Microsoft YaHei" w:hint="eastAsia"/>
          <w:sz w:val="22"/>
        </w:rPr>
      </w:pPr>
      <w:bookmarkStart w:id="60" w:name="_Toc1217114730"/>
      <w:bookmarkStart w:id="61" w:name="_Toc1781537946"/>
      <w:bookmarkStart w:id="62" w:name="_Toc349210060"/>
      <w:bookmarkStart w:id="63" w:name="_Toc475917481"/>
      <w:bookmarkStart w:id="64" w:name="_Toc1042080389"/>
      <w:bookmarkStart w:id="65" w:name="_Toc2042847336"/>
      <w:r>
        <w:rPr>
          <w:rFonts w:ascii="Microsoft YaHei" w:eastAsia="Microsoft YaHei" w:hAnsi="Microsoft YaHei" w:cs="Microsoft YaHei" w:hint="eastAsia"/>
          <w:sz w:val="22"/>
        </w:rPr>
        <w:t>目录</w:t>
      </w:r>
      <w:bookmarkEnd w:id="60"/>
      <w:bookmarkEnd w:id="61"/>
      <w:bookmarkEnd w:id="62"/>
      <w:bookmarkEnd w:id="63"/>
      <w:bookmarkEnd w:id="64"/>
      <w:bookmarkEnd w:id="65"/>
    </w:p>
    <w:p w14:paraId="2A7455D2" w14:textId="77777777" w:rsidR="00CF6F30" w:rsidRDefault="00CF6F30">
      <w:pPr>
        <w:rPr>
          <w:rFonts w:ascii="Microsoft YaHei" w:eastAsia="Microsoft YaHei" w:hAnsi="Microsoft YaHei" w:cs="Microsoft YaHei" w:hint="eastAsia"/>
          <w:bCs/>
          <w:lang w:val="zh-CN"/>
        </w:rPr>
      </w:pPr>
    </w:p>
    <w:p w14:paraId="4C9073DF" w14:textId="77777777" w:rsidR="00CF6F30" w:rsidRDefault="00F0093C">
      <w:pPr>
        <w:pStyle w:val="TOC3"/>
        <w:tabs>
          <w:tab w:val="right" w:leader="dot" w:pos="9669"/>
        </w:tabs>
      </w:pPr>
      <w:r>
        <w:rPr>
          <w:rFonts w:ascii="Microsoft YaHei" w:eastAsia="Microsoft YaHei" w:hAnsi="Microsoft YaHei" w:cs="Microsoft YaHei" w:hint="eastAsia"/>
        </w:rPr>
        <w:fldChar w:fldCharType="begin"/>
      </w:r>
      <w:r>
        <w:rPr>
          <w:rFonts w:ascii="Microsoft YaHei" w:eastAsia="Microsoft YaHei" w:hAnsi="Microsoft YaHei" w:cs="Microsoft YaHei" w:hint="eastAsia"/>
        </w:rPr>
        <w:instrText xml:space="preserve"> TOC \o "1-3" </w:instrText>
      </w:r>
      <w:r>
        <w:rPr>
          <w:rFonts w:ascii="Microsoft YaHei" w:eastAsia="Microsoft YaHei" w:hAnsi="Microsoft YaHei" w:cs="Microsoft YaHei" w:hint="eastAsia"/>
        </w:rPr>
        <w:fldChar w:fldCharType="separate"/>
      </w:r>
      <w:r>
        <w:rPr>
          <w:rFonts w:ascii="Microsoft YaHei" w:eastAsia="Microsoft YaHei" w:hAnsi="Microsoft YaHei" w:cs="Microsoft YaHei" w:hint="eastAsia"/>
        </w:rPr>
        <w:t>更改记录</w:t>
      </w:r>
      <w:r>
        <w:tab/>
      </w:r>
      <w:r>
        <w:fldChar w:fldCharType="begin"/>
      </w:r>
      <w:r>
        <w:instrText xml:space="preserve"> PAGEREF _Toc1043653960 \h </w:instrText>
      </w:r>
      <w:r>
        <w:fldChar w:fldCharType="separate"/>
      </w:r>
      <w:r>
        <w:t>ii</w:t>
      </w:r>
      <w:r>
        <w:fldChar w:fldCharType="end"/>
      </w:r>
    </w:p>
    <w:p w14:paraId="2C38055F" w14:textId="77777777" w:rsidR="00CF6F30" w:rsidRDefault="00F0093C">
      <w:pPr>
        <w:pStyle w:val="TOC3"/>
        <w:tabs>
          <w:tab w:val="right" w:leader="dot" w:pos="9669"/>
        </w:tabs>
      </w:pPr>
      <w:r>
        <w:rPr>
          <w:rFonts w:ascii="Microsoft YaHei" w:eastAsia="Microsoft YaHei" w:hAnsi="Microsoft YaHei" w:cs="Microsoft YaHei" w:hint="eastAsia"/>
        </w:rPr>
        <w:t>文档审阅</w:t>
      </w:r>
      <w:r>
        <w:tab/>
      </w:r>
      <w:r>
        <w:fldChar w:fldCharType="begin"/>
      </w:r>
      <w:r>
        <w:instrText xml:space="preserve"> PAGEREF _Toc45677024 \h </w:instrText>
      </w:r>
      <w:r>
        <w:fldChar w:fldCharType="separate"/>
      </w:r>
      <w:r>
        <w:t>ii</w:t>
      </w:r>
      <w:r>
        <w:fldChar w:fldCharType="end"/>
      </w:r>
    </w:p>
    <w:p w14:paraId="36BFB9AE" w14:textId="77777777" w:rsidR="00CF6F30" w:rsidRDefault="00F0093C">
      <w:pPr>
        <w:pStyle w:val="TOC2"/>
        <w:tabs>
          <w:tab w:val="right" w:leader="dot" w:pos="9669"/>
        </w:tabs>
      </w:pPr>
      <w:r>
        <w:rPr>
          <w:rFonts w:ascii="Microsoft YaHei" w:eastAsia="Microsoft YaHei" w:hAnsi="Microsoft YaHei" w:cs="Microsoft YaHei" w:hint="eastAsia"/>
        </w:rPr>
        <w:t>目录</w:t>
      </w:r>
      <w:r>
        <w:tab/>
      </w:r>
      <w:r>
        <w:fldChar w:fldCharType="begin"/>
      </w:r>
      <w:r>
        <w:instrText xml:space="preserve"> PAGEREF _Toc1042080389 \h </w:instrText>
      </w:r>
      <w:r>
        <w:fldChar w:fldCharType="separate"/>
      </w:r>
      <w:r>
        <w:t>iii</w:t>
      </w:r>
      <w:r>
        <w:fldChar w:fldCharType="end"/>
      </w:r>
    </w:p>
    <w:p w14:paraId="714D833D" w14:textId="77777777" w:rsidR="00CF6F30" w:rsidRDefault="00F0093C">
      <w:pPr>
        <w:pStyle w:val="TOC1"/>
        <w:tabs>
          <w:tab w:val="right" w:leader="dot" w:pos="9669"/>
        </w:tabs>
      </w:pPr>
      <w:r>
        <w:rPr>
          <w:rFonts w:ascii="Microsoft YaHei" w:eastAsia="Microsoft YaHei" w:hAnsi="Microsoft YaHei" w:cs="Microsoft YaHei" w:hint="eastAsia"/>
          <w:szCs w:val="28"/>
        </w:rPr>
        <w:t>第一章：项目概述与总体方案</w:t>
      </w:r>
      <w:r>
        <w:tab/>
      </w:r>
      <w:r>
        <w:fldChar w:fldCharType="begin"/>
      </w:r>
      <w:r>
        <w:instrText xml:space="preserve"> PAGEREF _Toc1515956638 \h </w:instrText>
      </w:r>
      <w:r>
        <w:fldChar w:fldCharType="separate"/>
      </w:r>
      <w:r>
        <w:t>6</w:t>
      </w:r>
      <w:r>
        <w:fldChar w:fldCharType="end"/>
      </w:r>
    </w:p>
    <w:p w14:paraId="770EE065" w14:textId="77777777" w:rsidR="00CF6F30" w:rsidRDefault="00F0093C">
      <w:pPr>
        <w:pStyle w:val="TOC2"/>
        <w:tabs>
          <w:tab w:val="right" w:leader="dot" w:pos="9669"/>
        </w:tabs>
      </w:pPr>
      <w:r>
        <w:rPr>
          <w:rFonts w:ascii="Microsoft YaHei" w:eastAsia="Microsoft YaHei" w:hAnsi="Microsoft YaHei" w:cs="Microsoft YaHei" w:hint="eastAsia"/>
        </w:rPr>
        <w:t>1. 项目背景</w:t>
      </w:r>
      <w:r>
        <w:tab/>
      </w:r>
      <w:r>
        <w:fldChar w:fldCharType="begin"/>
      </w:r>
      <w:r>
        <w:instrText xml:space="preserve"> PAGEREF _Toc937226858 \h </w:instrText>
      </w:r>
      <w:r>
        <w:fldChar w:fldCharType="separate"/>
      </w:r>
      <w:r>
        <w:t>6</w:t>
      </w:r>
      <w:r>
        <w:fldChar w:fldCharType="end"/>
      </w:r>
    </w:p>
    <w:p w14:paraId="33AC3ECD" w14:textId="77777777" w:rsidR="00CF6F30" w:rsidRDefault="00F0093C">
      <w:pPr>
        <w:pStyle w:val="TOC2"/>
        <w:tabs>
          <w:tab w:val="right" w:leader="dot" w:pos="9669"/>
        </w:tabs>
      </w:pPr>
      <w:r>
        <w:rPr>
          <w:rFonts w:ascii="Microsoft YaHei" w:eastAsia="Microsoft YaHei" w:hAnsi="Microsoft YaHei" w:cs="Microsoft YaHei" w:hint="eastAsia"/>
        </w:rPr>
        <w:t>2. 系统总体解决方案</w:t>
      </w:r>
      <w:r>
        <w:tab/>
      </w:r>
      <w:r>
        <w:fldChar w:fldCharType="begin"/>
      </w:r>
      <w:r>
        <w:instrText xml:space="preserve"> PAGEREF _Toc179251661 \h </w:instrText>
      </w:r>
      <w:r>
        <w:fldChar w:fldCharType="separate"/>
      </w:r>
      <w:r>
        <w:t>6</w:t>
      </w:r>
      <w:r>
        <w:fldChar w:fldCharType="end"/>
      </w:r>
    </w:p>
    <w:p w14:paraId="690F3821" w14:textId="77777777" w:rsidR="00CF6F30" w:rsidRDefault="00F0093C">
      <w:pPr>
        <w:pStyle w:val="TOC1"/>
        <w:tabs>
          <w:tab w:val="right" w:leader="dot" w:pos="9669"/>
        </w:tabs>
      </w:pPr>
      <w:r>
        <w:rPr>
          <w:rFonts w:ascii="Microsoft YaHei" w:eastAsia="Microsoft YaHei" w:hAnsi="Microsoft YaHei" w:cs="Microsoft YaHei" w:hint="eastAsia"/>
          <w:szCs w:val="28"/>
        </w:rPr>
        <w:t>第二章：合规政策说明</w:t>
      </w:r>
      <w:r>
        <w:tab/>
      </w:r>
      <w:r>
        <w:fldChar w:fldCharType="begin"/>
      </w:r>
      <w:r>
        <w:instrText xml:space="preserve"> PAGEREF _Toc1910593333 \h </w:instrText>
      </w:r>
      <w:r>
        <w:fldChar w:fldCharType="separate"/>
      </w:r>
      <w:r>
        <w:t>8</w:t>
      </w:r>
      <w:r>
        <w:fldChar w:fldCharType="end"/>
      </w:r>
    </w:p>
    <w:p w14:paraId="7F592E72" w14:textId="77777777" w:rsidR="00CF6F30" w:rsidRDefault="00F0093C">
      <w:pPr>
        <w:pStyle w:val="TOC1"/>
        <w:tabs>
          <w:tab w:val="right" w:leader="dot" w:pos="9669"/>
        </w:tabs>
      </w:pPr>
      <w:r>
        <w:rPr>
          <w:rFonts w:ascii="Microsoft YaHei" w:eastAsia="Microsoft YaHei" w:hAnsi="Microsoft YaHei" w:cs="Microsoft YaHei" w:hint="eastAsia"/>
          <w:szCs w:val="28"/>
        </w:rPr>
        <w:t>第三章：系统应用方案</w:t>
      </w:r>
      <w:r>
        <w:tab/>
      </w:r>
      <w:r>
        <w:fldChar w:fldCharType="begin"/>
      </w:r>
      <w:r>
        <w:instrText xml:space="preserve"> PAGEREF _Toc19174140 \h </w:instrText>
      </w:r>
      <w:r>
        <w:fldChar w:fldCharType="separate"/>
      </w:r>
      <w:r>
        <w:t>14</w:t>
      </w:r>
      <w:r>
        <w:fldChar w:fldCharType="end"/>
      </w:r>
    </w:p>
    <w:p w14:paraId="700ECAC0" w14:textId="77777777" w:rsidR="00CF6F30" w:rsidRDefault="00F0093C">
      <w:pPr>
        <w:pStyle w:val="TOC2"/>
        <w:tabs>
          <w:tab w:val="right" w:leader="dot" w:pos="9669"/>
        </w:tabs>
      </w:pPr>
      <w:r>
        <w:rPr>
          <w:rFonts w:ascii="Microsoft YaHei" w:eastAsia="Microsoft YaHei" w:hAnsi="Microsoft YaHei" w:cs="Microsoft YaHei" w:hint="eastAsia"/>
        </w:rPr>
        <w:t>1讲者管理</w:t>
      </w:r>
      <w:r>
        <w:tab/>
      </w:r>
      <w:r>
        <w:fldChar w:fldCharType="begin"/>
      </w:r>
      <w:r>
        <w:instrText xml:space="preserve"> PAGEREF _Toc137223930 \h </w:instrText>
      </w:r>
      <w:r>
        <w:fldChar w:fldCharType="separate"/>
      </w:r>
      <w:r>
        <w:t>14</w:t>
      </w:r>
      <w:r>
        <w:fldChar w:fldCharType="end"/>
      </w:r>
    </w:p>
    <w:p w14:paraId="41E3353E" w14:textId="77777777" w:rsidR="00CF6F30" w:rsidRDefault="00F0093C">
      <w:pPr>
        <w:pStyle w:val="TOC3"/>
        <w:tabs>
          <w:tab w:val="right" w:leader="dot" w:pos="9669"/>
        </w:tabs>
      </w:pPr>
      <w:r>
        <w:rPr>
          <w:rFonts w:ascii="Microsoft YaHei" w:eastAsia="Microsoft YaHei" w:hAnsi="Microsoft YaHei" w:cs="Microsoft YaHei" w:hint="eastAsia"/>
        </w:rPr>
        <w:t>1.1现状及需求分析</w:t>
      </w:r>
      <w:r>
        <w:tab/>
      </w:r>
      <w:r>
        <w:fldChar w:fldCharType="begin"/>
      </w:r>
      <w:r>
        <w:instrText xml:space="preserve"> PAGEREF _Toc2072638279 \h </w:instrText>
      </w:r>
      <w:r>
        <w:fldChar w:fldCharType="separate"/>
      </w:r>
      <w:r>
        <w:t>14</w:t>
      </w:r>
      <w:r>
        <w:fldChar w:fldCharType="end"/>
      </w:r>
    </w:p>
    <w:p w14:paraId="67376CDE" w14:textId="77777777" w:rsidR="00CF6F30" w:rsidRDefault="00F0093C">
      <w:pPr>
        <w:pStyle w:val="TOC3"/>
        <w:tabs>
          <w:tab w:val="right" w:leader="dot" w:pos="9669"/>
        </w:tabs>
      </w:pPr>
      <w:r>
        <w:rPr>
          <w:rFonts w:ascii="Microsoft YaHei" w:eastAsia="Microsoft YaHei" w:hAnsi="Microsoft YaHei" w:cs="Microsoft YaHei" w:hint="eastAsia"/>
        </w:rPr>
        <w:t>1.2讲者管理业务流程图</w:t>
      </w:r>
      <w:r>
        <w:tab/>
      </w:r>
      <w:r>
        <w:fldChar w:fldCharType="begin"/>
      </w:r>
      <w:r>
        <w:instrText xml:space="preserve"> PAGEREF _Toc499317166 \h </w:instrText>
      </w:r>
      <w:r>
        <w:fldChar w:fldCharType="separate"/>
      </w:r>
      <w:r>
        <w:t>14</w:t>
      </w:r>
      <w:r>
        <w:fldChar w:fldCharType="end"/>
      </w:r>
    </w:p>
    <w:p w14:paraId="49532282" w14:textId="77777777" w:rsidR="00CF6F30" w:rsidRDefault="00F0093C">
      <w:pPr>
        <w:pStyle w:val="TOC3"/>
        <w:tabs>
          <w:tab w:val="right" w:leader="dot" w:pos="9669"/>
        </w:tabs>
      </w:pPr>
      <w:r>
        <w:rPr>
          <w:rFonts w:ascii="Microsoft YaHei" w:eastAsia="Microsoft YaHei" w:hAnsi="Microsoft YaHei" w:cs="Microsoft YaHei" w:hint="eastAsia"/>
        </w:rPr>
        <w:t>1.3讲者管理流程及业务规则说明</w:t>
      </w:r>
      <w:r>
        <w:tab/>
      </w:r>
      <w:r>
        <w:fldChar w:fldCharType="begin"/>
      </w:r>
      <w:r>
        <w:instrText xml:space="preserve"> PAGEREF _Toc1805000133 \h </w:instrText>
      </w:r>
      <w:r>
        <w:fldChar w:fldCharType="separate"/>
      </w:r>
      <w:r>
        <w:t>14</w:t>
      </w:r>
      <w:r>
        <w:fldChar w:fldCharType="end"/>
      </w:r>
    </w:p>
    <w:p w14:paraId="580047B0" w14:textId="77777777" w:rsidR="00CF6F30" w:rsidRDefault="00F0093C">
      <w:pPr>
        <w:pStyle w:val="TOC3"/>
        <w:tabs>
          <w:tab w:val="right" w:leader="dot" w:pos="9669"/>
        </w:tabs>
      </w:pPr>
      <w:r>
        <w:rPr>
          <w:rFonts w:ascii="Microsoft YaHei" w:eastAsia="Microsoft YaHei" w:hAnsi="Microsoft YaHei" w:cs="Microsoft YaHei" w:hint="eastAsia"/>
        </w:rPr>
        <w:t>1.4讲者管理权限说明</w:t>
      </w:r>
      <w:r>
        <w:tab/>
      </w:r>
      <w:r>
        <w:fldChar w:fldCharType="begin"/>
      </w:r>
      <w:r>
        <w:instrText xml:space="preserve"> PAGEREF _Toc1283237809 \h </w:instrText>
      </w:r>
      <w:r>
        <w:fldChar w:fldCharType="separate"/>
      </w:r>
      <w:r>
        <w:t>15</w:t>
      </w:r>
      <w:r>
        <w:fldChar w:fldCharType="end"/>
      </w:r>
    </w:p>
    <w:p w14:paraId="69FCE489" w14:textId="77777777" w:rsidR="00CF6F30" w:rsidRDefault="00F0093C">
      <w:pPr>
        <w:pStyle w:val="TOC3"/>
        <w:tabs>
          <w:tab w:val="right" w:leader="dot" w:pos="9669"/>
        </w:tabs>
      </w:pPr>
      <w:r>
        <w:rPr>
          <w:rFonts w:ascii="Microsoft YaHei" w:eastAsia="Microsoft YaHei" w:hAnsi="Microsoft YaHei" w:cs="Microsoft YaHei" w:hint="eastAsia"/>
        </w:rPr>
        <w:t>1.5讲者申请</w:t>
      </w:r>
      <w:r>
        <w:tab/>
      </w:r>
      <w:r>
        <w:fldChar w:fldCharType="begin"/>
      </w:r>
      <w:r>
        <w:instrText xml:space="preserve"> PAGEREF _Toc199589042 \h </w:instrText>
      </w:r>
      <w:r>
        <w:fldChar w:fldCharType="separate"/>
      </w:r>
      <w:r>
        <w:t>15</w:t>
      </w:r>
      <w:r>
        <w:fldChar w:fldCharType="end"/>
      </w:r>
    </w:p>
    <w:p w14:paraId="618A1F2E" w14:textId="77777777" w:rsidR="00CF6F30" w:rsidRDefault="00F0093C">
      <w:pPr>
        <w:pStyle w:val="TOC3"/>
        <w:tabs>
          <w:tab w:val="right" w:leader="dot" w:pos="9669"/>
        </w:tabs>
      </w:pPr>
      <w:r>
        <w:rPr>
          <w:rFonts w:ascii="Microsoft YaHei" w:eastAsia="Microsoft YaHei" w:hAnsi="Microsoft YaHei" w:cs="Microsoft YaHei" w:hint="eastAsia"/>
        </w:rPr>
        <w:t>1.6 讲者库管理</w:t>
      </w:r>
      <w:r>
        <w:tab/>
      </w:r>
      <w:r>
        <w:fldChar w:fldCharType="begin"/>
      </w:r>
      <w:r>
        <w:instrText xml:space="preserve"> PAGEREF _Toc123572280 \h </w:instrText>
      </w:r>
      <w:r>
        <w:fldChar w:fldCharType="separate"/>
      </w:r>
      <w:r>
        <w:t>24</w:t>
      </w:r>
      <w:r>
        <w:fldChar w:fldCharType="end"/>
      </w:r>
    </w:p>
    <w:p w14:paraId="22F73CB2" w14:textId="77777777" w:rsidR="00CF6F30" w:rsidRDefault="00F0093C">
      <w:pPr>
        <w:pStyle w:val="TOC2"/>
        <w:tabs>
          <w:tab w:val="right" w:leader="dot" w:pos="9669"/>
        </w:tabs>
      </w:pPr>
      <w:r>
        <w:rPr>
          <w:rFonts w:ascii="Microsoft YaHei" w:eastAsia="Microsoft YaHei" w:hAnsi="Microsoft YaHei" w:cs="Microsoft YaHei" w:hint="eastAsia"/>
        </w:rPr>
        <w:t>2材料管理</w:t>
      </w:r>
      <w:r>
        <w:tab/>
      </w:r>
      <w:r>
        <w:fldChar w:fldCharType="begin"/>
      </w:r>
      <w:r>
        <w:instrText xml:space="preserve"> PAGEREF _Toc262623311 \h </w:instrText>
      </w:r>
      <w:r>
        <w:fldChar w:fldCharType="separate"/>
      </w:r>
      <w:r>
        <w:t>27</w:t>
      </w:r>
      <w:r>
        <w:fldChar w:fldCharType="end"/>
      </w:r>
    </w:p>
    <w:p w14:paraId="28F01D88" w14:textId="77777777" w:rsidR="00CF6F30" w:rsidRDefault="00F0093C">
      <w:pPr>
        <w:pStyle w:val="TOC3"/>
        <w:tabs>
          <w:tab w:val="right" w:leader="dot" w:pos="9669"/>
        </w:tabs>
      </w:pPr>
      <w:r>
        <w:rPr>
          <w:rFonts w:ascii="Microsoft YaHei" w:eastAsia="Microsoft YaHei" w:hAnsi="Microsoft YaHei" w:cs="Microsoft YaHei" w:hint="eastAsia"/>
        </w:rPr>
        <w:t>2.1现状及需求分析</w:t>
      </w:r>
      <w:r>
        <w:tab/>
      </w:r>
      <w:r>
        <w:fldChar w:fldCharType="begin"/>
      </w:r>
      <w:r>
        <w:instrText xml:space="preserve"> PAGEREF _Toc831093392 \h </w:instrText>
      </w:r>
      <w:r>
        <w:fldChar w:fldCharType="separate"/>
      </w:r>
      <w:r>
        <w:t>27</w:t>
      </w:r>
      <w:r>
        <w:fldChar w:fldCharType="end"/>
      </w:r>
    </w:p>
    <w:p w14:paraId="511B00B5" w14:textId="77777777" w:rsidR="00CF6F30" w:rsidRDefault="00F0093C">
      <w:pPr>
        <w:pStyle w:val="TOC3"/>
        <w:tabs>
          <w:tab w:val="right" w:leader="dot" w:pos="9669"/>
        </w:tabs>
      </w:pPr>
      <w:r>
        <w:rPr>
          <w:rFonts w:ascii="Microsoft YaHei" w:eastAsia="Microsoft YaHei" w:hAnsi="Microsoft YaHei" w:cs="Microsoft YaHei" w:hint="eastAsia"/>
        </w:rPr>
        <w:t>2.2材料管理业务流程图</w:t>
      </w:r>
      <w:r>
        <w:tab/>
      </w:r>
      <w:r>
        <w:fldChar w:fldCharType="begin"/>
      </w:r>
      <w:r>
        <w:instrText xml:space="preserve"> PAGEREF _Toc952999256 \h </w:instrText>
      </w:r>
      <w:r>
        <w:fldChar w:fldCharType="separate"/>
      </w:r>
      <w:r>
        <w:t>27</w:t>
      </w:r>
      <w:r>
        <w:fldChar w:fldCharType="end"/>
      </w:r>
    </w:p>
    <w:p w14:paraId="0B178E11" w14:textId="77777777" w:rsidR="00CF6F30" w:rsidRDefault="00F0093C">
      <w:pPr>
        <w:pStyle w:val="TOC3"/>
        <w:tabs>
          <w:tab w:val="right" w:leader="dot" w:pos="9669"/>
        </w:tabs>
      </w:pPr>
      <w:r>
        <w:rPr>
          <w:rFonts w:ascii="Microsoft YaHei" w:eastAsia="Microsoft YaHei" w:hAnsi="Microsoft YaHei" w:cs="Microsoft YaHei" w:hint="eastAsia"/>
        </w:rPr>
        <w:t>2.3材料管理流程及业务规则说明</w:t>
      </w:r>
      <w:r>
        <w:tab/>
      </w:r>
      <w:r>
        <w:fldChar w:fldCharType="begin"/>
      </w:r>
      <w:r>
        <w:instrText xml:space="preserve"> PAGEREF _Toc1125456266 \h </w:instrText>
      </w:r>
      <w:r>
        <w:fldChar w:fldCharType="separate"/>
      </w:r>
      <w:r>
        <w:t>27</w:t>
      </w:r>
      <w:r>
        <w:fldChar w:fldCharType="end"/>
      </w:r>
    </w:p>
    <w:p w14:paraId="082746E4" w14:textId="77777777" w:rsidR="00CF6F30" w:rsidRDefault="00F0093C">
      <w:pPr>
        <w:pStyle w:val="TOC3"/>
        <w:tabs>
          <w:tab w:val="right" w:leader="dot" w:pos="9669"/>
        </w:tabs>
      </w:pPr>
      <w:r>
        <w:rPr>
          <w:rFonts w:ascii="Microsoft YaHei" w:eastAsia="Microsoft YaHei" w:hAnsi="Microsoft YaHei" w:cs="Microsoft YaHei" w:hint="eastAsia"/>
        </w:rPr>
        <w:t>2.4材料管理权限说明</w:t>
      </w:r>
      <w:r>
        <w:tab/>
      </w:r>
      <w:r>
        <w:fldChar w:fldCharType="begin"/>
      </w:r>
      <w:r>
        <w:instrText xml:space="preserve"> PAGEREF _Toc507499886 \h </w:instrText>
      </w:r>
      <w:r>
        <w:fldChar w:fldCharType="separate"/>
      </w:r>
      <w:r>
        <w:t>27</w:t>
      </w:r>
      <w:r>
        <w:fldChar w:fldCharType="end"/>
      </w:r>
    </w:p>
    <w:p w14:paraId="46B5B4FF" w14:textId="77777777" w:rsidR="00CF6F30" w:rsidRDefault="00F0093C">
      <w:pPr>
        <w:pStyle w:val="TOC3"/>
        <w:tabs>
          <w:tab w:val="right" w:leader="dot" w:pos="9669"/>
        </w:tabs>
      </w:pPr>
      <w:r>
        <w:rPr>
          <w:rFonts w:ascii="Microsoft YaHei" w:eastAsia="Microsoft YaHei" w:hAnsi="Microsoft YaHei" w:cs="Microsoft YaHei" w:hint="eastAsia"/>
        </w:rPr>
        <w:t>2.5材料申请</w:t>
      </w:r>
      <w:r>
        <w:tab/>
      </w:r>
      <w:r>
        <w:fldChar w:fldCharType="begin"/>
      </w:r>
      <w:r>
        <w:instrText xml:space="preserve"> PAGEREF _Toc1893021765 \h </w:instrText>
      </w:r>
      <w:r>
        <w:fldChar w:fldCharType="separate"/>
      </w:r>
      <w:r>
        <w:t>27</w:t>
      </w:r>
      <w:r>
        <w:fldChar w:fldCharType="end"/>
      </w:r>
    </w:p>
    <w:p w14:paraId="48115C8C" w14:textId="77777777" w:rsidR="00CF6F30" w:rsidRDefault="00F0093C">
      <w:pPr>
        <w:pStyle w:val="TOC3"/>
        <w:tabs>
          <w:tab w:val="right" w:leader="dot" w:pos="9669"/>
        </w:tabs>
      </w:pPr>
      <w:r>
        <w:rPr>
          <w:rFonts w:ascii="Microsoft YaHei" w:eastAsia="Microsoft YaHei" w:hAnsi="Microsoft YaHei" w:cs="Microsoft YaHei" w:hint="eastAsia"/>
        </w:rPr>
        <w:t>2.6 材料库管理</w:t>
      </w:r>
      <w:r>
        <w:tab/>
      </w:r>
      <w:r>
        <w:fldChar w:fldCharType="begin"/>
      </w:r>
      <w:r>
        <w:instrText xml:space="preserve"> PAGEREF _Toc1046574050 \h </w:instrText>
      </w:r>
      <w:r>
        <w:fldChar w:fldCharType="separate"/>
      </w:r>
      <w:r>
        <w:t>34</w:t>
      </w:r>
      <w:r>
        <w:fldChar w:fldCharType="end"/>
      </w:r>
    </w:p>
    <w:p w14:paraId="393D1B8A" w14:textId="77777777" w:rsidR="00CF6F30" w:rsidRDefault="00F0093C">
      <w:pPr>
        <w:pStyle w:val="TOC2"/>
        <w:tabs>
          <w:tab w:val="right" w:leader="dot" w:pos="9669"/>
        </w:tabs>
      </w:pPr>
      <w:r>
        <w:rPr>
          <w:rFonts w:ascii="Microsoft YaHei" w:eastAsia="Microsoft YaHei" w:hAnsi="Microsoft YaHei" w:cs="Microsoft YaHei" w:hint="eastAsia"/>
        </w:rPr>
        <w:t>3自办会管理</w:t>
      </w:r>
      <w:r>
        <w:tab/>
      </w:r>
      <w:r>
        <w:fldChar w:fldCharType="begin"/>
      </w:r>
      <w:r>
        <w:instrText xml:space="preserve"> PAGEREF _Toc1878989420 \h </w:instrText>
      </w:r>
      <w:r>
        <w:fldChar w:fldCharType="separate"/>
      </w:r>
      <w:r>
        <w:t>35</w:t>
      </w:r>
      <w:r>
        <w:fldChar w:fldCharType="end"/>
      </w:r>
    </w:p>
    <w:p w14:paraId="66BC123B" w14:textId="77777777" w:rsidR="00CF6F30" w:rsidRDefault="00F0093C">
      <w:pPr>
        <w:pStyle w:val="TOC3"/>
        <w:tabs>
          <w:tab w:val="right" w:leader="dot" w:pos="9669"/>
        </w:tabs>
      </w:pPr>
      <w:r>
        <w:rPr>
          <w:rFonts w:ascii="Microsoft YaHei" w:eastAsia="Microsoft YaHei" w:hAnsi="Microsoft YaHei" w:cs="Microsoft YaHei" w:hint="eastAsia"/>
        </w:rPr>
        <w:t>3.1现状及需求分析</w:t>
      </w:r>
      <w:r>
        <w:tab/>
      </w:r>
      <w:r>
        <w:fldChar w:fldCharType="begin"/>
      </w:r>
      <w:r>
        <w:instrText xml:space="preserve"> PAGEREF _Toc1428152805 \h </w:instrText>
      </w:r>
      <w:r>
        <w:fldChar w:fldCharType="separate"/>
      </w:r>
      <w:r>
        <w:t>35</w:t>
      </w:r>
      <w:r>
        <w:fldChar w:fldCharType="end"/>
      </w:r>
    </w:p>
    <w:p w14:paraId="4D521C3C" w14:textId="77777777" w:rsidR="00CF6F30" w:rsidRDefault="00F0093C">
      <w:pPr>
        <w:pStyle w:val="TOC3"/>
        <w:tabs>
          <w:tab w:val="right" w:leader="dot" w:pos="9669"/>
        </w:tabs>
      </w:pPr>
      <w:r>
        <w:rPr>
          <w:rFonts w:ascii="Microsoft YaHei" w:eastAsia="Microsoft YaHei" w:hAnsi="Microsoft YaHei" w:cs="Microsoft YaHei" w:hint="eastAsia"/>
        </w:rPr>
        <w:t>3.2会议管理业务流程图</w:t>
      </w:r>
      <w:r>
        <w:tab/>
      </w:r>
      <w:r>
        <w:fldChar w:fldCharType="begin"/>
      </w:r>
      <w:r>
        <w:instrText xml:space="preserve"> PAGEREF _Toc539471116 \h </w:instrText>
      </w:r>
      <w:r>
        <w:fldChar w:fldCharType="separate"/>
      </w:r>
      <w:r>
        <w:t>35</w:t>
      </w:r>
      <w:r>
        <w:fldChar w:fldCharType="end"/>
      </w:r>
    </w:p>
    <w:p w14:paraId="0DA5D134" w14:textId="77777777" w:rsidR="00CF6F30" w:rsidRDefault="00F0093C">
      <w:pPr>
        <w:pStyle w:val="TOC3"/>
        <w:tabs>
          <w:tab w:val="right" w:leader="dot" w:pos="9669"/>
        </w:tabs>
      </w:pPr>
      <w:r>
        <w:rPr>
          <w:rFonts w:ascii="Microsoft YaHei" w:eastAsia="Microsoft YaHei" w:hAnsi="Microsoft YaHei" w:cs="Microsoft YaHei" w:hint="eastAsia"/>
        </w:rPr>
        <w:t>3.3会议申请</w:t>
      </w:r>
      <w:r>
        <w:tab/>
      </w:r>
      <w:r>
        <w:fldChar w:fldCharType="begin"/>
      </w:r>
      <w:r>
        <w:instrText xml:space="preserve"> PAGEREF _Toc215088978 \h </w:instrText>
      </w:r>
      <w:r>
        <w:fldChar w:fldCharType="separate"/>
      </w:r>
      <w:r>
        <w:t>35</w:t>
      </w:r>
      <w:r>
        <w:fldChar w:fldCharType="end"/>
      </w:r>
    </w:p>
    <w:p w14:paraId="3F37897B" w14:textId="77777777" w:rsidR="00CF6F30" w:rsidRDefault="00F0093C">
      <w:pPr>
        <w:pStyle w:val="TOC3"/>
        <w:tabs>
          <w:tab w:val="right" w:leader="dot" w:pos="9669"/>
        </w:tabs>
      </w:pPr>
      <w:r>
        <w:rPr>
          <w:rFonts w:ascii="Microsoft YaHei" w:eastAsia="Microsoft YaHei" w:hAnsi="Microsoft YaHei" w:cs="Microsoft YaHei" w:hint="eastAsia"/>
        </w:rPr>
        <w:t>3.4会中执行</w:t>
      </w:r>
      <w:r>
        <w:tab/>
      </w:r>
      <w:r>
        <w:fldChar w:fldCharType="begin"/>
      </w:r>
      <w:r>
        <w:instrText xml:space="preserve"> PAGEREF _Toc785475345 \h </w:instrText>
      </w:r>
      <w:r>
        <w:fldChar w:fldCharType="separate"/>
      </w:r>
      <w:r>
        <w:t>56</w:t>
      </w:r>
      <w:r>
        <w:fldChar w:fldCharType="end"/>
      </w:r>
    </w:p>
    <w:p w14:paraId="38398A08" w14:textId="77777777" w:rsidR="00CF6F30" w:rsidRDefault="00F0093C">
      <w:pPr>
        <w:pStyle w:val="TOC3"/>
        <w:tabs>
          <w:tab w:val="right" w:leader="dot" w:pos="9669"/>
        </w:tabs>
      </w:pPr>
      <w:r>
        <w:rPr>
          <w:rFonts w:ascii="Microsoft YaHei" w:eastAsia="Microsoft YaHei" w:hAnsi="Microsoft YaHei" w:cs="Microsoft YaHei" w:hint="eastAsia"/>
        </w:rPr>
        <w:t>3.5会后结算</w:t>
      </w:r>
      <w:r>
        <w:tab/>
      </w:r>
      <w:r>
        <w:fldChar w:fldCharType="begin"/>
      </w:r>
      <w:r>
        <w:instrText xml:space="preserve"> PAGEREF _Toc902145306 \h </w:instrText>
      </w:r>
      <w:r>
        <w:fldChar w:fldCharType="separate"/>
      </w:r>
      <w:r>
        <w:t>71</w:t>
      </w:r>
      <w:r>
        <w:fldChar w:fldCharType="end"/>
      </w:r>
    </w:p>
    <w:p w14:paraId="2C58AE7C" w14:textId="77777777" w:rsidR="00CF6F30" w:rsidRDefault="00F0093C">
      <w:pPr>
        <w:pStyle w:val="TOC2"/>
        <w:tabs>
          <w:tab w:val="right" w:leader="dot" w:pos="9669"/>
        </w:tabs>
      </w:pPr>
      <w:r>
        <w:rPr>
          <w:rFonts w:ascii="Microsoft YaHei" w:eastAsia="Microsoft YaHei" w:hAnsi="Microsoft YaHei" w:cs="Microsoft YaHei" w:hint="eastAsia"/>
        </w:rPr>
        <w:t>4三方项目管理</w:t>
      </w:r>
      <w:r>
        <w:tab/>
      </w:r>
      <w:r>
        <w:fldChar w:fldCharType="begin"/>
      </w:r>
      <w:r>
        <w:instrText xml:space="preserve"> PAGEREF _Toc1121610122 \h </w:instrText>
      </w:r>
      <w:r>
        <w:fldChar w:fldCharType="separate"/>
      </w:r>
      <w:r>
        <w:t>78</w:t>
      </w:r>
      <w:r>
        <w:fldChar w:fldCharType="end"/>
      </w:r>
    </w:p>
    <w:p w14:paraId="0F6EE588" w14:textId="77777777" w:rsidR="00CF6F30" w:rsidRDefault="00F0093C">
      <w:pPr>
        <w:pStyle w:val="TOC3"/>
        <w:tabs>
          <w:tab w:val="right" w:leader="dot" w:pos="9669"/>
        </w:tabs>
      </w:pPr>
      <w:r>
        <w:rPr>
          <w:rFonts w:ascii="Microsoft YaHei" w:eastAsia="Microsoft YaHei" w:hAnsi="Microsoft YaHei" w:cs="Microsoft YaHei" w:hint="eastAsia"/>
        </w:rPr>
        <w:t>4.1现状及需求分析</w:t>
      </w:r>
      <w:r>
        <w:tab/>
      </w:r>
      <w:r>
        <w:fldChar w:fldCharType="begin"/>
      </w:r>
      <w:r>
        <w:instrText xml:space="preserve"> PAGEREF _Toc289867088 \h </w:instrText>
      </w:r>
      <w:r>
        <w:fldChar w:fldCharType="separate"/>
      </w:r>
      <w:r>
        <w:t>78</w:t>
      </w:r>
      <w:r>
        <w:fldChar w:fldCharType="end"/>
      </w:r>
    </w:p>
    <w:p w14:paraId="74943C65" w14:textId="77777777" w:rsidR="00CF6F30" w:rsidRDefault="00F0093C">
      <w:pPr>
        <w:pStyle w:val="TOC3"/>
        <w:tabs>
          <w:tab w:val="right" w:leader="dot" w:pos="9669"/>
        </w:tabs>
      </w:pPr>
      <w:r>
        <w:rPr>
          <w:rFonts w:ascii="Microsoft YaHei" w:eastAsia="Microsoft YaHei" w:hAnsi="Microsoft YaHei" w:cs="Microsoft YaHei" w:hint="eastAsia"/>
        </w:rPr>
        <w:t>4.2项目管理业务流程图</w:t>
      </w:r>
      <w:r>
        <w:tab/>
      </w:r>
      <w:r>
        <w:fldChar w:fldCharType="begin"/>
      </w:r>
      <w:r>
        <w:instrText xml:space="preserve"> PAGEREF _Toc1303236620 \h </w:instrText>
      </w:r>
      <w:r>
        <w:fldChar w:fldCharType="separate"/>
      </w:r>
      <w:r>
        <w:t>78</w:t>
      </w:r>
      <w:r>
        <w:fldChar w:fldCharType="end"/>
      </w:r>
    </w:p>
    <w:p w14:paraId="1315A384" w14:textId="77777777" w:rsidR="00CF6F30" w:rsidRDefault="00F0093C">
      <w:pPr>
        <w:pStyle w:val="TOC3"/>
        <w:tabs>
          <w:tab w:val="right" w:leader="dot" w:pos="9669"/>
        </w:tabs>
      </w:pPr>
      <w:r>
        <w:rPr>
          <w:rFonts w:ascii="Microsoft YaHei" w:eastAsia="Microsoft YaHei" w:hAnsi="Microsoft YaHei" w:cs="Microsoft YaHei" w:hint="eastAsia"/>
        </w:rPr>
        <w:t>4.3项目申请</w:t>
      </w:r>
      <w:r>
        <w:tab/>
      </w:r>
      <w:r>
        <w:fldChar w:fldCharType="begin"/>
      </w:r>
      <w:r>
        <w:instrText xml:space="preserve"> PAGEREF _Toc1312156587 \h </w:instrText>
      </w:r>
      <w:r>
        <w:fldChar w:fldCharType="separate"/>
      </w:r>
      <w:r>
        <w:t>78</w:t>
      </w:r>
      <w:r>
        <w:fldChar w:fldCharType="end"/>
      </w:r>
    </w:p>
    <w:p w14:paraId="6743F4AC" w14:textId="77777777" w:rsidR="00CF6F30" w:rsidRDefault="00F0093C">
      <w:pPr>
        <w:pStyle w:val="TOC3"/>
        <w:tabs>
          <w:tab w:val="right" w:leader="dot" w:pos="9669"/>
        </w:tabs>
      </w:pPr>
      <w:r>
        <w:rPr>
          <w:rFonts w:ascii="Microsoft YaHei" w:eastAsia="Microsoft YaHei" w:hAnsi="Microsoft YaHei" w:cs="Microsoft YaHei" w:hint="eastAsia"/>
        </w:rPr>
        <w:t>4.4项目执行</w:t>
      </w:r>
      <w:r>
        <w:tab/>
      </w:r>
      <w:r>
        <w:fldChar w:fldCharType="begin"/>
      </w:r>
      <w:r>
        <w:instrText xml:space="preserve"> PAGEREF _Toc906186666 \h </w:instrText>
      </w:r>
      <w:r>
        <w:fldChar w:fldCharType="separate"/>
      </w:r>
      <w:r>
        <w:t>97</w:t>
      </w:r>
      <w:r>
        <w:fldChar w:fldCharType="end"/>
      </w:r>
    </w:p>
    <w:p w14:paraId="06AA748D" w14:textId="77777777" w:rsidR="00CF6F30" w:rsidRDefault="00F0093C">
      <w:pPr>
        <w:pStyle w:val="TOC3"/>
        <w:tabs>
          <w:tab w:val="right" w:leader="dot" w:pos="9669"/>
        </w:tabs>
      </w:pPr>
      <w:r>
        <w:rPr>
          <w:rFonts w:ascii="Microsoft YaHei" w:eastAsia="Microsoft YaHei" w:hAnsi="Microsoft YaHei" w:cs="Microsoft YaHei" w:hint="eastAsia"/>
        </w:rPr>
        <w:lastRenderedPageBreak/>
        <w:t>4.5项目结算</w:t>
      </w:r>
      <w:r>
        <w:tab/>
      </w:r>
      <w:r>
        <w:fldChar w:fldCharType="begin"/>
      </w:r>
      <w:r>
        <w:instrText xml:space="preserve"> PAGEREF _Toc325270938 \h </w:instrText>
      </w:r>
      <w:r>
        <w:fldChar w:fldCharType="separate"/>
      </w:r>
      <w:r>
        <w:t>98</w:t>
      </w:r>
      <w:r>
        <w:fldChar w:fldCharType="end"/>
      </w:r>
    </w:p>
    <w:p w14:paraId="480E4F08" w14:textId="77777777" w:rsidR="00CF6F30" w:rsidRDefault="00F0093C">
      <w:pPr>
        <w:pStyle w:val="TOC2"/>
        <w:tabs>
          <w:tab w:val="right" w:leader="dot" w:pos="9669"/>
        </w:tabs>
      </w:pPr>
      <w:r>
        <w:rPr>
          <w:rFonts w:ascii="Microsoft YaHei" w:eastAsia="Microsoft YaHei" w:hAnsi="Microsoft YaHei" w:cs="Microsoft YaHei" w:hint="eastAsia"/>
        </w:rPr>
        <w:t>5三方项目管理（系列项目）</w:t>
      </w:r>
      <w:r>
        <w:tab/>
      </w:r>
      <w:r>
        <w:fldChar w:fldCharType="begin"/>
      </w:r>
      <w:r>
        <w:instrText xml:space="preserve"> PAGEREF _Toc1482773351 \h </w:instrText>
      </w:r>
      <w:r>
        <w:fldChar w:fldCharType="separate"/>
      </w:r>
      <w:r>
        <w:t>101</w:t>
      </w:r>
      <w:r>
        <w:fldChar w:fldCharType="end"/>
      </w:r>
    </w:p>
    <w:p w14:paraId="2180CAF9" w14:textId="77777777" w:rsidR="00CF6F30" w:rsidRDefault="00F0093C">
      <w:pPr>
        <w:pStyle w:val="TOC3"/>
        <w:tabs>
          <w:tab w:val="right" w:leader="dot" w:pos="9669"/>
        </w:tabs>
      </w:pPr>
      <w:r>
        <w:rPr>
          <w:rFonts w:ascii="Microsoft YaHei" w:eastAsia="Microsoft YaHei" w:hAnsi="Microsoft YaHei" w:cs="Microsoft YaHei" w:hint="eastAsia"/>
        </w:rPr>
        <w:t>5.1现状及需求分析</w:t>
      </w:r>
      <w:r>
        <w:tab/>
      </w:r>
      <w:r>
        <w:fldChar w:fldCharType="begin"/>
      </w:r>
      <w:r>
        <w:instrText xml:space="preserve"> PAGEREF _Toc1571470469 \h </w:instrText>
      </w:r>
      <w:r>
        <w:fldChar w:fldCharType="separate"/>
      </w:r>
      <w:r>
        <w:t>101</w:t>
      </w:r>
      <w:r>
        <w:fldChar w:fldCharType="end"/>
      </w:r>
    </w:p>
    <w:p w14:paraId="0DEC537C" w14:textId="77777777" w:rsidR="00CF6F30" w:rsidRDefault="00F0093C">
      <w:pPr>
        <w:pStyle w:val="TOC3"/>
        <w:tabs>
          <w:tab w:val="right" w:leader="dot" w:pos="9669"/>
        </w:tabs>
      </w:pPr>
      <w:r>
        <w:rPr>
          <w:rFonts w:ascii="Microsoft YaHei" w:eastAsia="Microsoft YaHei" w:hAnsi="Microsoft YaHei" w:cs="Microsoft YaHei" w:hint="eastAsia"/>
        </w:rPr>
        <w:t>5.2主项目申请</w:t>
      </w:r>
      <w:r>
        <w:tab/>
      </w:r>
      <w:r>
        <w:fldChar w:fldCharType="begin"/>
      </w:r>
      <w:r>
        <w:instrText xml:space="preserve"> PAGEREF _Toc1950281677 \h </w:instrText>
      </w:r>
      <w:r>
        <w:fldChar w:fldCharType="separate"/>
      </w:r>
      <w:r>
        <w:t>101</w:t>
      </w:r>
      <w:r>
        <w:fldChar w:fldCharType="end"/>
      </w:r>
    </w:p>
    <w:p w14:paraId="545A103D" w14:textId="77777777" w:rsidR="00CF6F30" w:rsidRDefault="00F0093C">
      <w:pPr>
        <w:pStyle w:val="TOC3"/>
        <w:tabs>
          <w:tab w:val="right" w:leader="dot" w:pos="9669"/>
        </w:tabs>
      </w:pPr>
      <w:r>
        <w:rPr>
          <w:rFonts w:ascii="Microsoft YaHei" w:eastAsia="Microsoft YaHei" w:hAnsi="Microsoft YaHei" w:cs="Microsoft YaHei" w:hint="eastAsia"/>
        </w:rPr>
        <w:t>5.3主项目执行</w:t>
      </w:r>
      <w:r>
        <w:tab/>
      </w:r>
      <w:r>
        <w:fldChar w:fldCharType="begin"/>
      </w:r>
      <w:r>
        <w:instrText xml:space="preserve"> PAGEREF _Toc1341241178 \h </w:instrText>
      </w:r>
      <w:r>
        <w:fldChar w:fldCharType="separate"/>
      </w:r>
      <w:r>
        <w:t>102</w:t>
      </w:r>
      <w:r>
        <w:fldChar w:fldCharType="end"/>
      </w:r>
    </w:p>
    <w:p w14:paraId="708D3208" w14:textId="77777777" w:rsidR="00CF6F30" w:rsidRDefault="00F0093C">
      <w:pPr>
        <w:pStyle w:val="TOC3"/>
        <w:tabs>
          <w:tab w:val="right" w:leader="dot" w:pos="9669"/>
        </w:tabs>
      </w:pPr>
      <w:r>
        <w:rPr>
          <w:rFonts w:ascii="Microsoft YaHei" w:eastAsia="Microsoft YaHei" w:hAnsi="Microsoft YaHei" w:cs="Microsoft YaHei" w:hint="eastAsia"/>
        </w:rPr>
        <w:t>5.4子项目申请、执行、结项</w:t>
      </w:r>
      <w:r>
        <w:tab/>
      </w:r>
      <w:r>
        <w:fldChar w:fldCharType="begin"/>
      </w:r>
      <w:r>
        <w:instrText xml:space="preserve"> PAGEREF _Toc104636087 \h </w:instrText>
      </w:r>
      <w:r>
        <w:fldChar w:fldCharType="separate"/>
      </w:r>
      <w:r>
        <w:t>103</w:t>
      </w:r>
      <w:r>
        <w:fldChar w:fldCharType="end"/>
      </w:r>
    </w:p>
    <w:p w14:paraId="68D92440" w14:textId="77777777" w:rsidR="00CF6F30" w:rsidRDefault="00F0093C">
      <w:pPr>
        <w:pStyle w:val="TOC3"/>
        <w:tabs>
          <w:tab w:val="right" w:leader="dot" w:pos="9669"/>
        </w:tabs>
      </w:pPr>
      <w:r>
        <w:rPr>
          <w:rFonts w:ascii="Microsoft YaHei" w:eastAsia="Microsoft YaHei" w:hAnsi="Microsoft YaHei" w:cs="Microsoft YaHei" w:hint="eastAsia"/>
        </w:rPr>
        <w:t>5.5主项目结算</w:t>
      </w:r>
      <w:r>
        <w:tab/>
      </w:r>
      <w:r>
        <w:fldChar w:fldCharType="begin"/>
      </w:r>
      <w:r>
        <w:instrText xml:space="preserve"> PAGEREF _Toc1977090963 \h </w:instrText>
      </w:r>
      <w:r>
        <w:fldChar w:fldCharType="separate"/>
      </w:r>
      <w:r>
        <w:t>110</w:t>
      </w:r>
      <w:r>
        <w:fldChar w:fldCharType="end"/>
      </w:r>
    </w:p>
    <w:p w14:paraId="04028102" w14:textId="77777777" w:rsidR="00CF6F30" w:rsidRDefault="00F0093C">
      <w:pPr>
        <w:pStyle w:val="TOC2"/>
        <w:tabs>
          <w:tab w:val="right" w:leader="dot" w:pos="9669"/>
        </w:tabs>
      </w:pPr>
      <w:r>
        <w:rPr>
          <w:rFonts w:ascii="Microsoft YaHei" w:eastAsia="Microsoft YaHei" w:hAnsi="Microsoft YaHei" w:cs="Microsoft YaHei" w:hint="eastAsia"/>
        </w:rPr>
        <w:t>6飞检管理</w:t>
      </w:r>
      <w:r>
        <w:tab/>
      </w:r>
      <w:r>
        <w:fldChar w:fldCharType="begin"/>
      </w:r>
      <w:r>
        <w:instrText xml:space="preserve"> PAGEREF _Toc953345110 \h </w:instrText>
      </w:r>
      <w:r>
        <w:fldChar w:fldCharType="separate"/>
      </w:r>
      <w:r>
        <w:t>113</w:t>
      </w:r>
      <w:r>
        <w:fldChar w:fldCharType="end"/>
      </w:r>
    </w:p>
    <w:p w14:paraId="17DC42D2" w14:textId="77777777" w:rsidR="00CF6F30" w:rsidRDefault="00F0093C">
      <w:pPr>
        <w:pStyle w:val="TOC3"/>
        <w:tabs>
          <w:tab w:val="right" w:leader="dot" w:pos="9669"/>
        </w:tabs>
      </w:pPr>
      <w:r>
        <w:rPr>
          <w:rFonts w:ascii="Microsoft YaHei" w:eastAsia="Microsoft YaHei" w:hAnsi="Microsoft YaHei" w:cs="Microsoft YaHei" w:hint="eastAsia"/>
        </w:rPr>
        <w:t>6.2飞检管理业务流程图</w:t>
      </w:r>
      <w:r>
        <w:tab/>
      </w:r>
      <w:r>
        <w:fldChar w:fldCharType="begin"/>
      </w:r>
      <w:r>
        <w:instrText xml:space="preserve"> PAGEREF _Toc495773503 \h </w:instrText>
      </w:r>
      <w:r>
        <w:fldChar w:fldCharType="separate"/>
      </w:r>
      <w:r>
        <w:t>114</w:t>
      </w:r>
      <w:r>
        <w:fldChar w:fldCharType="end"/>
      </w:r>
    </w:p>
    <w:p w14:paraId="1F1B85CE" w14:textId="77777777" w:rsidR="00CF6F30" w:rsidRDefault="00F0093C">
      <w:pPr>
        <w:pStyle w:val="TOC3"/>
        <w:tabs>
          <w:tab w:val="right" w:leader="dot" w:pos="9669"/>
        </w:tabs>
      </w:pPr>
      <w:r>
        <w:rPr>
          <w:rFonts w:ascii="Microsoft YaHei" w:eastAsia="Microsoft YaHei" w:hAnsi="Microsoft YaHei" w:cs="Microsoft YaHei" w:hint="eastAsia"/>
        </w:rPr>
        <w:t>6.3设置飞检</w:t>
      </w:r>
      <w:r>
        <w:tab/>
      </w:r>
      <w:r>
        <w:fldChar w:fldCharType="begin"/>
      </w:r>
      <w:r>
        <w:instrText xml:space="preserve"> PAGEREF _Toc228714561 \h </w:instrText>
      </w:r>
      <w:r>
        <w:fldChar w:fldCharType="separate"/>
      </w:r>
      <w:r>
        <w:t>114</w:t>
      </w:r>
      <w:r>
        <w:fldChar w:fldCharType="end"/>
      </w:r>
    </w:p>
    <w:p w14:paraId="33693B7F" w14:textId="77777777" w:rsidR="00CF6F30" w:rsidRDefault="00F0093C">
      <w:pPr>
        <w:pStyle w:val="TOC3"/>
        <w:tabs>
          <w:tab w:val="right" w:leader="dot" w:pos="9669"/>
        </w:tabs>
      </w:pPr>
      <w:r>
        <w:rPr>
          <w:rFonts w:ascii="Microsoft YaHei" w:eastAsia="Microsoft YaHei" w:hAnsi="Microsoft YaHei" w:cs="Microsoft YaHei" w:hint="eastAsia"/>
        </w:rPr>
        <w:t>6.4飞检列表</w:t>
      </w:r>
      <w:r>
        <w:tab/>
      </w:r>
      <w:r>
        <w:fldChar w:fldCharType="begin"/>
      </w:r>
      <w:r>
        <w:instrText xml:space="preserve"> PAGEREF _Toc9898597 \h </w:instrText>
      </w:r>
      <w:r>
        <w:fldChar w:fldCharType="separate"/>
      </w:r>
      <w:r>
        <w:t>119</w:t>
      </w:r>
      <w:r>
        <w:fldChar w:fldCharType="end"/>
      </w:r>
    </w:p>
    <w:p w14:paraId="015FE07C" w14:textId="77777777" w:rsidR="00CF6F30" w:rsidRDefault="00F0093C">
      <w:pPr>
        <w:pStyle w:val="TOC3"/>
        <w:tabs>
          <w:tab w:val="right" w:leader="dot" w:pos="9669"/>
        </w:tabs>
      </w:pPr>
      <w:r>
        <w:rPr>
          <w:rFonts w:ascii="Microsoft YaHei" w:eastAsia="Microsoft YaHei" w:hAnsi="Microsoft YaHei" w:cs="Microsoft YaHei" w:hint="eastAsia"/>
        </w:rPr>
        <w:t>6.5飞检执行</w:t>
      </w:r>
      <w:r>
        <w:tab/>
      </w:r>
      <w:r>
        <w:fldChar w:fldCharType="begin"/>
      </w:r>
      <w:r>
        <w:instrText xml:space="preserve"> PAGEREF _Toc1009478960 \h </w:instrText>
      </w:r>
      <w:r>
        <w:fldChar w:fldCharType="separate"/>
      </w:r>
      <w:r>
        <w:t>122</w:t>
      </w:r>
      <w:r>
        <w:fldChar w:fldCharType="end"/>
      </w:r>
    </w:p>
    <w:p w14:paraId="061F73ED" w14:textId="77777777" w:rsidR="00CF6F30" w:rsidRDefault="00F0093C">
      <w:pPr>
        <w:pStyle w:val="TOC2"/>
        <w:tabs>
          <w:tab w:val="right" w:leader="dot" w:pos="9669"/>
        </w:tabs>
      </w:pPr>
      <w:r>
        <w:rPr>
          <w:rFonts w:ascii="Microsoft YaHei" w:eastAsia="Microsoft YaHei" w:hAnsi="Microsoft YaHei" w:cs="Microsoft YaHei" w:hint="eastAsia"/>
        </w:rPr>
        <w:t>7第三方机构管理</w:t>
      </w:r>
      <w:r>
        <w:tab/>
      </w:r>
      <w:r>
        <w:fldChar w:fldCharType="begin"/>
      </w:r>
      <w:r>
        <w:instrText xml:space="preserve"> PAGEREF _Toc1192069420 \h </w:instrText>
      </w:r>
      <w:r>
        <w:fldChar w:fldCharType="separate"/>
      </w:r>
      <w:r>
        <w:t>129</w:t>
      </w:r>
      <w:r>
        <w:fldChar w:fldCharType="end"/>
      </w:r>
    </w:p>
    <w:p w14:paraId="4983283B" w14:textId="77777777" w:rsidR="00CF6F30" w:rsidRDefault="00F0093C">
      <w:pPr>
        <w:pStyle w:val="TOC3"/>
        <w:tabs>
          <w:tab w:val="right" w:leader="dot" w:pos="9669"/>
        </w:tabs>
      </w:pPr>
      <w:r>
        <w:rPr>
          <w:rFonts w:ascii="Microsoft YaHei" w:eastAsia="Microsoft YaHei" w:hAnsi="Microsoft YaHei" w:cs="Microsoft YaHei" w:hint="eastAsia"/>
        </w:rPr>
        <w:t>7.1现状及需求分析</w:t>
      </w:r>
      <w:r>
        <w:tab/>
      </w:r>
      <w:r>
        <w:fldChar w:fldCharType="begin"/>
      </w:r>
      <w:r>
        <w:instrText xml:space="preserve"> PAGEREF _Toc1235799077 \h </w:instrText>
      </w:r>
      <w:r>
        <w:fldChar w:fldCharType="separate"/>
      </w:r>
      <w:r>
        <w:t>129</w:t>
      </w:r>
      <w:r>
        <w:fldChar w:fldCharType="end"/>
      </w:r>
    </w:p>
    <w:p w14:paraId="7270F17A" w14:textId="77777777" w:rsidR="00CF6F30" w:rsidRDefault="00F0093C">
      <w:pPr>
        <w:pStyle w:val="TOC3"/>
        <w:tabs>
          <w:tab w:val="right" w:leader="dot" w:pos="9669"/>
        </w:tabs>
      </w:pPr>
      <w:r>
        <w:rPr>
          <w:rFonts w:ascii="Microsoft YaHei" w:eastAsia="Microsoft YaHei" w:hAnsi="Microsoft YaHei" w:cs="Microsoft YaHei" w:hint="eastAsia"/>
        </w:rPr>
        <w:t>7.2机构入库</w:t>
      </w:r>
      <w:r>
        <w:tab/>
      </w:r>
      <w:r>
        <w:fldChar w:fldCharType="begin"/>
      </w:r>
      <w:r>
        <w:instrText xml:space="preserve"> PAGEREF _Toc1760737002 \h </w:instrText>
      </w:r>
      <w:r>
        <w:fldChar w:fldCharType="separate"/>
      </w:r>
      <w:r>
        <w:t>130</w:t>
      </w:r>
      <w:r>
        <w:fldChar w:fldCharType="end"/>
      </w:r>
    </w:p>
    <w:p w14:paraId="701168B2" w14:textId="77777777" w:rsidR="00CF6F30" w:rsidRDefault="00F0093C">
      <w:pPr>
        <w:pStyle w:val="TOC3"/>
        <w:tabs>
          <w:tab w:val="right" w:leader="dot" w:pos="9669"/>
        </w:tabs>
      </w:pPr>
      <w:r>
        <w:rPr>
          <w:rFonts w:ascii="Microsoft YaHei" w:eastAsia="Microsoft YaHei" w:hAnsi="Microsoft YaHei" w:cs="Microsoft YaHei" w:hint="eastAsia"/>
        </w:rPr>
        <w:t>7.3申请审批</w:t>
      </w:r>
      <w:r>
        <w:tab/>
      </w:r>
      <w:r>
        <w:fldChar w:fldCharType="begin"/>
      </w:r>
      <w:r>
        <w:instrText xml:space="preserve"> PAGEREF _Toc382136954 \h </w:instrText>
      </w:r>
      <w:r>
        <w:fldChar w:fldCharType="separate"/>
      </w:r>
      <w:r>
        <w:t>136</w:t>
      </w:r>
      <w:r>
        <w:fldChar w:fldCharType="end"/>
      </w:r>
    </w:p>
    <w:p w14:paraId="26D11BE7" w14:textId="77777777" w:rsidR="00CF6F30" w:rsidRDefault="00F0093C">
      <w:pPr>
        <w:pStyle w:val="TOC3"/>
        <w:tabs>
          <w:tab w:val="right" w:leader="dot" w:pos="9669"/>
        </w:tabs>
      </w:pPr>
      <w:r>
        <w:rPr>
          <w:rFonts w:ascii="Microsoft YaHei" w:eastAsia="Microsoft YaHei" w:hAnsi="Microsoft YaHei" w:cs="Microsoft YaHei" w:hint="eastAsia"/>
        </w:rPr>
        <w:t>7.4机构列表及详情</w:t>
      </w:r>
      <w:r>
        <w:tab/>
      </w:r>
      <w:r>
        <w:fldChar w:fldCharType="begin"/>
      </w:r>
      <w:r>
        <w:instrText xml:space="preserve"> PAGEREF _Toc1599681348 \h </w:instrText>
      </w:r>
      <w:r>
        <w:fldChar w:fldCharType="separate"/>
      </w:r>
      <w:r>
        <w:t>138</w:t>
      </w:r>
      <w:r>
        <w:fldChar w:fldCharType="end"/>
      </w:r>
    </w:p>
    <w:p w14:paraId="5A1E4961" w14:textId="77777777" w:rsidR="00CF6F30" w:rsidRDefault="00F0093C">
      <w:pPr>
        <w:pStyle w:val="TOC1"/>
        <w:tabs>
          <w:tab w:val="right" w:leader="dot" w:pos="9669"/>
        </w:tabs>
      </w:pPr>
      <w:r>
        <w:rPr>
          <w:rFonts w:ascii="Microsoft YaHei" w:eastAsia="Microsoft YaHei" w:hAnsi="Microsoft YaHei" w:cs="Microsoft YaHei" w:hint="eastAsia"/>
          <w:szCs w:val="28"/>
        </w:rPr>
        <w:t>第四章：工作流管理</w:t>
      </w:r>
      <w:r>
        <w:tab/>
      </w:r>
      <w:r>
        <w:fldChar w:fldCharType="begin"/>
      </w:r>
      <w:r>
        <w:instrText xml:space="preserve"> PAGEREF _Toc1496639043 \h </w:instrText>
      </w:r>
      <w:r>
        <w:fldChar w:fldCharType="separate"/>
      </w:r>
      <w:r>
        <w:t>143</w:t>
      </w:r>
      <w:r>
        <w:fldChar w:fldCharType="end"/>
      </w:r>
    </w:p>
    <w:p w14:paraId="4F526F89" w14:textId="77777777" w:rsidR="00CF6F30" w:rsidRDefault="00F0093C">
      <w:pPr>
        <w:pStyle w:val="TOC1"/>
        <w:tabs>
          <w:tab w:val="right" w:leader="dot" w:pos="9669"/>
        </w:tabs>
      </w:pPr>
      <w:r>
        <w:rPr>
          <w:rFonts w:ascii="Microsoft YaHei" w:eastAsia="Microsoft YaHei" w:hAnsi="Microsoft YaHei" w:cs="Microsoft YaHei" w:hint="eastAsia"/>
          <w:szCs w:val="28"/>
        </w:rPr>
        <w:t>第五章：报表</w:t>
      </w:r>
      <w:r>
        <w:tab/>
      </w:r>
      <w:r>
        <w:fldChar w:fldCharType="begin"/>
      </w:r>
      <w:r>
        <w:instrText xml:space="preserve"> PAGEREF _Toc536438390 \h </w:instrText>
      </w:r>
      <w:r>
        <w:fldChar w:fldCharType="separate"/>
      </w:r>
      <w:r>
        <w:t>146</w:t>
      </w:r>
      <w:r>
        <w:fldChar w:fldCharType="end"/>
      </w:r>
    </w:p>
    <w:p w14:paraId="77EDF67B" w14:textId="77777777" w:rsidR="00CF6F30" w:rsidRDefault="00F0093C">
      <w:pPr>
        <w:rPr>
          <w:rFonts w:ascii="Microsoft YaHei" w:eastAsia="Microsoft YaHei" w:hAnsi="Microsoft YaHei" w:cs="Microsoft YaHei" w:hint="eastAsia"/>
          <w:bCs/>
        </w:rPr>
        <w:sectPr w:rsidR="00CF6F30">
          <w:headerReference w:type="default" r:id="rId12"/>
          <w:footerReference w:type="even" r:id="rId13"/>
          <w:footerReference w:type="default" r:id="rId14"/>
          <w:footerReference w:type="first" r:id="rId15"/>
          <w:pgSz w:w="11880" w:h="15840"/>
          <w:pgMar w:top="993" w:right="1134" w:bottom="1077" w:left="720" w:header="431" w:footer="431" w:gutter="357"/>
          <w:paperSrc w:first="7" w:other="7"/>
          <w:pgNumType w:fmt="lowerRoman" w:start="1"/>
          <w:cols w:space="720"/>
          <w:docGrid w:linePitch="272"/>
        </w:sectPr>
      </w:pPr>
      <w:r>
        <w:rPr>
          <w:rFonts w:ascii="Microsoft YaHei" w:eastAsia="Microsoft YaHei" w:hAnsi="Microsoft YaHei" w:cs="Microsoft YaHei" w:hint="eastAsia"/>
          <w:bCs/>
        </w:rPr>
        <w:fldChar w:fldCharType="end"/>
      </w:r>
    </w:p>
    <w:p w14:paraId="7F15CCCF" w14:textId="77777777" w:rsidR="00CF6F30" w:rsidRDefault="00F0093C">
      <w:pPr>
        <w:keepNext/>
        <w:keepLines/>
        <w:pBdr>
          <w:top w:val="single" w:sz="48" w:space="3" w:color="auto"/>
        </w:pBdr>
        <w:spacing w:line="360" w:lineRule="auto"/>
        <w:outlineLvl w:val="1"/>
        <w:rPr>
          <w:rFonts w:ascii="Microsoft YaHei" w:eastAsia="Microsoft YaHei" w:hAnsi="Microsoft YaHei" w:cs="Microsoft YaHei" w:hint="eastAsia"/>
        </w:rPr>
      </w:pPr>
      <w:bookmarkStart w:id="67" w:name="_Toc475917482"/>
      <w:r>
        <w:rPr>
          <w:rFonts w:ascii="Microsoft YaHei" w:eastAsia="Microsoft YaHei" w:hAnsi="Microsoft YaHei" w:cs="Microsoft YaHei" w:hint="eastAsia"/>
          <w:b/>
        </w:rPr>
        <w:lastRenderedPageBreak/>
        <w:t>前言</w:t>
      </w:r>
      <w:bookmarkEnd w:id="67"/>
    </w:p>
    <w:p w14:paraId="025F126C" w14:textId="77777777" w:rsidR="00CF6F30" w:rsidRDefault="00F0093C">
      <w:pPr>
        <w:spacing w:line="360" w:lineRule="auto"/>
        <w:ind w:firstLine="426"/>
        <w:rPr>
          <w:rFonts w:ascii="Microsoft YaHei" w:eastAsia="Microsoft YaHei" w:hAnsi="Microsoft YaHei" w:cs="Microsoft YaHei" w:hint="eastAsia"/>
        </w:rPr>
      </w:pPr>
      <w:proofErr w:type="gramStart"/>
      <w:r>
        <w:rPr>
          <w:rFonts w:ascii="Microsoft YaHei" w:eastAsia="Microsoft YaHei" w:hAnsi="Microsoft YaHei" w:cs="Microsoft YaHei" w:hint="eastAsia"/>
          <w:b/>
          <w:shd w:val="pct15" w:color="auto" w:fill="FFFFFF"/>
          <w:lang w:val="en-GB"/>
        </w:rPr>
        <w:t>上海诚甲信息技术</w:t>
      </w:r>
      <w:proofErr w:type="gramEnd"/>
      <w:r>
        <w:rPr>
          <w:rFonts w:ascii="Microsoft YaHei" w:eastAsia="Microsoft YaHei" w:hAnsi="Microsoft YaHei" w:cs="Microsoft YaHei" w:hint="eastAsia"/>
          <w:b/>
          <w:shd w:val="pct15" w:color="auto" w:fill="FFFFFF"/>
          <w:lang w:val="en-GB"/>
        </w:rPr>
        <w:t>有限公司</w:t>
      </w:r>
      <w:r>
        <w:rPr>
          <w:rFonts w:ascii="Microsoft YaHei" w:eastAsia="Microsoft YaHei" w:hAnsi="Microsoft YaHei" w:cs="Microsoft YaHei" w:hint="eastAsia"/>
        </w:rPr>
        <w:t>（以下简称</w:t>
      </w:r>
      <w:proofErr w:type="spellStart"/>
      <w:r>
        <w:rPr>
          <w:rFonts w:ascii="Microsoft YaHei" w:eastAsia="Microsoft YaHei" w:hAnsi="Microsoft YaHei" w:cs="Microsoft YaHei" w:hint="eastAsia"/>
        </w:rPr>
        <w:t>MeetingBest</w:t>
      </w:r>
      <w:proofErr w:type="spellEnd"/>
      <w:r>
        <w:rPr>
          <w:rFonts w:ascii="Microsoft YaHei" w:eastAsia="Microsoft YaHei" w:hAnsi="Microsoft YaHei" w:cs="Microsoft YaHei" w:hint="eastAsia"/>
        </w:rPr>
        <w:t>）和</w:t>
      </w:r>
      <w:proofErr w:type="gramStart"/>
      <w:r>
        <w:rPr>
          <w:rFonts w:ascii="Microsoft YaHei" w:eastAsia="Microsoft YaHei" w:hAnsi="Microsoft YaHei" w:cs="Microsoft YaHei" w:hint="eastAsia"/>
          <w:b/>
          <w:bCs/>
          <w:shd w:val="pct15" w:color="auto" w:fill="FFFFFF"/>
        </w:rPr>
        <w:t>士卓曼</w:t>
      </w:r>
      <w:proofErr w:type="gramEnd"/>
      <w:r>
        <w:rPr>
          <w:rFonts w:ascii="Microsoft YaHei" w:eastAsia="Microsoft YaHei" w:hAnsi="Microsoft YaHei" w:cs="Microsoft YaHei" w:hint="eastAsia"/>
          <w:b/>
          <w:bCs/>
          <w:shd w:val="pct15" w:color="auto" w:fill="FFFFFF"/>
        </w:rPr>
        <w:t>（中国）投资有限公司</w:t>
      </w:r>
      <w:r>
        <w:rPr>
          <w:rFonts w:ascii="Microsoft YaHei" w:eastAsia="Microsoft YaHei" w:hAnsi="Microsoft YaHei" w:cs="Microsoft YaHei" w:hint="eastAsia"/>
        </w:rPr>
        <w:t>（以下简称士卓曼）的</w:t>
      </w:r>
      <w:r>
        <w:rPr>
          <w:rFonts w:ascii="Microsoft YaHei" w:eastAsia="Microsoft YaHei" w:hAnsi="Microsoft YaHei" w:cs="Microsoft YaHei" w:hint="eastAsia"/>
          <w:lang w:val="en-GB"/>
        </w:rPr>
        <w:t>营销活动合</w:t>
      </w:r>
      <w:proofErr w:type="gramStart"/>
      <w:r>
        <w:rPr>
          <w:rFonts w:ascii="Microsoft YaHei" w:eastAsia="Microsoft YaHei" w:hAnsi="Microsoft YaHei" w:cs="Microsoft YaHei" w:hint="eastAsia"/>
          <w:lang w:val="en-GB"/>
        </w:rPr>
        <w:t>规</w:t>
      </w:r>
      <w:proofErr w:type="gramEnd"/>
      <w:r>
        <w:rPr>
          <w:rFonts w:ascii="Microsoft YaHei" w:eastAsia="Microsoft YaHei" w:hAnsi="Microsoft YaHei" w:cs="Microsoft YaHei" w:hint="eastAsia"/>
          <w:lang w:val="en-GB"/>
        </w:rPr>
        <w:t>管理系统</w:t>
      </w:r>
      <w:r>
        <w:rPr>
          <w:rFonts w:ascii="Microsoft YaHei" w:eastAsia="Microsoft YaHei" w:hAnsi="Microsoft YaHei" w:cs="Microsoft YaHei" w:hint="eastAsia"/>
        </w:rPr>
        <w:t>项目实施小组于2025年11月11日至2025年12月10日对士卓曼的EMS营销活动全流程合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管理业务现状及需求进行了详细的访谈和调研，以下为基于调研的EMS</w:t>
      </w:r>
      <w:r>
        <w:rPr>
          <w:rFonts w:ascii="Microsoft YaHei" w:eastAsia="Microsoft YaHei" w:hAnsi="Microsoft YaHei" w:cs="Microsoft YaHei" w:hint="eastAsia"/>
          <w:lang w:val="en-GB"/>
        </w:rPr>
        <w:t>营销活动合</w:t>
      </w:r>
      <w:proofErr w:type="gramStart"/>
      <w:r>
        <w:rPr>
          <w:rFonts w:ascii="Microsoft YaHei" w:eastAsia="Microsoft YaHei" w:hAnsi="Microsoft YaHei" w:cs="Microsoft YaHei" w:hint="eastAsia"/>
          <w:lang w:val="en-GB"/>
        </w:rPr>
        <w:t>规</w:t>
      </w:r>
      <w:proofErr w:type="gramEnd"/>
      <w:r>
        <w:rPr>
          <w:rFonts w:ascii="Microsoft YaHei" w:eastAsia="Microsoft YaHei" w:hAnsi="Microsoft YaHei" w:cs="Microsoft YaHei" w:hint="eastAsia"/>
          <w:lang w:val="en-GB"/>
        </w:rPr>
        <w:t>管理系统</w:t>
      </w:r>
      <w:r>
        <w:rPr>
          <w:rFonts w:ascii="Microsoft YaHei" w:eastAsia="Microsoft YaHei" w:hAnsi="Microsoft YaHei" w:cs="Microsoft YaHei" w:hint="eastAsia"/>
        </w:rPr>
        <w:t>的详细解决方案。</w:t>
      </w:r>
    </w:p>
    <w:p w14:paraId="14525808" w14:textId="77777777" w:rsidR="00CF6F30" w:rsidRDefault="00F0093C">
      <w:pPr>
        <w:keepNext/>
        <w:keepLines/>
        <w:pBdr>
          <w:top w:val="single" w:sz="48" w:space="3" w:color="auto"/>
        </w:pBdr>
        <w:spacing w:line="360" w:lineRule="auto"/>
        <w:outlineLvl w:val="1"/>
        <w:rPr>
          <w:rFonts w:ascii="Microsoft YaHei" w:eastAsia="Microsoft YaHei" w:hAnsi="Microsoft YaHei" w:cs="Microsoft YaHei" w:hint="eastAsia"/>
          <w:b/>
        </w:rPr>
      </w:pPr>
      <w:bookmarkStart w:id="68" w:name="_Toc475917483"/>
      <w:r>
        <w:rPr>
          <w:rFonts w:ascii="Microsoft YaHei" w:eastAsia="Microsoft YaHei" w:hAnsi="Microsoft YaHei" w:cs="Microsoft YaHei" w:hint="eastAsia"/>
          <w:b/>
        </w:rPr>
        <w:t>文档</w:t>
      </w:r>
      <w:bookmarkEnd w:id="68"/>
      <w:r>
        <w:rPr>
          <w:rFonts w:ascii="Microsoft YaHei" w:eastAsia="Microsoft YaHei" w:hAnsi="Microsoft YaHei" w:cs="Microsoft YaHei" w:hint="eastAsia"/>
          <w:b/>
        </w:rPr>
        <w:t>说明</w:t>
      </w:r>
    </w:p>
    <w:p w14:paraId="3607F77C" w14:textId="77777777" w:rsidR="00CF6F30" w:rsidRDefault="00F0093C">
      <w:pPr>
        <w:spacing w:line="360" w:lineRule="auto"/>
        <w:ind w:firstLineChars="213" w:firstLine="447"/>
        <w:rPr>
          <w:rFonts w:ascii="Microsoft YaHei" w:eastAsia="Microsoft YaHei" w:hAnsi="Microsoft YaHei" w:cs="Microsoft YaHei" w:hint="eastAsia"/>
        </w:rPr>
      </w:pPr>
      <w:r>
        <w:rPr>
          <w:rFonts w:ascii="Microsoft YaHei" w:eastAsia="Microsoft YaHei" w:hAnsi="Microsoft YaHei" w:cs="Microsoft YaHei" w:hint="eastAsia"/>
        </w:rPr>
        <w:t>本文档旨在对调研范围内的</w:t>
      </w:r>
      <w:proofErr w:type="gramStart"/>
      <w:r>
        <w:rPr>
          <w:rFonts w:ascii="Microsoft YaHei" w:eastAsia="Microsoft YaHei" w:hAnsi="Microsoft YaHei" w:cs="Microsoft YaHei" w:hint="eastAsia"/>
        </w:rPr>
        <w:t>主业务</w:t>
      </w:r>
      <w:proofErr w:type="gramEnd"/>
      <w:r>
        <w:rPr>
          <w:rFonts w:ascii="Microsoft YaHei" w:eastAsia="Microsoft YaHei" w:hAnsi="Microsoft YaHei" w:cs="Microsoft YaHei" w:hint="eastAsia"/>
        </w:rPr>
        <w:t>流程和所涉及到的需求给出系统化落地的方案、方法、规范等建议和说明。是后续应用测试（主流程、功能测试、需求实现测试验证）、正式系统配置的指导性文档。</w:t>
      </w:r>
    </w:p>
    <w:p w14:paraId="6AAE32F3" w14:textId="77777777" w:rsidR="00CF6F30" w:rsidRDefault="00F0093C">
      <w:pPr>
        <w:spacing w:line="360" w:lineRule="auto"/>
        <w:ind w:firstLineChars="213" w:firstLine="447"/>
        <w:rPr>
          <w:rFonts w:ascii="Microsoft YaHei" w:eastAsia="Microsoft YaHei" w:hAnsi="Microsoft YaHei" w:cs="Microsoft YaHei" w:hint="eastAsia"/>
        </w:rPr>
      </w:pPr>
      <w:r>
        <w:rPr>
          <w:rFonts w:ascii="Microsoft YaHei" w:eastAsia="Microsoft YaHei" w:hAnsi="Microsoft YaHei" w:cs="Microsoft YaHei" w:hint="eastAsia"/>
        </w:rPr>
        <w:t>本文档内容包括：</w:t>
      </w:r>
    </w:p>
    <w:p w14:paraId="37E58B7D" w14:textId="77777777" w:rsidR="00CF6F30" w:rsidRDefault="00F0093C">
      <w:pPr>
        <w:numPr>
          <w:ilvl w:val="0"/>
          <w:numId w:val="3"/>
        </w:numPr>
        <w:tabs>
          <w:tab w:val="clear" w:pos="3315"/>
          <w:tab w:val="left" w:pos="709"/>
        </w:tabs>
        <w:spacing w:line="360" w:lineRule="auto"/>
        <w:ind w:leftChars="144" w:left="722"/>
        <w:rPr>
          <w:rFonts w:ascii="Microsoft YaHei" w:eastAsia="Microsoft YaHei" w:hAnsi="Microsoft YaHei" w:cs="Microsoft YaHei" w:hint="eastAsia"/>
        </w:rPr>
      </w:pPr>
      <w:r>
        <w:rPr>
          <w:rFonts w:ascii="Microsoft YaHei" w:eastAsia="Microsoft YaHei" w:hAnsi="Microsoft YaHei" w:cs="Microsoft YaHei" w:hint="eastAsia"/>
        </w:rPr>
        <w:t>EMS业务流程设计：包含讲者管理、材料管理、自办会管理、</w:t>
      </w:r>
      <w:proofErr w:type="gramStart"/>
      <w:r>
        <w:rPr>
          <w:rFonts w:ascii="Microsoft YaHei" w:eastAsia="Microsoft YaHei" w:hAnsi="Microsoft YaHei" w:cs="Microsoft YaHei" w:hint="eastAsia"/>
        </w:rPr>
        <w:t>飞检管理</w:t>
      </w:r>
      <w:proofErr w:type="gramEnd"/>
      <w:r>
        <w:rPr>
          <w:rFonts w:ascii="Microsoft YaHei" w:eastAsia="Microsoft YaHei" w:hAnsi="Microsoft YaHei" w:cs="Microsoft YaHei" w:hint="eastAsia"/>
        </w:rPr>
        <w:t>、三方机构管理、三方项目管理，包含关键业务需求，业务申请与审批流程等内容。</w:t>
      </w:r>
    </w:p>
    <w:p w14:paraId="7C2513DF" w14:textId="77777777" w:rsidR="00CF6F30" w:rsidRDefault="00F0093C">
      <w:pPr>
        <w:numPr>
          <w:ilvl w:val="0"/>
          <w:numId w:val="3"/>
        </w:numPr>
        <w:tabs>
          <w:tab w:val="clear" w:pos="3315"/>
          <w:tab w:val="left" w:pos="709"/>
        </w:tabs>
        <w:spacing w:line="360" w:lineRule="auto"/>
        <w:ind w:leftChars="144" w:left="722"/>
        <w:rPr>
          <w:rFonts w:ascii="Microsoft YaHei" w:eastAsia="Microsoft YaHei" w:hAnsi="Microsoft YaHei" w:cs="Microsoft YaHei" w:hint="eastAsia"/>
        </w:rPr>
      </w:pPr>
      <w:r>
        <w:rPr>
          <w:rFonts w:ascii="Microsoft YaHei" w:eastAsia="Microsoft YaHei" w:hAnsi="Microsoft YaHei" w:cs="Microsoft YaHei" w:hint="eastAsia"/>
        </w:rPr>
        <w:t>安全权限控制需求：列出关键的数据及操作权限控制需求。</w:t>
      </w:r>
    </w:p>
    <w:p w14:paraId="35784D92" w14:textId="77777777" w:rsidR="00CF6F30" w:rsidRDefault="00F0093C">
      <w:pPr>
        <w:numPr>
          <w:ilvl w:val="0"/>
          <w:numId w:val="3"/>
        </w:numPr>
        <w:tabs>
          <w:tab w:val="clear" w:pos="3315"/>
          <w:tab w:val="left" w:pos="709"/>
        </w:tabs>
        <w:spacing w:line="360" w:lineRule="auto"/>
        <w:ind w:leftChars="144" w:left="722"/>
        <w:rPr>
          <w:rFonts w:ascii="Microsoft YaHei" w:eastAsia="Microsoft YaHei" w:hAnsi="Microsoft YaHei" w:cs="Microsoft YaHei" w:hint="eastAsia"/>
        </w:rPr>
      </w:pPr>
      <w:r>
        <w:rPr>
          <w:rFonts w:ascii="Microsoft YaHei" w:eastAsia="Microsoft YaHei" w:hAnsi="Microsoft YaHei" w:cs="Microsoft YaHei" w:hint="eastAsia"/>
        </w:rPr>
        <w:t>关键报表需求：列出关键报表需求清单。</w:t>
      </w:r>
    </w:p>
    <w:p w14:paraId="6344A1BE" w14:textId="77777777" w:rsidR="00CF6F30" w:rsidRDefault="00CF6F30">
      <w:pPr>
        <w:spacing w:line="360" w:lineRule="auto"/>
        <w:ind w:left="722"/>
        <w:rPr>
          <w:rFonts w:ascii="Microsoft YaHei" w:eastAsia="Microsoft YaHei" w:hAnsi="Microsoft YaHei" w:cs="Microsoft YaHei" w:hint="eastAsia"/>
        </w:rPr>
      </w:pPr>
    </w:p>
    <w:p w14:paraId="5AFDEFB5" w14:textId="77777777" w:rsidR="00CF6F30" w:rsidRDefault="00F0093C">
      <w:pPr>
        <w:keepNext/>
        <w:keepLines/>
        <w:pBdr>
          <w:top w:val="single" w:sz="48" w:space="3" w:color="auto"/>
        </w:pBdr>
        <w:spacing w:line="360" w:lineRule="auto"/>
        <w:outlineLvl w:val="1"/>
        <w:rPr>
          <w:rFonts w:ascii="Microsoft YaHei" w:eastAsia="Microsoft YaHei" w:hAnsi="Microsoft YaHei" w:cs="Microsoft YaHei" w:hint="eastAsia"/>
          <w:b/>
        </w:rPr>
      </w:pPr>
      <w:bookmarkStart w:id="69" w:name="_Toc475917484"/>
      <w:r>
        <w:rPr>
          <w:rFonts w:ascii="Microsoft YaHei" w:eastAsia="Microsoft YaHei" w:hAnsi="Microsoft YaHei" w:cs="Microsoft YaHei" w:hint="eastAsia"/>
          <w:b/>
        </w:rPr>
        <w:t>相关文档</w:t>
      </w:r>
      <w:bookmarkEnd w:id="69"/>
    </w:p>
    <w:p w14:paraId="3F6AEEDD" w14:textId="77777777" w:rsidR="00CF6F30" w:rsidRDefault="00F0093C">
      <w:pPr>
        <w:spacing w:line="360" w:lineRule="auto"/>
        <w:rPr>
          <w:rFonts w:ascii="Microsoft YaHei" w:eastAsia="Microsoft YaHei" w:hAnsi="Microsoft YaHei" w:cs="Microsoft YaHei" w:hint="eastAsia"/>
        </w:rPr>
      </w:pPr>
      <w:hyperlink r:id="rId16" w:history="1">
        <w:r>
          <w:rPr>
            <w:rFonts w:ascii="Microsoft YaHei" w:eastAsia="Microsoft YaHei" w:hAnsi="Microsoft YaHei" w:cs="Microsoft YaHei" w:hint="eastAsia"/>
          </w:rPr>
          <w:t>【士卓曼】设计方案附录</w:t>
        </w:r>
      </w:hyperlink>
      <w:r>
        <w:rPr>
          <w:rFonts w:ascii="Microsoft YaHei" w:eastAsia="Microsoft YaHei" w:hAnsi="Microsoft YaHei" w:cs="Microsoft YaHei"/>
        </w:rPr>
        <w:t>_1211</w:t>
      </w:r>
    </w:p>
    <w:p w14:paraId="5A399008" w14:textId="77777777" w:rsidR="00CF6F30" w:rsidRDefault="00F0093C">
      <w:pPr>
        <w:spacing w:line="360" w:lineRule="auto"/>
        <w:rPr>
          <w:rFonts w:ascii="Microsoft YaHei" w:eastAsia="Microsoft YaHei" w:hAnsi="Microsoft YaHei" w:cs="Microsoft YaHei" w:hint="eastAsia"/>
          <w:b/>
          <w:bCs/>
        </w:rPr>
      </w:pPr>
      <w:r>
        <w:rPr>
          <w:rFonts w:ascii="Microsoft YaHei" w:eastAsia="Microsoft YaHei" w:hAnsi="Microsoft YaHei" w:cs="Microsoft YaHei" w:hint="eastAsia"/>
          <w:b/>
          <w:bCs/>
        </w:rPr>
        <w:t>专业名词解释</w:t>
      </w:r>
    </w:p>
    <w:tbl>
      <w:tblPr>
        <w:tblW w:w="0" w:type="auto"/>
        <w:tblLayout w:type="fixed"/>
        <w:tblLook w:val="04A0" w:firstRow="1" w:lastRow="0" w:firstColumn="1" w:lastColumn="0" w:noHBand="0" w:noVBand="1"/>
      </w:tblPr>
      <w:tblGrid>
        <w:gridCol w:w="1086"/>
        <w:gridCol w:w="1354"/>
        <w:gridCol w:w="7215"/>
      </w:tblGrid>
      <w:tr w:rsidR="00CF6F30" w14:paraId="3852C2CC" w14:textId="77777777">
        <w:tc>
          <w:tcPr>
            <w:tcW w:w="1086" w:type="dxa"/>
          </w:tcPr>
          <w:p w14:paraId="146D8EF1" w14:textId="77777777" w:rsidR="00CF6F30" w:rsidRDefault="00F0093C">
            <w:pPr>
              <w:keepNext/>
              <w:keepLines/>
              <w:outlineLvl w:val="1"/>
              <w:rPr>
                <w:rFonts w:ascii="Microsoft YaHei" w:eastAsia="Microsoft YaHei" w:hAnsi="Microsoft YaHei" w:cs="Microsoft YaHei" w:hint="eastAsia"/>
                <w:b/>
              </w:rPr>
            </w:pPr>
            <w:r>
              <w:rPr>
                <w:rFonts w:ascii="Microsoft YaHei" w:eastAsia="Microsoft YaHei" w:hAnsi="Microsoft YaHei" w:cs="Microsoft YaHei" w:hint="eastAsia"/>
                <w:b/>
              </w:rPr>
              <w:t>序号</w:t>
            </w:r>
          </w:p>
        </w:tc>
        <w:tc>
          <w:tcPr>
            <w:tcW w:w="1354" w:type="dxa"/>
          </w:tcPr>
          <w:p w14:paraId="40543774" w14:textId="77777777" w:rsidR="00CF6F30" w:rsidRDefault="00F0093C">
            <w:pPr>
              <w:keepNext/>
              <w:keepLines/>
              <w:outlineLvl w:val="1"/>
              <w:rPr>
                <w:rFonts w:ascii="Microsoft YaHei" w:eastAsia="Microsoft YaHei" w:hAnsi="Microsoft YaHei" w:cs="Microsoft YaHei" w:hint="eastAsia"/>
                <w:b/>
              </w:rPr>
            </w:pPr>
            <w:r>
              <w:rPr>
                <w:rFonts w:ascii="Microsoft YaHei" w:eastAsia="Microsoft YaHei" w:hAnsi="Microsoft YaHei" w:cs="Microsoft YaHei" w:hint="eastAsia"/>
                <w:b/>
              </w:rPr>
              <w:t>名称</w:t>
            </w:r>
          </w:p>
        </w:tc>
        <w:tc>
          <w:tcPr>
            <w:tcW w:w="7215" w:type="dxa"/>
          </w:tcPr>
          <w:p w14:paraId="197BF833" w14:textId="77777777" w:rsidR="00CF6F30" w:rsidRDefault="00F0093C">
            <w:pPr>
              <w:keepNext/>
              <w:keepLines/>
              <w:outlineLvl w:val="1"/>
              <w:rPr>
                <w:rFonts w:ascii="Microsoft YaHei" w:eastAsia="Microsoft YaHei" w:hAnsi="Microsoft YaHei" w:cs="Microsoft YaHei" w:hint="eastAsia"/>
                <w:b/>
              </w:rPr>
            </w:pPr>
            <w:r>
              <w:rPr>
                <w:rFonts w:ascii="Microsoft YaHei" w:eastAsia="Microsoft YaHei" w:hAnsi="Microsoft YaHei" w:cs="Microsoft YaHei" w:hint="eastAsia"/>
                <w:b/>
              </w:rPr>
              <w:t>说明</w:t>
            </w:r>
          </w:p>
        </w:tc>
      </w:tr>
      <w:tr w:rsidR="00CF6F30" w14:paraId="696810C7" w14:textId="77777777">
        <w:tc>
          <w:tcPr>
            <w:tcW w:w="1086" w:type="dxa"/>
          </w:tcPr>
          <w:p w14:paraId="3DF62FB8" w14:textId="77777777" w:rsidR="00CF6F30" w:rsidRDefault="00F0093C">
            <w:pPr>
              <w:keepNext/>
              <w:keepLines/>
              <w:outlineLvl w:val="1"/>
              <w:rPr>
                <w:rFonts w:ascii="Microsoft YaHei" w:eastAsia="Microsoft YaHei" w:hAnsi="Microsoft YaHei" w:cs="Microsoft YaHei" w:hint="eastAsia"/>
                <w:b/>
              </w:rPr>
            </w:pPr>
            <w:r>
              <w:rPr>
                <w:rFonts w:ascii="Microsoft YaHei" w:eastAsia="Microsoft YaHei" w:hAnsi="Microsoft YaHei" w:cs="Microsoft YaHei" w:hint="eastAsia"/>
                <w:b/>
              </w:rPr>
              <w:t>1</w:t>
            </w:r>
          </w:p>
        </w:tc>
        <w:tc>
          <w:tcPr>
            <w:tcW w:w="1354" w:type="dxa"/>
          </w:tcPr>
          <w:p w14:paraId="130D8591" w14:textId="77777777" w:rsidR="00CF6F30" w:rsidRDefault="00F0093C">
            <w:pPr>
              <w:keepNext/>
              <w:keepLines/>
              <w:outlineLvl w:val="1"/>
              <w:rPr>
                <w:rFonts w:ascii="Microsoft YaHei" w:eastAsia="Microsoft YaHei" w:hAnsi="Microsoft YaHei" w:cs="Microsoft YaHei" w:hint="eastAsia"/>
                <w:bCs/>
              </w:rPr>
            </w:pPr>
            <w:r>
              <w:rPr>
                <w:rFonts w:ascii="Microsoft YaHei" w:eastAsia="Microsoft YaHei" w:hAnsi="Microsoft YaHei" w:cs="Microsoft YaHei" w:hint="eastAsia"/>
                <w:bCs/>
              </w:rPr>
              <w:t>EMS</w:t>
            </w:r>
          </w:p>
        </w:tc>
        <w:tc>
          <w:tcPr>
            <w:tcW w:w="7215" w:type="dxa"/>
          </w:tcPr>
          <w:p w14:paraId="1F16F4F4" w14:textId="77777777" w:rsidR="00CF6F30" w:rsidRDefault="00F0093C">
            <w:pPr>
              <w:rPr>
                <w:rFonts w:ascii="Microsoft YaHei" w:eastAsia="Microsoft YaHei" w:hAnsi="Microsoft YaHei" w:cs="Microsoft YaHei" w:hint="eastAsia"/>
                <w:b/>
              </w:rPr>
            </w:pPr>
            <w:r>
              <w:rPr>
                <w:rFonts w:ascii="Microsoft YaHei" w:eastAsia="Microsoft YaHei" w:hAnsi="Microsoft YaHei" w:cs="Microsoft YaHei" w:hint="eastAsia"/>
                <w:bCs/>
              </w:rPr>
              <w:t xml:space="preserve">Event </w:t>
            </w:r>
            <w:r>
              <w:rPr>
                <w:rStyle w:val="af2"/>
                <w:rFonts w:ascii="Microsoft YaHei" w:eastAsia="Microsoft YaHei" w:hAnsi="Microsoft YaHei" w:cs="Microsoft YaHei" w:hint="eastAsia"/>
                <w:bCs/>
                <w:shd w:val="clear" w:color="auto" w:fill="FFFFFF"/>
                <w:lang w:bidi="ar"/>
              </w:rPr>
              <w:t>Management</w:t>
            </w:r>
            <w:r>
              <w:rPr>
                <w:rFonts w:ascii="Microsoft YaHei" w:eastAsia="Microsoft YaHei" w:hAnsi="Microsoft YaHei" w:cs="Microsoft YaHei" w:hint="eastAsia"/>
                <w:bCs/>
              </w:rPr>
              <w:t xml:space="preserve"> system，会议管理系统</w:t>
            </w:r>
          </w:p>
        </w:tc>
      </w:tr>
      <w:tr w:rsidR="00CF6F30" w14:paraId="541AAE91" w14:textId="77777777">
        <w:tc>
          <w:tcPr>
            <w:tcW w:w="1086" w:type="dxa"/>
          </w:tcPr>
          <w:p w14:paraId="54B50EFA" w14:textId="77777777" w:rsidR="00CF6F30" w:rsidRDefault="00F0093C">
            <w:pPr>
              <w:keepNext/>
              <w:keepLines/>
              <w:outlineLvl w:val="1"/>
              <w:rPr>
                <w:rFonts w:ascii="Microsoft YaHei" w:eastAsia="Microsoft YaHei" w:hAnsi="Microsoft YaHei" w:cs="Microsoft YaHei" w:hint="eastAsia"/>
                <w:b/>
              </w:rPr>
            </w:pPr>
            <w:r>
              <w:rPr>
                <w:rFonts w:ascii="Microsoft YaHei" w:eastAsia="Microsoft YaHei" w:hAnsi="Microsoft YaHei" w:cs="Microsoft YaHei" w:hint="eastAsia"/>
                <w:b/>
              </w:rPr>
              <w:t>2</w:t>
            </w:r>
          </w:p>
        </w:tc>
        <w:tc>
          <w:tcPr>
            <w:tcW w:w="1354" w:type="dxa"/>
          </w:tcPr>
          <w:p w14:paraId="53CCE928" w14:textId="77777777" w:rsidR="00CF6F30" w:rsidRDefault="00F0093C">
            <w:pPr>
              <w:rPr>
                <w:rFonts w:ascii="Microsoft YaHei" w:eastAsia="Microsoft YaHei" w:hAnsi="Microsoft YaHei" w:cs="Microsoft YaHei" w:hint="eastAsia"/>
                <w:bCs/>
              </w:rPr>
            </w:pPr>
            <w:r>
              <w:rPr>
                <w:rFonts w:ascii="Microsoft YaHei" w:eastAsia="Microsoft YaHei" w:hAnsi="Microsoft YaHei" w:cs="Microsoft YaHei" w:hint="eastAsia"/>
                <w:bCs/>
              </w:rPr>
              <w:t>CRM</w:t>
            </w:r>
          </w:p>
        </w:tc>
        <w:tc>
          <w:tcPr>
            <w:tcW w:w="7215" w:type="dxa"/>
          </w:tcPr>
          <w:p w14:paraId="0795CEE1" w14:textId="77777777" w:rsidR="00CF6F30" w:rsidRDefault="00F0093C">
            <w:pPr>
              <w:rPr>
                <w:rFonts w:ascii="Microsoft YaHei" w:eastAsia="Microsoft YaHei" w:hAnsi="Microsoft YaHei" w:cs="Microsoft YaHei" w:hint="eastAsia"/>
                <w:bCs/>
              </w:rPr>
            </w:pPr>
            <w:r>
              <w:rPr>
                <w:rFonts w:ascii="Microsoft YaHei" w:eastAsia="Microsoft YaHei" w:hAnsi="Microsoft YaHei" w:cs="Microsoft YaHei" w:hint="eastAsia"/>
                <w:bCs/>
              </w:rPr>
              <w:t>Customer Relationship Management，客户关系管理</w:t>
            </w:r>
          </w:p>
        </w:tc>
      </w:tr>
      <w:tr w:rsidR="00CF6F30" w14:paraId="45863CC3" w14:textId="77777777">
        <w:tc>
          <w:tcPr>
            <w:tcW w:w="1086" w:type="dxa"/>
          </w:tcPr>
          <w:p w14:paraId="5ACFECB3" w14:textId="77777777" w:rsidR="00CF6F30" w:rsidRDefault="00F0093C">
            <w:pPr>
              <w:keepNext/>
              <w:keepLines/>
              <w:outlineLvl w:val="1"/>
              <w:rPr>
                <w:rFonts w:ascii="Microsoft YaHei" w:eastAsia="Microsoft YaHei" w:hAnsi="Microsoft YaHei" w:cs="Microsoft YaHei" w:hint="eastAsia"/>
                <w:b/>
              </w:rPr>
            </w:pPr>
            <w:r>
              <w:rPr>
                <w:rFonts w:ascii="Microsoft YaHei" w:eastAsia="Microsoft YaHei" w:hAnsi="Microsoft YaHei" w:cs="Microsoft YaHei" w:hint="eastAsia"/>
                <w:b/>
              </w:rPr>
              <w:t>3</w:t>
            </w:r>
          </w:p>
        </w:tc>
        <w:tc>
          <w:tcPr>
            <w:tcW w:w="1354" w:type="dxa"/>
          </w:tcPr>
          <w:p w14:paraId="0904A73E" w14:textId="77777777" w:rsidR="00CF6F30" w:rsidRDefault="00F0093C">
            <w:pPr>
              <w:keepNext/>
              <w:keepLines/>
              <w:outlineLvl w:val="1"/>
              <w:rPr>
                <w:rFonts w:ascii="Microsoft YaHei" w:eastAsia="Microsoft YaHei" w:hAnsi="Microsoft YaHei" w:cs="Microsoft YaHei" w:hint="eastAsia"/>
                <w:bCs/>
              </w:rPr>
            </w:pPr>
            <w:r>
              <w:rPr>
                <w:rFonts w:ascii="Microsoft YaHei" w:eastAsia="Microsoft YaHei" w:hAnsi="Microsoft YaHei" w:cs="Microsoft YaHei" w:hint="eastAsia"/>
                <w:bCs/>
              </w:rPr>
              <w:t>HCP</w:t>
            </w:r>
          </w:p>
        </w:tc>
        <w:tc>
          <w:tcPr>
            <w:tcW w:w="7215" w:type="dxa"/>
          </w:tcPr>
          <w:p w14:paraId="1462997B" w14:textId="77777777" w:rsidR="00CF6F30" w:rsidRDefault="00F0093C">
            <w:pPr>
              <w:rPr>
                <w:rFonts w:ascii="Microsoft YaHei" w:eastAsia="Microsoft YaHei" w:hAnsi="Microsoft YaHei" w:cs="Microsoft YaHei" w:hint="eastAsia"/>
                <w:b/>
              </w:rPr>
            </w:pPr>
            <w:r>
              <w:rPr>
                <w:rFonts w:ascii="Microsoft YaHei" w:eastAsia="Microsoft YaHei" w:hAnsi="Microsoft YaHei" w:cs="Microsoft YaHei" w:hint="eastAsia"/>
                <w:bCs/>
              </w:rPr>
              <w:t>Healthcare Professional，专业医疗机构人士</w:t>
            </w:r>
          </w:p>
        </w:tc>
      </w:tr>
      <w:tr w:rsidR="00CF6F30" w14:paraId="16DC9CBE" w14:textId="77777777">
        <w:tc>
          <w:tcPr>
            <w:tcW w:w="1086" w:type="dxa"/>
          </w:tcPr>
          <w:p w14:paraId="1355FEAC" w14:textId="77777777" w:rsidR="00CF6F30" w:rsidRDefault="00F0093C">
            <w:pPr>
              <w:keepNext/>
              <w:keepLines/>
              <w:outlineLvl w:val="1"/>
              <w:rPr>
                <w:rFonts w:ascii="Microsoft YaHei" w:eastAsia="Microsoft YaHei" w:hAnsi="Microsoft YaHei" w:cs="Microsoft YaHei" w:hint="eastAsia"/>
                <w:b/>
              </w:rPr>
            </w:pPr>
            <w:r>
              <w:rPr>
                <w:rFonts w:ascii="Microsoft YaHei" w:eastAsia="Microsoft YaHei" w:hAnsi="Microsoft YaHei" w:cs="Microsoft YaHei" w:hint="eastAsia"/>
                <w:b/>
              </w:rPr>
              <w:t>4</w:t>
            </w:r>
          </w:p>
        </w:tc>
        <w:tc>
          <w:tcPr>
            <w:tcW w:w="1354" w:type="dxa"/>
          </w:tcPr>
          <w:p w14:paraId="46E4F249" w14:textId="77777777" w:rsidR="00CF6F30" w:rsidRDefault="00F0093C">
            <w:pPr>
              <w:keepNext/>
              <w:keepLines/>
              <w:outlineLvl w:val="1"/>
              <w:rPr>
                <w:rFonts w:ascii="Microsoft YaHei" w:eastAsia="Microsoft YaHei" w:hAnsi="Microsoft YaHei" w:cs="Microsoft YaHei" w:hint="eastAsia"/>
                <w:b/>
              </w:rPr>
            </w:pPr>
            <w:r>
              <w:rPr>
                <w:rFonts w:ascii="Microsoft YaHei" w:eastAsia="Microsoft YaHei" w:hAnsi="Microsoft YaHei" w:cs="Microsoft YaHei" w:hint="eastAsia"/>
                <w:bCs/>
              </w:rPr>
              <w:t>HCO</w:t>
            </w:r>
          </w:p>
        </w:tc>
        <w:tc>
          <w:tcPr>
            <w:tcW w:w="7215" w:type="dxa"/>
          </w:tcPr>
          <w:p w14:paraId="24B2CA73" w14:textId="77777777" w:rsidR="00CF6F30" w:rsidRDefault="00F0093C">
            <w:pPr>
              <w:rPr>
                <w:rFonts w:ascii="Microsoft YaHei" w:eastAsia="Microsoft YaHei" w:hAnsi="Microsoft YaHei" w:cs="Microsoft YaHei" w:hint="eastAsia"/>
                <w:bCs/>
              </w:rPr>
            </w:pPr>
            <w:r>
              <w:rPr>
                <w:rFonts w:ascii="Microsoft YaHei" w:eastAsia="Microsoft YaHei" w:hAnsi="Microsoft YaHei" w:cs="Microsoft YaHei" w:hint="eastAsia"/>
                <w:bCs/>
              </w:rPr>
              <w:t xml:space="preserve">Healthcare Organization ，医疗卫生专业机构 </w:t>
            </w:r>
          </w:p>
        </w:tc>
      </w:tr>
    </w:tbl>
    <w:p w14:paraId="5E0DFF68" w14:textId="77777777" w:rsidR="00CF6F30" w:rsidRDefault="00CF6F30">
      <w:pPr>
        <w:spacing w:line="360" w:lineRule="auto"/>
        <w:rPr>
          <w:rFonts w:ascii="Microsoft YaHei" w:eastAsia="Microsoft YaHei" w:hAnsi="Microsoft YaHei" w:cs="Microsoft YaHei" w:hint="eastAsia"/>
        </w:rPr>
      </w:pPr>
    </w:p>
    <w:p w14:paraId="34ADC250" w14:textId="77777777" w:rsidR="00CF6F30" w:rsidRDefault="00CF6F30">
      <w:pPr>
        <w:spacing w:line="360" w:lineRule="auto"/>
        <w:rPr>
          <w:rFonts w:ascii="Microsoft YaHei" w:eastAsia="Microsoft YaHei" w:hAnsi="Microsoft YaHei" w:cs="Microsoft YaHei" w:hint="eastAsia"/>
        </w:rPr>
      </w:pPr>
    </w:p>
    <w:p w14:paraId="7E0B2B8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br w:type="page"/>
      </w:r>
    </w:p>
    <w:p w14:paraId="5C2FB916" w14:textId="77777777" w:rsidR="00CF6F30" w:rsidRDefault="00F0093C">
      <w:pPr>
        <w:pStyle w:val="10"/>
        <w:spacing w:after="0" w:line="360" w:lineRule="auto"/>
        <w:ind w:leftChars="0" w:left="0" w:right="210"/>
        <w:rPr>
          <w:rFonts w:ascii="Microsoft YaHei" w:eastAsia="Microsoft YaHei" w:hAnsi="Microsoft YaHei" w:cs="Microsoft YaHei" w:hint="eastAsia"/>
          <w:sz w:val="28"/>
          <w:szCs w:val="28"/>
        </w:rPr>
      </w:pPr>
      <w:bookmarkStart w:id="70" w:name="_Toc1515956638"/>
      <w:bookmarkStart w:id="71" w:name="_Toc166627916"/>
      <w:bookmarkStart w:id="72" w:name="_Toc1265529435"/>
      <w:r>
        <w:rPr>
          <w:rFonts w:ascii="Microsoft YaHei" w:eastAsia="Microsoft YaHei" w:hAnsi="Microsoft YaHei" w:cs="Microsoft YaHei" w:hint="eastAsia"/>
          <w:sz w:val="28"/>
          <w:szCs w:val="28"/>
        </w:rPr>
        <w:lastRenderedPageBreak/>
        <w:t>第一章：项目概述与总体方案</w:t>
      </w:r>
      <w:bookmarkStart w:id="73" w:name="_Toc350261442"/>
      <w:bookmarkEnd w:id="70"/>
      <w:bookmarkEnd w:id="71"/>
      <w:bookmarkEnd w:id="72"/>
    </w:p>
    <w:p w14:paraId="2DDC5D75" w14:textId="77777777" w:rsidR="00CF6F30" w:rsidRDefault="00F0093C">
      <w:pPr>
        <w:pStyle w:val="2"/>
        <w:numPr>
          <w:ilvl w:val="0"/>
          <w:numId w:val="4"/>
        </w:numPr>
        <w:spacing w:beforeLines="50" w:before="120" w:afterLines="50" w:after="120"/>
        <w:ind w:left="363" w:hanging="363"/>
        <w:rPr>
          <w:rFonts w:ascii="Microsoft YaHei" w:eastAsia="Microsoft YaHei" w:hAnsi="Microsoft YaHei" w:cs="Microsoft YaHei" w:hint="eastAsia"/>
          <w:sz w:val="24"/>
        </w:rPr>
      </w:pPr>
      <w:bookmarkStart w:id="74" w:name="_Toc937226858"/>
      <w:bookmarkStart w:id="75" w:name="_Toc1075174157"/>
      <w:bookmarkStart w:id="76" w:name="_Toc475917486"/>
      <w:bookmarkStart w:id="77" w:name="_Toc196708524"/>
      <w:r>
        <w:rPr>
          <w:rFonts w:ascii="Microsoft YaHei" w:eastAsia="Microsoft YaHei" w:hAnsi="Microsoft YaHei" w:cs="Microsoft YaHei" w:hint="eastAsia"/>
          <w:sz w:val="24"/>
        </w:rPr>
        <w:t>项目背景</w:t>
      </w:r>
      <w:bookmarkEnd w:id="73"/>
      <w:bookmarkEnd w:id="74"/>
      <w:bookmarkEnd w:id="75"/>
      <w:bookmarkEnd w:id="76"/>
      <w:bookmarkEnd w:id="77"/>
    </w:p>
    <w:p w14:paraId="79FA0A85" w14:textId="77777777" w:rsidR="00CF6F30" w:rsidRDefault="00F0093C">
      <w:pPr>
        <w:snapToGrid w:val="0"/>
        <w:spacing w:line="30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随着国内医疗器械外部监管常态化及中国业务进一步发展的诉求，士卓曼内部对营销活动的合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管</w:t>
      </w:r>
      <w:proofErr w:type="gramStart"/>
      <w:r>
        <w:rPr>
          <w:rFonts w:ascii="Microsoft YaHei" w:eastAsia="Microsoft YaHei" w:hAnsi="Microsoft YaHei" w:cs="Microsoft YaHei" w:hint="eastAsia"/>
        </w:rPr>
        <w:t>控提出</w:t>
      </w:r>
      <w:proofErr w:type="gramEnd"/>
      <w:r>
        <w:rPr>
          <w:rFonts w:ascii="Microsoft YaHei" w:eastAsia="Microsoft YaHei" w:hAnsi="Microsoft YaHei" w:cs="Microsoft YaHei" w:hint="eastAsia"/>
        </w:rPr>
        <w:t>了更高的要求，需要在商业化过程中做到营销活动全程在线，风险可控；在业务层面，对于营销活动的实际执行和费用预算的发生，可以通过EMS系统实现更高质量数据。</w:t>
      </w:r>
    </w:p>
    <w:p w14:paraId="0872994A" w14:textId="77777777" w:rsidR="00CF6F30" w:rsidRDefault="00F0093C">
      <w:pPr>
        <w:snapToGrid w:val="0"/>
        <w:spacing w:line="30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为实现营销活动更精细化的管理，预期通过EMS营销活动合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管理系统上线，实现以下主要目标：</w:t>
      </w:r>
    </w:p>
    <w:p w14:paraId="2F6F60DC" w14:textId="77777777" w:rsidR="00CF6F30" w:rsidRDefault="00F0093C">
      <w:pPr>
        <w:numPr>
          <w:ilvl w:val="0"/>
          <w:numId w:val="5"/>
        </w:numPr>
        <w:snapToGrid w:val="0"/>
        <w:spacing w:line="300" w:lineRule="auto"/>
        <w:ind w:left="0"/>
        <w:rPr>
          <w:rFonts w:ascii="Microsoft YaHei" w:eastAsia="Microsoft YaHei" w:hAnsi="Microsoft YaHei" w:cs="Microsoft YaHei" w:hint="eastAsia"/>
        </w:rPr>
      </w:pPr>
      <w:r>
        <w:rPr>
          <w:rFonts w:ascii="Microsoft YaHei" w:eastAsia="Microsoft YaHei" w:hAnsi="Microsoft YaHei" w:cs="Microsoft YaHei" w:hint="eastAsia"/>
        </w:rPr>
        <w:t xml:space="preserve"> </w:t>
      </w:r>
      <w:r>
        <w:rPr>
          <w:rFonts w:ascii="Microsoft YaHei" w:eastAsia="Microsoft YaHei" w:hAnsi="Microsoft YaHei" w:cs="Microsoft YaHei"/>
        </w:rPr>
        <w:t>流程提效：计划，执行，结算的全流程实现数据互联互通，业务可视化，对营销活动的全链路增强管控效率。</w:t>
      </w:r>
    </w:p>
    <w:p w14:paraId="5EE39B81" w14:textId="77777777" w:rsidR="00CF6F30" w:rsidRDefault="00F0093C">
      <w:pPr>
        <w:numPr>
          <w:ilvl w:val="0"/>
          <w:numId w:val="5"/>
        </w:numPr>
        <w:snapToGrid w:val="0"/>
        <w:spacing w:line="300" w:lineRule="auto"/>
        <w:ind w:left="0"/>
        <w:rPr>
          <w:rFonts w:ascii="Microsoft YaHei" w:eastAsia="Microsoft YaHei" w:hAnsi="Microsoft YaHei" w:cs="Microsoft YaHei" w:hint="eastAsia"/>
        </w:rPr>
      </w:pPr>
      <w:r>
        <w:rPr>
          <w:rFonts w:ascii="Microsoft YaHei" w:eastAsia="Microsoft YaHei" w:hAnsi="Microsoft YaHei" w:cs="Microsoft YaHei" w:hint="eastAsia"/>
        </w:rPr>
        <w:t xml:space="preserve"> </w:t>
      </w:r>
      <w:r>
        <w:rPr>
          <w:rFonts w:ascii="Microsoft YaHei" w:eastAsia="Microsoft YaHei" w:hAnsi="Microsoft YaHei" w:cs="Microsoft YaHei"/>
        </w:rPr>
        <w:t>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管控：整体营销活动的流程强化业务真实性和合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风险管控，同时也会增强费用的清晰透明，合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引擎可以支撑和管理绝大部分的风险点</w:t>
      </w:r>
      <w:r>
        <w:rPr>
          <w:rFonts w:ascii="Microsoft YaHei" w:eastAsia="Microsoft YaHei" w:hAnsi="Microsoft YaHei" w:cs="Microsoft YaHei" w:hint="eastAsia"/>
        </w:rPr>
        <w:t>。</w:t>
      </w:r>
    </w:p>
    <w:p w14:paraId="5CD19DEC" w14:textId="77777777" w:rsidR="00CF6F30" w:rsidRDefault="00F0093C">
      <w:pPr>
        <w:numPr>
          <w:ilvl w:val="0"/>
          <w:numId w:val="5"/>
        </w:numPr>
        <w:snapToGrid w:val="0"/>
        <w:spacing w:line="300" w:lineRule="auto"/>
        <w:ind w:left="0"/>
        <w:rPr>
          <w:rFonts w:ascii="Microsoft YaHei" w:eastAsia="Microsoft YaHei" w:hAnsi="Microsoft YaHei" w:cs="Microsoft YaHei" w:hint="eastAsia"/>
        </w:rPr>
      </w:pPr>
      <w:r>
        <w:rPr>
          <w:rFonts w:ascii="Microsoft YaHei" w:eastAsia="Microsoft YaHei" w:hAnsi="Microsoft YaHei" w:cs="Microsoft YaHei"/>
        </w:rPr>
        <w:t>用户体验：让销售和市场人员感受到手机端的软件便利，节省他们办活动的时间，丰富成熟的系统功能可以有效帮助他们更高效的HCP互动。</w:t>
      </w:r>
    </w:p>
    <w:p w14:paraId="70A43C73" w14:textId="77777777" w:rsidR="00CF6F30" w:rsidRDefault="00F0093C">
      <w:pPr>
        <w:numPr>
          <w:ilvl w:val="0"/>
          <w:numId w:val="5"/>
        </w:numPr>
        <w:snapToGrid w:val="0"/>
        <w:spacing w:line="300" w:lineRule="auto"/>
        <w:ind w:left="0"/>
        <w:rPr>
          <w:rFonts w:ascii="Microsoft YaHei" w:eastAsia="Microsoft YaHei" w:hAnsi="Microsoft YaHei" w:cs="Microsoft YaHei" w:hint="eastAsia"/>
        </w:rPr>
      </w:pPr>
      <w:r>
        <w:rPr>
          <w:rFonts w:ascii="Microsoft YaHei" w:eastAsia="Microsoft YaHei" w:hAnsi="Microsoft YaHei" w:cs="Microsoft YaHei"/>
        </w:rPr>
        <w:t>数据分析：实现与商业化主数据系统对接，多端数据归</w:t>
      </w:r>
      <w:proofErr w:type="gramStart"/>
      <w:r>
        <w:rPr>
          <w:rFonts w:ascii="Microsoft YaHei" w:eastAsia="Microsoft YaHei" w:hAnsi="Microsoft YaHei" w:cs="Microsoft YaHei"/>
        </w:rPr>
        <w:t>一</w:t>
      </w:r>
      <w:proofErr w:type="gramEnd"/>
      <w:r>
        <w:rPr>
          <w:rFonts w:ascii="Microsoft YaHei" w:eastAsia="Microsoft YaHei" w:hAnsi="Microsoft YaHei" w:cs="Microsoft YaHei"/>
        </w:rPr>
        <w:t>整合，通过数据分析反哺并提升运营效率。</w:t>
      </w:r>
    </w:p>
    <w:p w14:paraId="67B0002F" w14:textId="77777777" w:rsidR="00CF6F30" w:rsidRDefault="00CF6F30">
      <w:pPr>
        <w:snapToGrid w:val="0"/>
        <w:ind w:firstLineChars="200" w:firstLine="420"/>
        <w:rPr>
          <w:rFonts w:ascii="Microsoft YaHei" w:eastAsia="Microsoft YaHei" w:hAnsi="Microsoft YaHei" w:cs="Microsoft YaHei" w:hint="eastAsia"/>
        </w:rPr>
      </w:pPr>
    </w:p>
    <w:p w14:paraId="66040761" w14:textId="77777777" w:rsidR="00CF6F30" w:rsidRDefault="00CF6F30">
      <w:pPr>
        <w:ind w:left="402"/>
        <w:rPr>
          <w:rFonts w:ascii="Microsoft YaHei" w:eastAsia="Microsoft YaHei" w:hAnsi="Microsoft YaHei" w:cs="Microsoft YaHei" w:hint="eastAsia"/>
        </w:rPr>
      </w:pPr>
    </w:p>
    <w:p w14:paraId="439BFB31" w14:textId="77777777" w:rsidR="00CF6F30" w:rsidRDefault="00F0093C">
      <w:pPr>
        <w:pStyle w:val="2"/>
        <w:numPr>
          <w:ilvl w:val="0"/>
          <w:numId w:val="4"/>
        </w:numPr>
        <w:spacing w:beforeLines="50" w:before="120" w:afterLines="50" w:after="120"/>
        <w:ind w:left="363" w:hanging="363"/>
        <w:rPr>
          <w:rFonts w:ascii="Microsoft YaHei" w:eastAsia="Microsoft YaHei" w:hAnsi="Microsoft YaHei" w:cs="Microsoft YaHei" w:hint="eastAsia"/>
          <w:sz w:val="24"/>
        </w:rPr>
      </w:pPr>
      <w:bookmarkStart w:id="78" w:name="_Toc1524650841"/>
      <w:bookmarkStart w:id="79" w:name="_Toc350261444"/>
      <w:bookmarkStart w:id="80" w:name="_Toc475917488"/>
      <w:bookmarkStart w:id="81" w:name="_Toc179251661"/>
      <w:bookmarkStart w:id="82" w:name="_Toc1102830135"/>
      <w:r>
        <w:rPr>
          <w:rFonts w:ascii="Microsoft YaHei" w:eastAsia="Microsoft YaHei" w:hAnsi="Microsoft YaHei" w:cs="Microsoft YaHei" w:hint="eastAsia"/>
          <w:sz w:val="24"/>
        </w:rPr>
        <w:t>系统总体解决方案</w:t>
      </w:r>
      <w:bookmarkEnd w:id="78"/>
      <w:bookmarkEnd w:id="79"/>
      <w:bookmarkEnd w:id="80"/>
      <w:bookmarkEnd w:id="81"/>
      <w:bookmarkEnd w:id="82"/>
    </w:p>
    <w:p w14:paraId="5200504E" w14:textId="77777777" w:rsidR="00CF6F30" w:rsidRDefault="00F0093C">
      <w:pPr>
        <w:snapToGrid w:val="0"/>
        <w:spacing w:line="300" w:lineRule="auto"/>
        <w:ind w:firstLineChars="200" w:firstLine="420"/>
        <w:rPr>
          <w:rFonts w:ascii="Microsoft YaHei" w:eastAsia="Microsoft YaHei" w:hAnsi="Microsoft YaHei" w:cs="Microsoft YaHei" w:hint="eastAsia"/>
        </w:rPr>
      </w:pPr>
      <w:proofErr w:type="spellStart"/>
      <w:r>
        <w:rPr>
          <w:rFonts w:ascii="Microsoft YaHei" w:eastAsia="Microsoft YaHei" w:hAnsi="Microsoft YaHei" w:cs="Microsoft YaHei" w:hint="eastAsia"/>
        </w:rPr>
        <w:t>MeetingBest</w:t>
      </w:r>
      <w:proofErr w:type="spellEnd"/>
      <w:r>
        <w:rPr>
          <w:rFonts w:ascii="Microsoft YaHei" w:eastAsia="Microsoft YaHei" w:hAnsi="Microsoft YaHei" w:cs="Microsoft YaHei" w:hint="eastAsia"/>
        </w:rPr>
        <w:t>针对士卓曼提出的项目目标，结合相关行业的特点，与士卓曼合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部、IT部、法</w:t>
      </w:r>
      <w:proofErr w:type="gramStart"/>
      <w:r>
        <w:rPr>
          <w:rFonts w:ascii="Microsoft YaHei" w:eastAsia="Microsoft YaHei" w:hAnsi="Microsoft YaHei" w:cs="Microsoft YaHei" w:hint="eastAsia"/>
        </w:rPr>
        <w:t>务</w:t>
      </w:r>
      <w:proofErr w:type="gramEnd"/>
      <w:r>
        <w:rPr>
          <w:rFonts w:ascii="Microsoft YaHei" w:eastAsia="Microsoft YaHei" w:hAnsi="Microsoft YaHei" w:cs="Microsoft YaHei" w:hint="eastAsia"/>
        </w:rPr>
        <w:t>部、Business Excellence、培训教育部、财务部、Marcom、Product Marketing等相关人员进行了充分的沟通与探讨，确定了实施以下业务模块以覆盖士卓曼的会议营销管理的业务范围。</w:t>
      </w:r>
    </w:p>
    <w:p w14:paraId="7115A171" w14:textId="77777777" w:rsidR="00CF6F30" w:rsidRDefault="00CF6F30">
      <w:pPr>
        <w:rPr>
          <w:rFonts w:ascii="Microsoft YaHei" w:eastAsia="Microsoft YaHei" w:hAnsi="Microsoft YaHei" w:cs="Microsoft YaHei" w:hint="eastAsia"/>
          <w:bCs/>
        </w:rPr>
      </w:pPr>
    </w:p>
    <w:p w14:paraId="65DF5579" w14:textId="77777777" w:rsidR="00CF6F30" w:rsidRDefault="00F0093C">
      <w:pPr>
        <w:rPr>
          <w:rFonts w:ascii="Microsoft YaHei" w:eastAsia="Microsoft YaHei" w:hAnsi="Microsoft YaHei" w:cs="Microsoft YaHei" w:hint="eastAsia"/>
          <w:bCs/>
        </w:rPr>
      </w:pPr>
      <w:r>
        <w:rPr>
          <w:rFonts w:ascii="Microsoft YaHei" w:eastAsia="Microsoft YaHei" w:hAnsi="Microsoft YaHei" w:cs="Microsoft YaHei" w:hint="eastAsia"/>
          <w:bCs/>
        </w:rPr>
        <w:t>业务流程</w:t>
      </w:r>
      <w:commentRangeStart w:id="83"/>
      <w:r>
        <w:rPr>
          <w:rFonts w:ascii="Microsoft YaHei" w:eastAsia="Microsoft YaHei" w:hAnsi="Microsoft YaHei" w:cs="Microsoft YaHei" w:hint="eastAsia"/>
          <w:bCs/>
        </w:rPr>
        <w:t>说明</w:t>
      </w:r>
      <w:commentRangeEnd w:id="83"/>
      <w:r w:rsidR="009E5D3F">
        <w:rPr>
          <w:rStyle w:val="aff4"/>
          <w:lang w:val="zh-CN"/>
        </w:rPr>
        <w:commentReference w:id="83"/>
      </w:r>
      <w:r>
        <w:rPr>
          <w:rFonts w:ascii="Microsoft YaHei" w:eastAsia="Microsoft YaHei" w:hAnsi="Microsoft YaHei" w:cs="Microsoft YaHei" w:hint="eastAsia"/>
          <w:bCs/>
        </w:rPr>
        <w:t>：</w:t>
      </w:r>
    </w:p>
    <w:p w14:paraId="43DEF2AD" w14:textId="77777777" w:rsidR="00CF6F30" w:rsidRDefault="00F0093C">
      <w:pPr>
        <w:rPr>
          <w:rFonts w:ascii="Microsoft YaHei" w:eastAsia="Microsoft YaHei" w:hAnsi="Microsoft YaHei" w:cs="Microsoft YaHei" w:hint="eastAsia"/>
          <w:bCs/>
        </w:rPr>
      </w:pPr>
      <w:r>
        <w:rPr>
          <w:rFonts w:ascii="Microsoft YaHei" w:eastAsia="Microsoft YaHei" w:hAnsi="Microsoft YaHei" w:cs="Microsoft YaHei"/>
          <w:bCs/>
          <w:noProof/>
        </w:rPr>
        <w:lastRenderedPageBreak/>
        <w:drawing>
          <wp:inline distT="0" distB="0" distL="0" distR="0" wp14:anchorId="1CCE79FE" wp14:editId="382AB767">
            <wp:extent cx="6363970" cy="3110230"/>
            <wp:effectExtent l="0" t="0" r="11430" b="1397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21"/>
                    <a:stretch>
                      <a:fillRect/>
                    </a:stretch>
                  </pic:blipFill>
                  <pic:spPr>
                    <a:xfrm>
                      <a:off x="0" y="0"/>
                      <a:ext cx="6363970" cy="3110709"/>
                    </a:xfrm>
                    <a:prstGeom prst="rect">
                      <a:avLst/>
                    </a:prstGeom>
                  </pic:spPr>
                </pic:pic>
              </a:graphicData>
            </a:graphic>
          </wp:inline>
        </w:drawing>
      </w:r>
    </w:p>
    <w:p w14:paraId="5B10AA04" w14:textId="77777777" w:rsidR="00CF6F30" w:rsidRDefault="00CF6F30">
      <w:pPr>
        <w:spacing w:line="360" w:lineRule="auto"/>
        <w:ind w:firstLineChars="213" w:firstLine="447"/>
        <w:rPr>
          <w:rFonts w:ascii="Microsoft YaHei" w:eastAsia="Microsoft YaHei" w:hAnsi="Microsoft YaHei" w:cs="Microsoft YaHei" w:hint="eastAsia"/>
        </w:rPr>
      </w:pPr>
    </w:p>
    <w:p w14:paraId="29574D1F" w14:textId="77777777" w:rsidR="00CF6F30" w:rsidRDefault="00CF6F30">
      <w:pPr>
        <w:rPr>
          <w:rFonts w:ascii="Microsoft YaHei" w:eastAsia="Microsoft YaHei" w:hAnsi="Microsoft YaHei" w:cs="Microsoft YaHei" w:hint="eastAsia"/>
        </w:rPr>
      </w:pPr>
    </w:p>
    <w:p w14:paraId="153666CC" w14:textId="77777777" w:rsidR="00CF6F30" w:rsidRDefault="00F0093C">
      <w:pPr>
        <w:rPr>
          <w:rFonts w:ascii="Microsoft YaHei" w:eastAsia="Microsoft YaHei" w:hAnsi="Microsoft YaHei" w:cs="Microsoft YaHei" w:hint="eastAsia"/>
          <w:b/>
        </w:rPr>
      </w:pPr>
      <w:r>
        <w:rPr>
          <w:rFonts w:ascii="Microsoft YaHei" w:eastAsia="Microsoft YaHei" w:hAnsi="Microsoft YaHei" w:cs="Microsoft YaHei" w:hint="eastAsia"/>
          <w:bCs/>
        </w:rPr>
        <w:t>EMS</w:t>
      </w:r>
      <w:r>
        <w:rPr>
          <w:rFonts w:ascii="Microsoft YaHei" w:eastAsia="Microsoft YaHei" w:hAnsi="Microsoft YaHei" w:cs="Microsoft YaHei" w:hint="eastAsia"/>
          <w:b/>
        </w:rPr>
        <w:t>项目的实施功能范围：</w:t>
      </w:r>
    </w:p>
    <w:p w14:paraId="63124CFD" w14:textId="77777777" w:rsidR="00CF6F30" w:rsidRDefault="00CF6F30">
      <w:pPr>
        <w:rPr>
          <w:rFonts w:ascii="Microsoft YaHei" w:eastAsia="Microsoft YaHei" w:hAnsi="Microsoft YaHei" w:cs="Microsoft YaHei" w:hint="eastAsia"/>
          <w:b/>
        </w:rPr>
      </w:pPr>
    </w:p>
    <w:tbl>
      <w:tblPr>
        <w:tblW w:w="0" w:type="auto"/>
        <w:tblInd w:w="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2325"/>
        <w:gridCol w:w="6039"/>
      </w:tblGrid>
      <w:tr w:rsidR="00CF6F30" w14:paraId="6861DDAF" w14:textId="77777777">
        <w:trPr>
          <w:trHeight w:val="519"/>
        </w:trPr>
        <w:tc>
          <w:tcPr>
            <w:tcW w:w="675" w:type="dxa"/>
            <w:shd w:val="clear" w:color="auto" w:fill="D9D9D9"/>
            <w:vAlign w:val="center"/>
          </w:tcPr>
          <w:p w14:paraId="50207E8B" w14:textId="77777777" w:rsidR="00CF6F30" w:rsidRDefault="00F0093C">
            <w:pPr>
              <w:jc w:val="center"/>
              <w:rPr>
                <w:rFonts w:ascii="Microsoft YaHei" w:eastAsia="Microsoft YaHei" w:hAnsi="Microsoft YaHei" w:cs="Microsoft YaHei" w:hint="eastAsia"/>
                <w:b/>
              </w:rPr>
            </w:pPr>
            <w:r>
              <w:rPr>
                <w:rFonts w:ascii="Microsoft YaHei" w:eastAsia="Microsoft YaHei" w:hAnsi="Microsoft YaHei" w:cs="Microsoft YaHei" w:hint="eastAsia"/>
                <w:b/>
              </w:rPr>
              <w:t>序号</w:t>
            </w:r>
          </w:p>
        </w:tc>
        <w:tc>
          <w:tcPr>
            <w:tcW w:w="2325" w:type="dxa"/>
            <w:shd w:val="clear" w:color="auto" w:fill="D9D9D9"/>
            <w:vAlign w:val="center"/>
          </w:tcPr>
          <w:p w14:paraId="09A38546" w14:textId="77777777" w:rsidR="00CF6F30" w:rsidRDefault="00F0093C">
            <w:pPr>
              <w:jc w:val="center"/>
              <w:rPr>
                <w:rFonts w:ascii="Microsoft YaHei" w:eastAsia="Microsoft YaHei" w:hAnsi="Microsoft YaHei" w:cs="Microsoft YaHei" w:hint="eastAsia"/>
                <w:b/>
              </w:rPr>
            </w:pPr>
            <w:r>
              <w:rPr>
                <w:rFonts w:ascii="Microsoft YaHei" w:eastAsia="Microsoft YaHei" w:hAnsi="Microsoft YaHei" w:cs="Microsoft YaHei" w:hint="eastAsia"/>
                <w:b/>
              </w:rPr>
              <w:t>实施功能</w:t>
            </w:r>
          </w:p>
        </w:tc>
        <w:tc>
          <w:tcPr>
            <w:tcW w:w="6039" w:type="dxa"/>
            <w:shd w:val="clear" w:color="auto" w:fill="D9D9D9"/>
            <w:vAlign w:val="center"/>
          </w:tcPr>
          <w:p w14:paraId="613C7BA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b/>
              </w:rPr>
              <w:t>主要业务范围和说明</w:t>
            </w:r>
          </w:p>
        </w:tc>
      </w:tr>
      <w:tr w:rsidR="00CF6F30" w14:paraId="0C4EE78E" w14:textId="77777777">
        <w:trPr>
          <w:trHeight w:val="696"/>
        </w:trPr>
        <w:tc>
          <w:tcPr>
            <w:tcW w:w="675" w:type="dxa"/>
            <w:vAlign w:val="center"/>
          </w:tcPr>
          <w:p w14:paraId="0D827F1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w:t>
            </w:r>
          </w:p>
        </w:tc>
        <w:tc>
          <w:tcPr>
            <w:tcW w:w="2325" w:type="dxa"/>
            <w:vAlign w:val="center"/>
          </w:tcPr>
          <w:p w14:paraId="6253044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讲者管理</w:t>
            </w:r>
          </w:p>
        </w:tc>
        <w:tc>
          <w:tcPr>
            <w:tcW w:w="6039" w:type="dxa"/>
            <w:vAlign w:val="center"/>
          </w:tcPr>
          <w:p w14:paraId="25D8E17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lang w:bidi="ar"/>
              </w:rPr>
              <w:t>建立HCP讲者库，实现讲者创建/审核/三要素（姓名、身份证号、银行卡号）验</w:t>
            </w:r>
            <w:proofErr w:type="gramStart"/>
            <w:r>
              <w:rPr>
                <w:rFonts w:ascii="Microsoft YaHei" w:eastAsia="Microsoft YaHei" w:hAnsi="Microsoft YaHei" w:cs="Microsoft YaHei" w:hint="eastAsia"/>
                <w:lang w:bidi="ar"/>
              </w:rPr>
              <w:t>真</w:t>
            </w:r>
            <w:proofErr w:type="gramEnd"/>
            <w:r>
              <w:rPr>
                <w:rFonts w:ascii="Microsoft YaHei" w:eastAsia="Microsoft YaHei" w:hAnsi="Microsoft YaHei" w:cs="Microsoft YaHei" w:hint="eastAsia"/>
                <w:lang w:bidi="ar"/>
              </w:rPr>
              <w:t>和入库；讲者信息变更，禁用，启用；实现讲者的讲课限额限次等。</w:t>
            </w:r>
          </w:p>
        </w:tc>
      </w:tr>
      <w:tr w:rsidR="00CF6F30" w14:paraId="20803780" w14:textId="77777777">
        <w:trPr>
          <w:trHeight w:val="410"/>
        </w:trPr>
        <w:tc>
          <w:tcPr>
            <w:tcW w:w="675" w:type="dxa"/>
            <w:vAlign w:val="center"/>
          </w:tcPr>
          <w:p w14:paraId="4A15EB1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2</w:t>
            </w:r>
          </w:p>
        </w:tc>
        <w:tc>
          <w:tcPr>
            <w:tcW w:w="2325" w:type="dxa"/>
            <w:vAlign w:val="center"/>
          </w:tcPr>
          <w:p w14:paraId="45E85CD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材料管理</w:t>
            </w:r>
          </w:p>
        </w:tc>
        <w:tc>
          <w:tcPr>
            <w:tcW w:w="6039" w:type="dxa"/>
            <w:vAlign w:val="center"/>
          </w:tcPr>
          <w:p w14:paraId="7E3DB61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lang w:bidi="ar"/>
              </w:rPr>
              <w:t>实现材料申请审批入库，针对广审/</w:t>
            </w:r>
            <w:proofErr w:type="gramStart"/>
            <w:r>
              <w:rPr>
                <w:rFonts w:ascii="Microsoft YaHei" w:eastAsia="Microsoft YaHei" w:hAnsi="Microsoft YaHei" w:cs="Microsoft YaHei" w:hint="eastAsia"/>
                <w:lang w:bidi="ar"/>
              </w:rPr>
              <w:t>非广审</w:t>
            </w:r>
            <w:proofErr w:type="gramEnd"/>
            <w:r>
              <w:rPr>
                <w:rFonts w:ascii="Microsoft YaHei" w:eastAsia="Microsoft YaHei" w:hAnsi="Microsoft YaHei" w:cs="Microsoft YaHei" w:hint="eastAsia"/>
                <w:lang w:bidi="ar"/>
              </w:rPr>
              <w:t>材料进行在线审批，形成材料编码号，可在各活动里面根据不同条件进行关联，会后查看使用记录</w:t>
            </w:r>
          </w:p>
        </w:tc>
      </w:tr>
      <w:tr w:rsidR="00CF6F30" w14:paraId="70274E82" w14:textId="77777777">
        <w:trPr>
          <w:trHeight w:val="569"/>
        </w:trPr>
        <w:tc>
          <w:tcPr>
            <w:tcW w:w="675" w:type="dxa"/>
            <w:vAlign w:val="center"/>
          </w:tcPr>
          <w:p w14:paraId="71DDEF8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3</w:t>
            </w:r>
          </w:p>
        </w:tc>
        <w:tc>
          <w:tcPr>
            <w:tcW w:w="2325" w:type="dxa"/>
            <w:vAlign w:val="center"/>
          </w:tcPr>
          <w:p w14:paraId="6A3C146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自办会管理</w:t>
            </w:r>
          </w:p>
        </w:tc>
        <w:tc>
          <w:tcPr>
            <w:tcW w:w="6039" w:type="dxa"/>
            <w:vAlign w:val="center"/>
          </w:tcPr>
          <w:p w14:paraId="1DE8343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lang w:bidi="ar"/>
              </w:rPr>
              <w:t>实现自办会的会前申请、会中执行、会后结算的在线流程管理，行为合</w:t>
            </w:r>
            <w:proofErr w:type="gramStart"/>
            <w:r>
              <w:rPr>
                <w:rFonts w:ascii="Microsoft YaHei" w:eastAsia="Microsoft YaHei" w:hAnsi="Microsoft YaHei" w:cs="Microsoft YaHei" w:hint="eastAsia"/>
                <w:lang w:bidi="ar"/>
              </w:rPr>
              <w:t>规</w:t>
            </w:r>
            <w:proofErr w:type="gramEnd"/>
            <w:r>
              <w:rPr>
                <w:rFonts w:ascii="Microsoft YaHei" w:eastAsia="Microsoft YaHei" w:hAnsi="Microsoft YaHei" w:cs="Microsoft YaHei" w:hint="eastAsia"/>
                <w:lang w:bidi="ar"/>
              </w:rPr>
              <w:t>管控，费用更清晰透明，增加</w:t>
            </w:r>
            <w:proofErr w:type="gramStart"/>
            <w:r>
              <w:rPr>
                <w:rFonts w:ascii="Microsoft YaHei" w:eastAsia="Microsoft YaHei" w:hAnsi="Microsoft YaHei" w:cs="Microsoft YaHei" w:hint="eastAsia"/>
                <w:lang w:bidi="ar"/>
              </w:rPr>
              <w:t>会前会</w:t>
            </w:r>
            <w:proofErr w:type="gramEnd"/>
            <w:r>
              <w:rPr>
                <w:rFonts w:ascii="Microsoft YaHei" w:eastAsia="Microsoft YaHei" w:hAnsi="Microsoft YaHei" w:cs="Microsoft YaHei" w:hint="eastAsia"/>
                <w:lang w:bidi="ar"/>
              </w:rPr>
              <w:t>中的管控力度</w:t>
            </w:r>
          </w:p>
        </w:tc>
      </w:tr>
      <w:tr w:rsidR="00CF6F30" w14:paraId="6596E88B" w14:textId="77777777">
        <w:trPr>
          <w:trHeight w:val="693"/>
        </w:trPr>
        <w:tc>
          <w:tcPr>
            <w:tcW w:w="675" w:type="dxa"/>
            <w:vAlign w:val="center"/>
          </w:tcPr>
          <w:p w14:paraId="2EFBC41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4</w:t>
            </w:r>
          </w:p>
        </w:tc>
        <w:tc>
          <w:tcPr>
            <w:tcW w:w="2325" w:type="dxa"/>
            <w:vAlign w:val="center"/>
          </w:tcPr>
          <w:p w14:paraId="0B9E91BB" w14:textId="77777777" w:rsidR="00CF6F30" w:rsidRDefault="00F0093C">
            <w:p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飞检管理</w:t>
            </w:r>
            <w:proofErr w:type="gramEnd"/>
          </w:p>
        </w:tc>
        <w:tc>
          <w:tcPr>
            <w:tcW w:w="6039" w:type="dxa"/>
            <w:vAlign w:val="center"/>
          </w:tcPr>
          <w:p w14:paraId="5D49719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lang w:bidi="ar"/>
              </w:rPr>
              <w:t>实现自办会和三方会</w:t>
            </w:r>
            <w:proofErr w:type="gramStart"/>
            <w:r>
              <w:rPr>
                <w:rFonts w:ascii="Microsoft YaHei" w:eastAsia="Microsoft YaHei" w:hAnsi="Microsoft YaHei" w:cs="Microsoft YaHei" w:hint="eastAsia"/>
                <w:lang w:bidi="ar"/>
              </w:rPr>
              <w:t>的飞检的</w:t>
            </w:r>
            <w:proofErr w:type="gramEnd"/>
            <w:r>
              <w:rPr>
                <w:rFonts w:ascii="Microsoft YaHei" w:eastAsia="Microsoft YaHei" w:hAnsi="Microsoft YaHei" w:cs="Microsoft YaHei" w:hint="eastAsia"/>
                <w:lang w:bidi="ar"/>
              </w:rPr>
              <w:t>抽样，</w:t>
            </w:r>
            <w:proofErr w:type="gramStart"/>
            <w:r>
              <w:rPr>
                <w:rFonts w:ascii="Microsoft YaHei" w:eastAsia="Microsoft YaHei" w:hAnsi="Microsoft YaHei" w:cs="Microsoft YaHei" w:hint="eastAsia"/>
                <w:lang w:bidi="ar"/>
              </w:rPr>
              <w:t>飞检的</w:t>
            </w:r>
            <w:proofErr w:type="gramEnd"/>
            <w:r>
              <w:rPr>
                <w:rFonts w:ascii="Microsoft YaHei" w:eastAsia="Microsoft YaHei" w:hAnsi="Microsoft YaHei" w:cs="Microsoft YaHei" w:hint="eastAsia"/>
                <w:lang w:bidi="ar"/>
              </w:rPr>
              <w:t>执行，</w:t>
            </w:r>
            <w:proofErr w:type="gramStart"/>
            <w:r>
              <w:rPr>
                <w:rFonts w:ascii="Microsoft YaHei" w:eastAsia="Microsoft YaHei" w:hAnsi="Microsoft YaHei" w:cs="Microsoft YaHei" w:hint="eastAsia"/>
                <w:lang w:bidi="ar"/>
              </w:rPr>
              <w:t>飞检结论</w:t>
            </w:r>
            <w:proofErr w:type="gramEnd"/>
            <w:r>
              <w:rPr>
                <w:rFonts w:ascii="Microsoft YaHei" w:eastAsia="Microsoft YaHei" w:hAnsi="Microsoft YaHei" w:cs="Microsoft YaHei" w:hint="eastAsia"/>
                <w:lang w:bidi="ar"/>
              </w:rPr>
              <w:t>，</w:t>
            </w:r>
            <w:proofErr w:type="gramStart"/>
            <w:r>
              <w:rPr>
                <w:rFonts w:ascii="Microsoft YaHei" w:eastAsia="Microsoft YaHei" w:hAnsi="Microsoft YaHei" w:cs="Microsoft YaHei" w:hint="eastAsia"/>
                <w:lang w:bidi="ar"/>
              </w:rPr>
              <w:t>飞检报告</w:t>
            </w:r>
            <w:proofErr w:type="gramEnd"/>
            <w:r>
              <w:rPr>
                <w:rFonts w:ascii="Microsoft YaHei" w:eastAsia="Microsoft YaHei" w:hAnsi="Microsoft YaHei" w:cs="Microsoft YaHei" w:hint="eastAsia"/>
                <w:lang w:bidi="ar"/>
              </w:rPr>
              <w:t>等在线管理，包含禁用结算流程</w:t>
            </w:r>
          </w:p>
        </w:tc>
      </w:tr>
      <w:tr w:rsidR="00CF6F30" w14:paraId="0967D146" w14:textId="77777777">
        <w:trPr>
          <w:trHeight w:val="463"/>
        </w:trPr>
        <w:tc>
          <w:tcPr>
            <w:tcW w:w="675" w:type="dxa"/>
            <w:vAlign w:val="center"/>
          </w:tcPr>
          <w:p w14:paraId="69641C0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5</w:t>
            </w:r>
          </w:p>
        </w:tc>
        <w:tc>
          <w:tcPr>
            <w:tcW w:w="2325" w:type="dxa"/>
            <w:vAlign w:val="center"/>
          </w:tcPr>
          <w:p w14:paraId="4093F1D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三方机构管理</w:t>
            </w:r>
          </w:p>
        </w:tc>
        <w:tc>
          <w:tcPr>
            <w:tcW w:w="6039" w:type="dxa"/>
            <w:vAlign w:val="center"/>
          </w:tcPr>
          <w:p w14:paraId="06B2836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lang w:bidi="ar"/>
              </w:rPr>
              <w:t>实现不同类型的HCO入库申请和审批，以及发起尽调和完成风险定级等。</w:t>
            </w:r>
          </w:p>
        </w:tc>
      </w:tr>
      <w:tr w:rsidR="00CF6F30" w14:paraId="44F790A7" w14:textId="77777777">
        <w:trPr>
          <w:trHeight w:val="520"/>
        </w:trPr>
        <w:tc>
          <w:tcPr>
            <w:tcW w:w="675" w:type="dxa"/>
            <w:vAlign w:val="center"/>
          </w:tcPr>
          <w:p w14:paraId="6ED42F8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6</w:t>
            </w:r>
          </w:p>
        </w:tc>
        <w:tc>
          <w:tcPr>
            <w:tcW w:w="2325" w:type="dxa"/>
            <w:vAlign w:val="center"/>
          </w:tcPr>
          <w:p w14:paraId="5D2FA08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三方活动项目管理</w:t>
            </w:r>
          </w:p>
        </w:tc>
        <w:tc>
          <w:tcPr>
            <w:tcW w:w="6039" w:type="dxa"/>
            <w:vAlign w:val="center"/>
          </w:tcPr>
          <w:p w14:paraId="072F846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lang w:bidi="ar"/>
              </w:rPr>
              <w:t>实现赞助、捐赠等三方活动从申请审批到执行以及关会权益证明、项目关闭的合</w:t>
            </w:r>
            <w:proofErr w:type="gramStart"/>
            <w:r>
              <w:rPr>
                <w:rFonts w:ascii="Microsoft YaHei" w:eastAsia="Microsoft YaHei" w:hAnsi="Microsoft YaHei" w:cs="Microsoft YaHei" w:hint="eastAsia"/>
                <w:lang w:bidi="ar"/>
              </w:rPr>
              <w:t>规管控全流程</w:t>
            </w:r>
            <w:proofErr w:type="gramEnd"/>
            <w:r>
              <w:rPr>
                <w:rFonts w:ascii="Microsoft YaHei" w:eastAsia="Microsoft YaHei" w:hAnsi="Microsoft YaHei" w:cs="Microsoft YaHei" w:hint="eastAsia"/>
                <w:lang w:bidi="ar"/>
              </w:rPr>
              <w:t>。实现三方赞助系列会管理，支持项目立项审批通过后可以添加多个协办人，并通知他们分别各自去执行自己的三方会议；支持协办人创建子会议，且子会申请的总场次不可超过主项目分配的场次；协办人可在针对</w:t>
            </w:r>
            <w:proofErr w:type="gramStart"/>
            <w:r>
              <w:rPr>
                <w:rFonts w:ascii="Microsoft YaHei" w:eastAsia="Microsoft YaHei" w:hAnsi="Microsoft YaHei" w:cs="Microsoft YaHei" w:hint="eastAsia"/>
                <w:lang w:bidi="ar"/>
              </w:rPr>
              <w:lastRenderedPageBreak/>
              <w:t>子会议做正常</w:t>
            </w:r>
            <w:proofErr w:type="gramEnd"/>
            <w:r>
              <w:rPr>
                <w:rFonts w:ascii="Microsoft YaHei" w:eastAsia="Microsoft YaHei" w:hAnsi="Microsoft YaHei" w:cs="Microsoft YaHei" w:hint="eastAsia"/>
                <w:lang w:bidi="ar"/>
              </w:rPr>
              <w:t xml:space="preserve">会议执行工作。 </w:t>
            </w:r>
          </w:p>
        </w:tc>
      </w:tr>
    </w:tbl>
    <w:p w14:paraId="68752EB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lastRenderedPageBreak/>
        <w:br w:type="page"/>
      </w:r>
    </w:p>
    <w:p w14:paraId="728DC000" w14:textId="77777777" w:rsidR="00CF6F30" w:rsidRDefault="00F0093C">
      <w:pPr>
        <w:pStyle w:val="10"/>
        <w:spacing w:after="0" w:line="360" w:lineRule="auto"/>
        <w:ind w:leftChars="0" w:left="0" w:right="210"/>
        <w:rPr>
          <w:rFonts w:ascii="Microsoft YaHei" w:eastAsia="Microsoft YaHei" w:hAnsi="Microsoft YaHei" w:cs="Microsoft YaHei" w:hint="eastAsia"/>
          <w:sz w:val="28"/>
          <w:szCs w:val="28"/>
        </w:rPr>
      </w:pPr>
      <w:bookmarkStart w:id="84" w:name="_Toc334721688"/>
      <w:bookmarkStart w:id="85" w:name="_Toc1031808683"/>
      <w:bookmarkStart w:id="86" w:name="_Toc1910593333"/>
      <w:r>
        <w:rPr>
          <w:rFonts w:ascii="Microsoft YaHei" w:eastAsia="Microsoft YaHei" w:hAnsi="Microsoft YaHei" w:cs="Microsoft YaHei" w:hint="eastAsia"/>
          <w:sz w:val="28"/>
          <w:szCs w:val="28"/>
        </w:rPr>
        <w:lastRenderedPageBreak/>
        <w:t>第</w:t>
      </w:r>
      <w:r>
        <w:rPr>
          <w:rFonts w:ascii="Microsoft YaHei" w:eastAsia="Microsoft YaHei" w:hAnsi="Microsoft YaHei" w:cs="Microsoft YaHei" w:hint="eastAsia"/>
          <w:sz w:val="28"/>
          <w:szCs w:val="28"/>
          <w:lang w:val="en-US"/>
        </w:rPr>
        <w:t>二</w:t>
      </w:r>
      <w:r>
        <w:rPr>
          <w:rFonts w:ascii="Microsoft YaHei" w:eastAsia="Microsoft YaHei" w:hAnsi="Microsoft YaHei" w:cs="Microsoft YaHei" w:hint="eastAsia"/>
          <w:sz w:val="28"/>
          <w:szCs w:val="28"/>
        </w:rPr>
        <w:t>章：</w:t>
      </w:r>
      <w:r>
        <w:rPr>
          <w:rFonts w:ascii="Microsoft YaHei" w:eastAsia="Microsoft YaHei" w:hAnsi="Microsoft YaHei" w:cs="Microsoft YaHei" w:hint="eastAsia"/>
          <w:sz w:val="28"/>
          <w:szCs w:val="28"/>
          <w:lang w:val="en-US"/>
        </w:rPr>
        <w:t>合</w:t>
      </w:r>
      <w:proofErr w:type="gramStart"/>
      <w:r>
        <w:rPr>
          <w:rFonts w:ascii="Microsoft YaHei" w:eastAsia="Microsoft YaHei" w:hAnsi="Microsoft YaHei" w:cs="Microsoft YaHei" w:hint="eastAsia"/>
          <w:sz w:val="28"/>
          <w:szCs w:val="28"/>
          <w:lang w:val="en-US"/>
        </w:rPr>
        <w:t>规</w:t>
      </w:r>
      <w:proofErr w:type="gramEnd"/>
      <w:r>
        <w:rPr>
          <w:rFonts w:ascii="Microsoft YaHei" w:eastAsia="Microsoft YaHei" w:hAnsi="Microsoft YaHei" w:cs="Microsoft YaHei" w:hint="eastAsia"/>
          <w:sz w:val="28"/>
          <w:szCs w:val="28"/>
          <w:lang w:val="en-US"/>
        </w:rPr>
        <w:t>政策说明</w:t>
      </w:r>
      <w:bookmarkEnd w:id="84"/>
      <w:bookmarkEnd w:id="85"/>
      <w:bookmarkEnd w:id="86"/>
    </w:p>
    <w:p w14:paraId="39C899E0" w14:textId="77777777" w:rsidR="00CF6F30" w:rsidRDefault="00F0093C">
      <w:pPr>
        <w:pStyle w:val="2"/>
        <w:spacing w:beforeLines="50" w:before="120" w:afterLines="50" w:after="120"/>
        <w:rPr>
          <w:rFonts w:ascii="Microsoft YaHei" w:eastAsia="Microsoft YaHei" w:hAnsi="Microsoft YaHei" w:cs="Microsoft YaHei" w:hint="eastAsia"/>
          <w:sz w:val="24"/>
          <w:lang w:val="en-US"/>
        </w:rPr>
      </w:pPr>
      <w:r>
        <w:rPr>
          <w:rFonts w:ascii="Microsoft YaHei" w:eastAsia="Microsoft YaHei" w:hAnsi="Microsoft YaHei" w:cs="Microsoft YaHei" w:hint="eastAsia"/>
          <w:sz w:val="24"/>
          <w:lang w:val="en-US"/>
        </w:rPr>
        <w:t>1系统合</w:t>
      </w:r>
      <w:proofErr w:type="gramStart"/>
      <w:r>
        <w:rPr>
          <w:rFonts w:ascii="Microsoft YaHei" w:eastAsia="Microsoft YaHei" w:hAnsi="Microsoft YaHei" w:cs="Microsoft YaHei" w:hint="eastAsia"/>
          <w:sz w:val="24"/>
          <w:lang w:val="en-US"/>
        </w:rPr>
        <w:t>规</w:t>
      </w:r>
      <w:proofErr w:type="gramEnd"/>
      <w:r>
        <w:rPr>
          <w:rFonts w:ascii="Microsoft YaHei" w:eastAsia="Microsoft YaHei" w:hAnsi="Microsoft YaHei" w:cs="Microsoft YaHei" w:hint="eastAsia"/>
          <w:sz w:val="24"/>
          <w:lang w:val="en-US"/>
        </w:rPr>
        <w:t>政策配置</w:t>
      </w:r>
    </w:p>
    <w:p w14:paraId="325B3959" w14:textId="77777777" w:rsidR="00CF6F30" w:rsidRDefault="00F0093C">
      <w:pPr>
        <w:numPr>
          <w:ilvl w:val="0"/>
          <w:numId w:val="6"/>
        </w:numPr>
        <w:spacing w:line="360" w:lineRule="auto"/>
        <w:rPr>
          <w:rFonts w:ascii="Microsoft YaHei" w:eastAsia="Microsoft YaHei" w:hAnsi="Microsoft YaHei" w:cs="Microsoft YaHei" w:hint="eastAsia"/>
        </w:rPr>
      </w:pPr>
      <w:r>
        <w:rPr>
          <w:rFonts w:ascii="Microsoft YaHei" w:eastAsia="Microsoft YaHei" w:hAnsi="Microsoft YaHei" w:cs="Microsoft YaHei"/>
        </w:rPr>
        <w:t>会议时长合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：针对所有（会议形式=线下或线上+线下）自办会的会议时长至少60分钟，所有（会议形式=线上）自办会的会议时长至少30分钟。</w:t>
      </w:r>
    </w:p>
    <w:p w14:paraId="70B3E5D8" w14:textId="77777777" w:rsidR="00CF6F30" w:rsidRDefault="00F0093C">
      <w:pPr>
        <w:numPr>
          <w:ilvl w:val="0"/>
          <w:numId w:val="6"/>
        </w:numPr>
        <w:spacing w:line="360" w:lineRule="auto"/>
        <w:rPr>
          <w:rFonts w:ascii="Microsoft YaHei" w:eastAsia="Microsoft YaHei" w:hAnsi="Microsoft YaHei" w:cs="Microsoft YaHei" w:hint="eastAsia"/>
        </w:rPr>
      </w:pPr>
      <w:r>
        <w:rPr>
          <w:rFonts w:ascii="Microsoft YaHei" w:eastAsia="Microsoft YaHei" w:hAnsi="Microsoft YaHei" w:cs="Microsoft YaHei"/>
        </w:rPr>
        <w:t>会议形式合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：所有会议类型的会议形式可选项：线上、线下、线上+线下，会议形式为必选项。</w:t>
      </w:r>
    </w:p>
    <w:p w14:paraId="202D0A61" w14:textId="77777777" w:rsidR="00CF6F30" w:rsidRDefault="00F0093C">
      <w:pPr>
        <w:numPr>
          <w:ilvl w:val="0"/>
          <w:numId w:val="6"/>
        </w:numPr>
        <w:spacing w:line="360" w:lineRule="auto"/>
        <w:rPr>
          <w:rFonts w:ascii="SimSun" w:eastAsia="SimSun" w:hAnsi="SimSun" w:cs="SimSun" w:hint="eastAsia"/>
          <w:snapToGrid w:val="0"/>
          <w:color w:val="000000"/>
          <w:kern w:val="0"/>
          <w:sz w:val="18"/>
          <w:szCs w:val="18"/>
        </w:rPr>
      </w:pPr>
      <w:r>
        <w:rPr>
          <w:rFonts w:ascii="Microsoft YaHei" w:eastAsia="Microsoft YaHei" w:hAnsi="Microsoft YaHei" w:cs="Microsoft YaHei"/>
        </w:rPr>
        <w:t>参会人数合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：所有自办会议类型：一个付费讲者（所有服务类型）与外部参会人比例不得大于 1:5，即：一个付费讲者至少对应 5 位非讲者 HCP，强控。</w:t>
      </w:r>
    </w:p>
    <w:p w14:paraId="18D3213A" w14:textId="77777777" w:rsidR="00CF6F30" w:rsidRDefault="00F0093C">
      <w:pPr>
        <w:numPr>
          <w:ilvl w:val="0"/>
          <w:numId w:val="6"/>
        </w:numPr>
        <w:spacing w:line="360" w:lineRule="auto"/>
        <w:rPr>
          <w:rFonts w:ascii="SimSun" w:eastAsia="SimSun" w:hAnsi="SimSun" w:cs="SimSun" w:hint="eastAsia"/>
          <w:snapToGrid w:val="0"/>
          <w:color w:val="000000"/>
          <w:kern w:val="0"/>
          <w:sz w:val="18"/>
          <w:szCs w:val="18"/>
        </w:rPr>
      </w:pPr>
      <w:r>
        <w:rPr>
          <w:rFonts w:ascii="Microsoft YaHei" w:eastAsia="Microsoft YaHei" w:hAnsi="Microsoft YaHei" w:cs="Microsoft YaHei"/>
        </w:rPr>
        <w:t>单日讲者服务类型合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w:t>
      </w:r>
    </w:p>
    <w:p w14:paraId="524F3A0F" w14:textId="77777777" w:rsidR="00CF6F30" w:rsidRDefault="00F0093C">
      <w:pPr>
        <w:numPr>
          <w:ilvl w:val="0"/>
          <w:numId w:val="7"/>
        </w:numPr>
        <w:spacing w:line="360" w:lineRule="auto"/>
        <w:rPr>
          <w:rFonts w:ascii="Microsoft YaHei" w:eastAsia="Microsoft YaHei" w:hAnsi="Microsoft YaHei" w:cs="Microsoft YaHei" w:hint="eastAsia"/>
          <w:szCs w:val="21"/>
        </w:rPr>
      </w:pPr>
      <w:r>
        <w:rPr>
          <w:rFonts w:ascii="Microsoft YaHei" w:eastAsia="Microsoft YaHei" w:hAnsi="Microsoft YaHei" w:cs="Microsoft YaHei" w:hint="eastAsia"/>
          <w:szCs w:val="21"/>
        </w:rPr>
        <w:t xml:space="preserve">服务时长至少20分钟 </w:t>
      </w:r>
    </w:p>
    <w:p w14:paraId="131853FE" w14:textId="77777777" w:rsidR="00CF6F30" w:rsidRDefault="00F0093C">
      <w:pPr>
        <w:numPr>
          <w:ilvl w:val="0"/>
          <w:numId w:val="7"/>
        </w:numPr>
        <w:spacing w:line="360" w:lineRule="auto"/>
        <w:rPr>
          <w:rFonts w:ascii="Microsoft YaHei" w:eastAsia="Microsoft YaHei" w:hAnsi="Microsoft YaHei" w:cs="Microsoft YaHei" w:hint="eastAsia"/>
          <w:szCs w:val="21"/>
        </w:rPr>
      </w:pPr>
      <w:r>
        <w:rPr>
          <w:rFonts w:ascii="Microsoft YaHei" w:eastAsia="Microsoft YaHei" w:hAnsi="Microsoft YaHei" w:cs="Microsoft YaHei" w:hint="eastAsia"/>
          <w:szCs w:val="21"/>
        </w:rPr>
        <w:t>讲者的单次服务金额根据讲者等级设置上限管控</w:t>
      </w:r>
    </w:p>
    <w:p w14:paraId="1B3F000C" w14:textId="77777777" w:rsidR="00CF6F30" w:rsidRDefault="00F0093C">
      <w:pPr>
        <w:numPr>
          <w:ilvl w:val="0"/>
          <w:numId w:val="7"/>
        </w:numPr>
        <w:spacing w:line="360" w:lineRule="auto"/>
        <w:rPr>
          <w:rFonts w:ascii="Microsoft YaHei" w:eastAsia="Microsoft YaHei" w:hAnsi="Microsoft YaHei" w:cs="Microsoft YaHei" w:hint="eastAsia"/>
          <w:szCs w:val="21"/>
        </w:rPr>
      </w:pPr>
      <w:r>
        <w:rPr>
          <w:rFonts w:ascii="Microsoft YaHei" w:eastAsia="Microsoft YaHei" w:hAnsi="Microsoft YaHei" w:cs="Microsoft YaHei" w:hint="eastAsia"/>
          <w:szCs w:val="21"/>
        </w:rPr>
        <w:t>服务类型：讲者、主席/主持、评委/点评、其他</w:t>
      </w:r>
    </w:p>
    <w:p w14:paraId="6905531B" w14:textId="77777777" w:rsidR="00CF6F30" w:rsidRDefault="00F0093C">
      <w:pPr>
        <w:numPr>
          <w:ilvl w:val="0"/>
          <w:numId w:val="7"/>
        </w:numPr>
        <w:spacing w:line="360" w:lineRule="auto"/>
        <w:rPr>
          <w:rFonts w:ascii="Microsoft YaHei" w:eastAsia="Microsoft YaHei" w:hAnsi="Microsoft YaHei" w:cs="Microsoft YaHei" w:hint="eastAsia"/>
          <w:szCs w:val="21"/>
        </w:rPr>
      </w:pPr>
      <w:commentRangeStart w:id="87"/>
      <w:r>
        <w:rPr>
          <w:rFonts w:ascii="Microsoft YaHei" w:eastAsia="Microsoft YaHei" w:hAnsi="Microsoft YaHei" w:cs="Microsoft YaHei" w:hint="eastAsia"/>
          <w:szCs w:val="21"/>
        </w:rPr>
        <w:t>相同讲者只允许针对一种服务类型付费</w:t>
      </w:r>
      <w:commentRangeEnd w:id="87"/>
      <w:r w:rsidR="007A178E">
        <w:rPr>
          <w:rStyle w:val="aff4"/>
          <w:lang w:val="zh-CN"/>
        </w:rPr>
        <w:commentReference w:id="87"/>
      </w:r>
    </w:p>
    <w:p w14:paraId="28FBB623" w14:textId="77777777" w:rsidR="00CF6F30" w:rsidRDefault="00F0093C">
      <w:pPr>
        <w:numPr>
          <w:ilvl w:val="0"/>
          <w:numId w:val="7"/>
        </w:numPr>
        <w:spacing w:line="360" w:lineRule="auto"/>
        <w:rPr>
          <w:del w:id="88" w:author="WPS_1761633435" w:date="2025-12-23T22:06:00Z"/>
          <w:rFonts w:ascii="Microsoft YaHei" w:eastAsia="Microsoft YaHei" w:hAnsi="Microsoft YaHei" w:cs="Microsoft YaHei" w:hint="eastAsia"/>
          <w:szCs w:val="21"/>
        </w:rPr>
      </w:pPr>
      <w:del w:id="89" w:author="WPS_1761633435" w:date="2025-12-23T22:06:00Z">
        <w:r>
          <w:rPr>
            <w:rFonts w:ascii="Microsoft YaHei" w:eastAsia="Microsoft YaHei" w:hAnsi="Microsoft YaHei" w:cs="Microsoft YaHei" w:hint="eastAsia"/>
            <w:szCs w:val="21"/>
          </w:rPr>
          <w:delText>国际级讲者，指大陆籍的讲者被认定为国际级讲者，非外籍讲者。全国主委级讲者服务费待上线前根据士卓曼最新政策更新。</w:delText>
        </w:r>
      </w:del>
    </w:p>
    <w:p w14:paraId="58CD7C1E" w14:textId="77777777" w:rsidR="00CF6F30" w:rsidRDefault="00F0093C">
      <w:pPr>
        <w:numPr>
          <w:ilvl w:val="0"/>
          <w:numId w:val="7"/>
        </w:numPr>
        <w:spacing w:line="360" w:lineRule="auto"/>
        <w:rPr>
          <w:rFonts w:ascii="Microsoft YaHei" w:eastAsia="Microsoft YaHei" w:hAnsi="Microsoft YaHei" w:cs="Microsoft YaHei" w:hint="eastAsia"/>
          <w:snapToGrid w:val="0"/>
          <w:color w:val="000000"/>
          <w:spacing w:val="3"/>
          <w:kern w:val="0"/>
          <w:szCs w:val="21"/>
        </w:rPr>
      </w:pPr>
      <w:r>
        <w:rPr>
          <w:rFonts w:ascii="Microsoft YaHei" w:eastAsia="Microsoft YaHei" w:hAnsi="Microsoft YaHei" w:cs="Microsoft YaHei" w:hint="eastAsia"/>
          <w:snapToGrid w:val="0"/>
          <w:color w:val="000000"/>
          <w:spacing w:val="3"/>
          <w:kern w:val="0"/>
          <w:szCs w:val="21"/>
          <w14:ligatures w14:val="none"/>
        </w:rPr>
        <w:t>服务费</w:t>
      </w:r>
      <w:proofErr w:type="gramStart"/>
      <w:r>
        <w:rPr>
          <w:rFonts w:ascii="Microsoft YaHei" w:eastAsia="Microsoft YaHei" w:hAnsi="Microsoft YaHei" w:cs="Microsoft YaHei" w:hint="eastAsia"/>
          <w:snapToGrid w:val="0"/>
          <w:color w:val="000000"/>
          <w:spacing w:val="3"/>
          <w:kern w:val="0"/>
          <w:szCs w:val="21"/>
          <w14:ligatures w14:val="none"/>
        </w:rPr>
        <w:t>率表涉及</w:t>
      </w:r>
      <w:proofErr w:type="gramEnd"/>
      <w:r>
        <w:rPr>
          <w:rFonts w:ascii="Microsoft YaHei" w:eastAsia="Microsoft YaHei" w:hAnsi="Microsoft YaHei" w:cs="Microsoft YaHei" w:hint="eastAsia"/>
          <w:snapToGrid w:val="0"/>
          <w:color w:val="000000"/>
          <w:spacing w:val="3"/>
          <w:kern w:val="0"/>
          <w:szCs w:val="21"/>
          <w14:ligatures w14:val="none"/>
        </w:rPr>
        <w:t>的金额均为扣除个人所得税的收入。</w:t>
      </w:r>
    </w:p>
    <w:p w14:paraId="09F6D2DB" w14:textId="77777777" w:rsidR="00CF6F30" w:rsidRDefault="00F0093C">
      <w:pPr>
        <w:numPr>
          <w:ilvl w:val="0"/>
          <w:numId w:val="7"/>
        </w:numPr>
        <w:spacing w:line="360" w:lineRule="auto"/>
        <w:rPr>
          <w:del w:id="90" w:author="WPS_1761633435" w:date="2025-12-23T22:11:00Z"/>
          <w:rFonts w:ascii="Microsoft YaHei" w:eastAsia="Microsoft YaHei" w:hAnsi="Microsoft YaHei" w:cs="Microsoft YaHei" w:hint="eastAsia"/>
          <w:snapToGrid w:val="0"/>
          <w:color w:val="000000"/>
          <w:spacing w:val="-1"/>
          <w:kern w:val="0"/>
          <w:szCs w:val="21"/>
        </w:rPr>
      </w:pPr>
      <w:del w:id="91" w:author="WPS_1761633435" w:date="2025-12-23T22:11:00Z">
        <w:r>
          <w:rPr>
            <w:rFonts w:ascii="Microsoft YaHei" w:eastAsia="Microsoft YaHei" w:hAnsi="Microsoft YaHei" w:cs="Microsoft YaHei" w:hint="eastAsia"/>
            <w:snapToGrid w:val="0"/>
            <w:color w:val="000000"/>
            <w:spacing w:val="-1"/>
            <w:kern w:val="0"/>
            <w:szCs w:val="21"/>
            <w14:ligatures w14:val="none"/>
          </w:rPr>
          <w:delText>国际级讲者在国际会议中的讲课费按国际级费率，在国内学术活动中按全国主委级费率</w:delText>
        </w:r>
      </w:del>
    </w:p>
    <w:p w14:paraId="25B0C728" w14:textId="77777777" w:rsidR="00CF6F30" w:rsidRDefault="00F0093C">
      <w:pPr>
        <w:numPr>
          <w:ilvl w:val="0"/>
          <w:numId w:val="7"/>
        </w:numPr>
        <w:spacing w:line="360" w:lineRule="auto"/>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单日讲者服务费率表：</w:t>
      </w:r>
    </w:p>
    <w:p w14:paraId="09D517D6" w14:textId="77777777" w:rsidR="00CF6F30" w:rsidRDefault="00F0093C">
      <w:pPr>
        <w:spacing w:line="288" w:lineRule="auto"/>
        <w:ind w:leftChars="600" w:left="1260"/>
        <w:rPr>
          <w:del w:id="92" w:author="WPS_1761633435" w:date="2025-12-23T22:06:00Z"/>
          <w:rFonts w:ascii="Microsoft YaHei" w:eastAsia="Microsoft YaHei" w:hAnsi="Microsoft YaHei" w:cs="Microsoft YaHei" w:hint="eastAsia"/>
        </w:rPr>
      </w:pPr>
      <w:commentRangeStart w:id="93"/>
      <w:del w:id="94" w:author="WPS_1761633435" w:date="2025-12-23T22:06:00Z">
        <w:r>
          <w:rPr>
            <w:rFonts w:ascii="Microsoft YaHei" w:eastAsia="Microsoft YaHei" w:hAnsi="Microsoft YaHei" w:cs="Microsoft YaHei" w:hint="eastAsia"/>
          </w:rPr>
          <w:delText>国际级</w:delText>
        </w:r>
        <w:r>
          <w:rPr>
            <w:rFonts w:ascii="Microsoft YaHei" w:eastAsia="Microsoft YaHei" w:hAnsi="Microsoft YaHei" w:cs="Microsoft YaHei"/>
          </w:rPr>
          <w:delText>讲者  服务时长 &gt;= 20min&amp;服务时长 &lt;= 120min 讲课费不得超过</w:delText>
        </w:r>
        <w:r>
          <w:rPr>
            <w:rFonts w:ascii="Microsoft YaHei" w:eastAsia="Microsoft YaHei" w:hAnsi="Microsoft YaHei" w:cs="Microsoft YaHei" w:hint="eastAsia"/>
          </w:rPr>
          <w:delText>CHF 1500</w:delText>
        </w:r>
      </w:del>
      <w:commentRangeEnd w:id="93"/>
      <w:r w:rsidR="00EF6FC9">
        <w:rPr>
          <w:rStyle w:val="aff4"/>
          <w:lang w:val="zh-CN"/>
        </w:rPr>
        <w:commentReference w:id="93"/>
      </w:r>
    </w:p>
    <w:p w14:paraId="759A0303" w14:textId="77777777" w:rsidR="00CF6F30" w:rsidRDefault="00F0093C">
      <w:pPr>
        <w:spacing w:line="288" w:lineRule="auto"/>
        <w:ind w:leftChars="600" w:left="1260"/>
        <w:rPr>
          <w:del w:id="95" w:author="WPS_1761633435" w:date="2025-12-23T22:06:00Z"/>
          <w:rFonts w:ascii="Microsoft YaHei" w:eastAsia="Microsoft YaHei" w:hAnsi="Microsoft YaHei" w:cs="Microsoft YaHei" w:hint="eastAsia"/>
        </w:rPr>
      </w:pPr>
      <w:commentRangeStart w:id="96"/>
      <w:del w:id="97" w:author="WPS_1761633435" w:date="2025-12-23T22:06:00Z">
        <w:r>
          <w:rPr>
            <w:rFonts w:ascii="Microsoft YaHei" w:eastAsia="Microsoft YaHei" w:hAnsi="Microsoft YaHei" w:cs="Microsoft YaHei"/>
          </w:rPr>
          <w:delText>全国主委级讲者  服务时长 &gt;= 20min&amp;服务时长 &lt;= 120min 讲课费不得超过￥4000</w:delText>
        </w:r>
      </w:del>
      <w:commentRangeEnd w:id="96"/>
      <w:r w:rsidR="00EF6FC9">
        <w:rPr>
          <w:rStyle w:val="aff4"/>
          <w:lang w:val="zh-CN"/>
        </w:rPr>
        <w:commentReference w:id="96"/>
      </w:r>
    </w:p>
    <w:p w14:paraId="4F001919" w14:textId="77777777" w:rsidR="00CF6F30" w:rsidRDefault="00F0093C">
      <w:pPr>
        <w:spacing w:line="288" w:lineRule="auto"/>
        <w:ind w:leftChars="600" w:left="1260"/>
      </w:pPr>
      <w:r>
        <w:rPr>
          <w:rFonts w:ascii="Microsoft YaHei" w:eastAsia="Microsoft YaHei" w:hAnsi="Microsoft YaHei" w:cs="Microsoft YaHei"/>
        </w:rPr>
        <w:t>全国级讲者  服务时长 &gt;= 20min&amp;服务时长 &lt;= 120min 讲课费不得超过￥3000</w:t>
      </w:r>
    </w:p>
    <w:p w14:paraId="51CFC24D" w14:textId="77777777" w:rsidR="00CF6F30" w:rsidRDefault="00F0093C">
      <w:pPr>
        <w:spacing w:line="288" w:lineRule="auto"/>
        <w:ind w:leftChars="600" w:left="1260"/>
      </w:pPr>
      <w:r>
        <w:rPr>
          <w:rFonts w:ascii="Microsoft YaHei" w:eastAsia="Microsoft YaHei" w:hAnsi="Microsoft YaHei" w:cs="Microsoft YaHei"/>
        </w:rPr>
        <w:t>区域级讲者  服务时长 &gt;= 20min&amp;服务时长 &lt;= 120min 讲课费不得超过￥2500</w:t>
      </w:r>
    </w:p>
    <w:p w14:paraId="2A5DE53B" w14:textId="77777777" w:rsidR="00CF6F30" w:rsidRDefault="00F0093C">
      <w:pPr>
        <w:spacing w:line="288" w:lineRule="auto"/>
        <w:ind w:leftChars="600" w:left="1260"/>
        <w:rPr>
          <w:rFonts w:ascii="Microsoft YaHei" w:eastAsia="Microsoft YaHei" w:hAnsi="Microsoft YaHei" w:cs="Microsoft YaHei" w:hint="eastAsia"/>
        </w:rPr>
      </w:pPr>
      <w:r>
        <w:rPr>
          <w:rFonts w:ascii="Microsoft YaHei" w:eastAsia="Microsoft YaHei" w:hAnsi="Microsoft YaHei" w:cs="Microsoft YaHei"/>
        </w:rPr>
        <w:t>省市级讲者  服务时长 &gt;= 20min&amp;服务时长 &lt;= 120min 讲课费不得超过￥2000</w:t>
      </w:r>
    </w:p>
    <w:p w14:paraId="6F2FD96E" w14:textId="77777777" w:rsidR="00CF6F30" w:rsidRDefault="00F0093C">
      <w:pPr>
        <w:spacing w:line="288" w:lineRule="auto"/>
        <w:ind w:leftChars="600" w:left="1260"/>
      </w:pPr>
      <w:proofErr w:type="gramStart"/>
      <w:r>
        <w:rPr>
          <w:rFonts w:ascii="Microsoft YaHei" w:eastAsia="Microsoft YaHei" w:hAnsi="Microsoft YaHei" w:cs="Microsoft YaHei"/>
        </w:rPr>
        <w:t>助教级</w:t>
      </w:r>
      <w:proofErr w:type="gramEnd"/>
      <w:r>
        <w:rPr>
          <w:rFonts w:ascii="Microsoft YaHei" w:eastAsia="Microsoft YaHei" w:hAnsi="Microsoft YaHei" w:cs="Microsoft YaHei"/>
        </w:rPr>
        <w:t>讲者  服务时长 &gt;= 20min&amp;服务时长 &lt;= 120min 讲课费不得超过￥1500</w:t>
      </w:r>
    </w:p>
    <w:p w14:paraId="19B5385D" w14:textId="77777777" w:rsidR="00CF6F30" w:rsidRDefault="00CF6F30">
      <w:pPr>
        <w:spacing w:line="288" w:lineRule="auto"/>
        <w:ind w:leftChars="600" w:left="1260"/>
      </w:pPr>
    </w:p>
    <w:p w14:paraId="453BBCCD" w14:textId="77777777" w:rsidR="00CF6F30" w:rsidRDefault="00F0093C">
      <w:pPr>
        <w:spacing w:line="288" w:lineRule="auto"/>
        <w:ind w:leftChars="600" w:left="1260"/>
        <w:rPr>
          <w:del w:id="98" w:author="WPS_1761633435" w:date="2025-12-23T22:06:00Z"/>
          <w:rFonts w:ascii="Microsoft YaHei" w:eastAsia="Microsoft YaHei" w:hAnsi="Microsoft YaHei" w:cs="Microsoft YaHei" w:hint="eastAsia"/>
        </w:rPr>
      </w:pPr>
      <w:del w:id="99" w:author="WPS_1761633435" w:date="2025-12-23T22:06:00Z">
        <w:r>
          <w:rPr>
            <w:rFonts w:ascii="Microsoft YaHei" w:eastAsia="Microsoft YaHei" w:hAnsi="Microsoft YaHei" w:cs="Microsoft YaHei" w:hint="eastAsia"/>
          </w:rPr>
          <w:delText>国际级</w:delText>
        </w:r>
        <w:r>
          <w:rPr>
            <w:rFonts w:ascii="Microsoft YaHei" w:eastAsia="Microsoft YaHei" w:hAnsi="Microsoft YaHei" w:cs="Microsoft YaHei"/>
          </w:rPr>
          <w:delText>讲者</w:delText>
        </w:r>
        <w:r>
          <w:rPr>
            <w:rFonts w:ascii="Microsoft YaHei" w:eastAsia="Microsoft YaHei" w:hAnsi="Microsoft YaHei" w:cs="Microsoft YaHei" w:hint="eastAsia"/>
          </w:rPr>
          <w:delText xml:space="preserve"> </w:delText>
        </w:r>
        <w:r>
          <w:rPr>
            <w:rFonts w:ascii="Microsoft YaHei" w:eastAsia="Microsoft YaHei" w:hAnsi="Microsoft YaHei" w:cs="Microsoft YaHei"/>
          </w:rPr>
          <w:delText>服务时长 &gt; 120min&amp;服务时长 &lt;= 240min 讲课费不得超过</w:delText>
        </w:r>
        <w:r>
          <w:rPr>
            <w:rFonts w:ascii="Microsoft YaHei" w:eastAsia="Microsoft YaHei" w:hAnsi="Microsoft YaHei" w:cs="Microsoft YaHei" w:hint="eastAsia"/>
          </w:rPr>
          <w:delText>CHF 2500</w:delText>
        </w:r>
      </w:del>
    </w:p>
    <w:p w14:paraId="584014BC" w14:textId="77777777" w:rsidR="00CF6F30" w:rsidRDefault="00F0093C">
      <w:pPr>
        <w:spacing w:line="288" w:lineRule="auto"/>
        <w:ind w:leftChars="600" w:left="1260"/>
        <w:rPr>
          <w:del w:id="100" w:author="WPS_1761633435" w:date="2025-12-23T22:06:00Z"/>
        </w:rPr>
      </w:pPr>
      <w:del w:id="101" w:author="WPS_1761633435" w:date="2025-12-23T22:06:00Z">
        <w:r>
          <w:rPr>
            <w:rFonts w:ascii="Microsoft YaHei" w:eastAsia="Microsoft YaHei" w:hAnsi="Microsoft YaHei" w:cs="Microsoft YaHei"/>
          </w:rPr>
          <w:delText>全国主委级讲者  服务时长 &gt; 120min&amp;服务时长 &lt;= 240min 讲课费不得超过￥6000</w:delText>
        </w:r>
      </w:del>
    </w:p>
    <w:p w14:paraId="2D685F0B" w14:textId="77777777" w:rsidR="00CF6F30" w:rsidRDefault="00F0093C">
      <w:pPr>
        <w:spacing w:line="288" w:lineRule="auto"/>
        <w:ind w:leftChars="600" w:left="1260"/>
        <w:rPr>
          <w:rFonts w:ascii="Microsoft YaHei" w:eastAsia="Microsoft YaHei" w:hAnsi="Microsoft YaHei" w:cs="Microsoft YaHei" w:hint="eastAsia"/>
        </w:rPr>
      </w:pPr>
      <w:r>
        <w:rPr>
          <w:rFonts w:ascii="Microsoft YaHei" w:eastAsia="Microsoft YaHei" w:hAnsi="Microsoft YaHei" w:cs="Microsoft YaHei"/>
        </w:rPr>
        <w:lastRenderedPageBreak/>
        <w:t>全国级讲者  服务时长 &gt; 120min&amp;服务时长 &lt;= 240min 讲课费不得超过￥5000</w:t>
      </w:r>
    </w:p>
    <w:p w14:paraId="1812EE4F" w14:textId="77777777" w:rsidR="00CF6F30" w:rsidRDefault="00F0093C">
      <w:pPr>
        <w:spacing w:line="288" w:lineRule="auto"/>
        <w:ind w:leftChars="600" w:left="1260"/>
        <w:rPr>
          <w:rFonts w:ascii="Microsoft YaHei" w:eastAsia="Microsoft YaHei" w:hAnsi="Microsoft YaHei" w:cs="Microsoft YaHei" w:hint="eastAsia"/>
        </w:rPr>
      </w:pPr>
      <w:r>
        <w:rPr>
          <w:rFonts w:ascii="Microsoft YaHei" w:eastAsia="Microsoft YaHei" w:hAnsi="Microsoft YaHei" w:cs="Microsoft YaHei"/>
        </w:rPr>
        <w:t>区域级讲者  服务时长 &gt; 120min&amp;服务时长 &lt;= 240min 讲课费不得超过￥</w:t>
      </w:r>
      <w:ins w:id="102" w:author="WPS_1761633435" w:date="2025-12-23T22:08:00Z">
        <w:r>
          <w:rPr>
            <w:rFonts w:ascii="Microsoft YaHei" w:eastAsia="Microsoft YaHei" w:hAnsi="Microsoft YaHei" w:cs="Microsoft YaHei" w:hint="eastAsia"/>
          </w:rPr>
          <w:t>4</w:t>
        </w:r>
      </w:ins>
      <w:del w:id="103" w:author="WPS_1761633435" w:date="2025-12-23T22:08:00Z">
        <w:r>
          <w:rPr>
            <w:rFonts w:ascii="Microsoft YaHei" w:eastAsia="Microsoft YaHei" w:hAnsi="Microsoft YaHei" w:cs="Microsoft YaHei"/>
          </w:rPr>
          <w:delText>5</w:delText>
        </w:r>
      </w:del>
      <w:r>
        <w:rPr>
          <w:rFonts w:ascii="Microsoft YaHei" w:eastAsia="Microsoft YaHei" w:hAnsi="Microsoft YaHei" w:cs="Microsoft YaHei"/>
        </w:rPr>
        <w:t>000</w:t>
      </w:r>
    </w:p>
    <w:p w14:paraId="294D00DA" w14:textId="77777777" w:rsidR="00CF6F30" w:rsidRDefault="00F0093C">
      <w:pPr>
        <w:spacing w:line="288" w:lineRule="auto"/>
        <w:ind w:leftChars="600" w:left="1260"/>
        <w:rPr>
          <w:rFonts w:ascii="Microsoft YaHei" w:eastAsia="Microsoft YaHei" w:hAnsi="Microsoft YaHei" w:cs="Microsoft YaHei" w:hint="eastAsia"/>
        </w:rPr>
      </w:pPr>
      <w:r>
        <w:rPr>
          <w:rFonts w:ascii="Microsoft YaHei" w:eastAsia="Microsoft YaHei" w:hAnsi="Microsoft YaHei" w:cs="Microsoft YaHei"/>
        </w:rPr>
        <w:t>省市级讲者  服务时长 &gt; 120min&amp;服务时长 &lt;= 240min 讲课费不得超过￥3000</w:t>
      </w:r>
    </w:p>
    <w:p w14:paraId="0A266EDC" w14:textId="77777777" w:rsidR="00CF6F30" w:rsidRDefault="00F0093C">
      <w:pPr>
        <w:spacing w:line="288" w:lineRule="auto"/>
        <w:ind w:leftChars="600" w:left="1260"/>
        <w:rPr>
          <w:rFonts w:ascii="Microsoft YaHei" w:eastAsia="Microsoft YaHei" w:hAnsi="Microsoft YaHei" w:cs="Microsoft YaHei" w:hint="eastAsia"/>
        </w:rPr>
      </w:pPr>
      <w:proofErr w:type="gramStart"/>
      <w:r>
        <w:rPr>
          <w:rFonts w:ascii="Microsoft YaHei" w:eastAsia="Microsoft YaHei" w:hAnsi="Microsoft YaHei" w:cs="Microsoft YaHei"/>
        </w:rPr>
        <w:t>助教级</w:t>
      </w:r>
      <w:proofErr w:type="gramEnd"/>
      <w:r>
        <w:rPr>
          <w:rFonts w:ascii="Microsoft YaHei" w:eastAsia="Microsoft YaHei" w:hAnsi="Microsoft YaHei" w:cs="Microsoft YaHei"/>
        </w:rPr>
        <w:t>讲者  服务时长 &gt; 120min&amp;服务时长 &lt;= 240min 讲课费不得超过￥2000</w:t>
      </w:r>
    </w:p>
    <w:p w14:paraId="7F77A238" w14:textId="77777777" w:rsidR="00CF6F30" w:rsidRDefault="00CF6F30">
      <w:pPr>
        <w:spacing w:line="288" w:lineRule="auto"/>
        <w:ind w:leftChars="600" w:left="1260"/>
        <w:rPr>
          <w:rFonts w:ascii="Microsoft YaHei" w:eastAsia="Microsoft YaHei" w:hAnsi="Microsoft YaHei" w:cs="Microsoft YaHei" w:hint="eastAsia"/>
        </w:rPr>
      </w:pPr>
    </w:p>
    <w:p w14:paraId="2AD72F55" w14:textId="77777777" w:rsidR="00CF6F30" w:rsidRDefault="00F0093C">
      <w:pPr>
        <w:spacing w:line="288" w:lineRule="auto"/>
        <w:ind w:leftChars="600" w:left="1260"/>
        <w:rPr>
          <w:del w:id="104" w:author="WPS_1761633435" w:date="2025-12-23T22:08:00Z"/>
          <w:rFonts w:ascii="Microsoft YaHei" w:eastAsia="Microsoft YaHei" w:hAnsi="Microsoft YaHei" w:cs="Microsoft YaHei" w:hint="eastAsia"/>
        </w:rPr>
      </w:pPr>
      <w:del w:id="105" w:author="WPS_1761633435" w:date="2025-12-23T22:08:00Z">
        <w:r>
          <w:rPr>
            <w:rFonts w:ascii="Microsoft YaHei" w:eastAsia="Microsoft YaHei" w:hAnsi="Microsoft YaHei" w:cs="Microsoft YaHei" w:hint="eastAsia"/>
          </w:rPr>
          <w:delText>国际级</w:delText>
        </w:r>
        <w:r>
          <w:rPr>
            <w:rFonts w:ascii="Microsoft YaHei" w:eastAsia="Microsoft YaHei" w:hAnsi="Microsoft YaHei" w:cs="Microsoft YaHei"/>
          </w:rPr>
          <w:delText>讲者</w:delText>
        </w:r>
        <w:r>
          <w:rPr>
            <w:rFonts w:ascii="Microsoft YaHei" w:eastAsia="Microsoft YaHei" w:hAnsi="Microsoft YaHei" w:cs="Microsoft YaHei" w:hint="eastAsia"/>
          </w:rPr>
          <w:delText xml:space="preserve"> </w:delText>
        </w:r>
        <w:r>
          <w:rPr>
            <w:rFonts w:ascii="Microsoft YaHei" w:eastAsia="Microsoft YaHei" w:hAnsi="Microsoft YaHei" w:cs="Microsoft YaHei"/>
          </w:rPr>
          <w:delText xml:space="preserve">服务时长 &gt; </w:delText>
        </w:r>
        <w:r>
          <w:rPr>
            <w:rFonts w:ascii="Microsoft YaHei" w:eastAsia="Microsoft YaHei" w:hAnsi="Microsoft YaHei" w:cs="Microsoft YaHei" w:hint="eastAsia"/>
          </w:rPr>
          <w:delText>24</w:delText>
        </w:r>
        <w:r>
          <w:rPr>
            <w:rFonts w:ascii="Microsoft YaHei" w:eastAsia="Microsoft YaHei" w:hAnsi="Microsoft YaHei" w:cs="Microsoft YaHei"/>
          </w:rPr>
          <w:delText xml:space="preserve">0min&amp;服务时长 &lt;= </w:delText>
        </w:r>
        <w:r>
          <w:rPr>
            <w:rFonts w:ascii="Microsoft YaHei" w:eastAsia="Microsoft YaHei" w:hAnsi="Microsoft YaHei" w:cs="Microsoft YaHei" w:hint="eastAsia"/>
          </w:rPr>
          <w:delText>36</w:delText>
        </w:r>
        <w:r>
          <w:rPr>
            <w:rFonts w:ascii="Microsoft YaHei" w:eastAsia="Microsoft YaHei" w:hAnsi="Microsoft YaHei" w:cs="Microsoft YaHei"/>
          </w:rPr>
          <w:delText>0min 讲课费不得超过</w:delText>
        </w:r>
        <w:r>
          <w:rPr>
            <w:rFonts w:ascii="Microsoft YaHei" w:eastAsia="Microsoft YaHei" w:hAnsi="Microsoft YaHei" w:cs="Microsoft YaHei" w:hint="eastAsia"/>
          </w:rPr>
          <w:delText>CHF 3500</w:delText>
        </w:r>
      </w:del>
    </w:p>
    <w:p w14:paraId="2B97364E" w14:textId="77777777" w:rsidR="00CF6F30" w:rsidRDefault="00F0093C">
      <w:pPr>
        <w:spacing w:line="288" w:lineRule="auto"/>
        <w:ind w:leftChars="600" w:left="1260"/>
        <w:rPr>
          <w:del w:id="106" w:author="WPS_1761633435" w:date="2025-12-23T22:08:00Z"/>
        </w:rPr>
      </w:pPr>
      <w:del w:id="107" w:author="WPS_1761633435" w:date="2025-12-23T22:08:00Z">
        <w:r>
          <w:rPr>
            <w:rFonts w:ascii="Microsoft YaHei" w:eastAsia="Microsoft YaHei" w:hAnsi="Microsoft YaHei" w:cs="Microsoft YaHei"/>
          </w:rPr>
          <w:delText>全国主委级讲者  服务时长 &gt; 240min&amp;服务时长 &lt;= 360min 讲课费不得超过￥8</w:delText>
        </w:r>
        <w:r>
          <w:rPr>
            <w:rFonts w:ascii="Microsoft YaHei" w:eastAsia="Microsoft YaHei" w:hAnsi="Microsoft YaHei" w:cs="Microsoft YaHei" w:hint="eastAsia"/>
          </w:rPr>
          <w:delText>0</w:delText>
        </w:r>
        <w:r>
          <w:rPr>
            <w:rFonts w:ascii="Microsoft YaHei" w:eastAsia="Microsoft YaHei" w:hAnsi="Microsoft YaHei" w:cs="Microsoft YaHei"/>
          </w:rPr>
          <w:delText>00</w:delText>
        </w:r>
      </w:del>
    </w:p>
    <w:p w14:paraId="630B20D5" w14:textId="77777777" w:rsidR="00CF6F30" w:rsidRDefault="00F0093C">
      <w:pPr>
        <w:spacing w:line="288" w:lineRule="auto"/>
        <w:ind w:leftChars="600" w:left="1260"/>
      </w:pPr>
      <w:r>
        <w:rPr>
          <w:rFonts w:ascii="Microsoft YaHei" w:eastAsia="Microsoft YaHei" w:hAnsi="Microsoft YaHei" w:cs="Microsoft YaHei"/>
        </w:rPr>
        <w:t>全国级讲者  服务时长 &gt; 240min&amp;服务时长 &lt;= 360min 讲课费不得超过￥7000</w:t>
      </w:r>
    </w:p>
    <w:p w14:paraId="3CF764B2" w14:textId="77777777" w:rsidR="00CF6F30" w:rsidRDefault="00F0093C">
      <w:pPr>
        <w:spacing w:line="288" w:lineRule="auto"/>
        <w:ind w:leftChars="600" w:left="1260"/>
      </w:pPr>
      <w:r>
        <w:rPr>
          <w:rFonts w:ascii="Microsoft YaHei" w:eastAsia="Microsoft YaHei" w:hAnsi="Microsoft YaHei" w:cs="Microsoft YaHei"/>
        </w:rPr>
        <w:t>区域级讲者  服务时长 &gt; 240min&amp;服务时长 &lt;= 360min 讲课费不得超过￥5500</w:t>
      </w:r>
    </w:p>
    <w:p w14:paraId="79DEC7EB" w14:textId="77777777" w:rsidR="00CF6F30" w:rsidRDefault="00F0093C">
      <w:pPr>
        <w:spacing w:line="288" w:lineRule="auto"/>
        <w:ind w:leftChars="600" w:left="1260"/>
      </w:pPr>
      <w:r>
        <w:rPr>
          <w:rFonts w:ascii="Microsoft YaHei" w:eastAsia="Microsoft YaHei" w:hAnsi="Microsoft YaHei" w:cs="Microsoft YaHei"/>
        </w:rPr>
        <w:t>省市级讲者  服务时长 &gt; 240min&amp;服务时长 &lt;= 360min 讲课费不得超过￥4000</w:t>
      </w:r>
    </w:p>
    <w:p w14:paraId="72A8789B" w14:textId="77777777" w:rsidR="00CF6F30" w:rsidRDefault="00F0093C">
      <w:pPr>
        <w:spacing w:line="288" w:lineRule="auto"/>
        <w:ind w:leftChars="600" w:left="1260"/>
        <w:rPr>
          <w:rFonts w:ascii="Microsoft YaHei" w:eastAsia="Microsoft YaHei" w:hAnsi="Microsoft YaHei" w:cs="Microsoft YaHei" w:hint="eastAsia"/>
        </w:rPr>
      </w:pPr>
      <w:proofErr w:type="gramStart"/>
      <w:r>
        <w:rPr>
          <w:rFonts w:ascii="Microsoft YaHei" w:eastAsia="Microsoft YaHei" w:hAnsi="Microsoft YaHei" w:cs="Microsoft YaHei"/>
        </w:rPr>
        <w:t>助教级</w:t>
      </w:r>
      <w:proofErr w:type="gramEnd"/>
      <w:r>
        <w:rPr>
          <w:rFonts w:ascii="Microsoft YaHei" w:eastAsia="Microsoft YaHei" w:hAnsi="Microsoft YaHei" w:cs="Microsoft YaHei"/>
        </w:rPr>
        <w:t>讲者  服务时长 &gt; 240min&amp;服务时长 &lt;= 360min 讲课费不得超过￥2500</w:t>
      </w:r>
    </w:p>
    <w:p w14:paraId="4427C46D" w14:textId="77777777" w:rsidR="00CF6F30" w:rsidRDefault="00CF6F30">
      <w:pPr>
        <w:spacing w:line="288" w:lineRule="auto"/>
        <w:rPr>
          <w:rFonts w:ascii="Microsoft YaHei" w:eastAsia="Microsoft YaHei" w:hAnsi="Microsoft YaHei" w:cs="Microsoft YaHei" w:hint="eastAsia"/>
        </w:rPr>
      </w:pPr>
    </w:p>
    <w:p w14:paraId="19A8C0B4" w14:textId="77777777" w:rsidR="00CF6F30" w:rsidRDefault="00F0093C">
      <w:pPr>
        <w:spacing w:line="288" w:lineRule="auto"/>
        <w:ind w:leftChars="600" w:left="1260"/>
        <w:rPr>
          <w:del w:id="108" w:author="WPS_1761633435" w:date="2025-12-23T22:09:00Z"/>
          <w:rFonts w:ascii="Microsoft YaHei" w:eastAsia="Microsoft YaHei" w:hAnsi="Microsoft YaHei" w:cs="Microsoft YaHei" w:hint="eastAsia"/>
        </w:rPr>
      </w:pPr>
      <w:del w:id="109" w:author="WPS_1761633435" w:date="2025-12-23T22:09:00Z">
        <w:r>
          <w:rPr>
            <w:rFonts w:ascii="Microsoft YaHei" w:eastAsia="Microsoft YaHei" w:hAnsi="Microsoft YaHei" w:cs="Microsoft YaHei" w:hint="eastAsia"/>
          </w:rPr>
          <w:delText>国际级</w:delText>
        </w:r>
        <w:r>
          <w:rPr>
            <w:rFonts w:ascii="Microsoft YaHei" w:eastAsia="Microsoft YaHei" w:hAnsi="Microsoft YaHei" w:cs="Microsoft YaHei"/>
          </w:rPr>
          <w:delText>讲者  服务时长 &gt;360min 讲课费不得超过</w:delText>
        </w:r>
        <w:r>
          <w:rPr>
            <w:rFonts w:ascii="Microsoft YaHei" w:eastAsia="Microsoft YaHei" w:hAnsi="Microsoft YaHei" w:cs="Microsoft YaHei" w:hint="eastAsia"/>
          </w:rPr>
          <w:delText>CHF 4000</w:delText>
        </w:r>
      </w:del>
    </w:p>
    <w:p w14:paraId="44A755A6" w14:textId="77777777" w:rsidR="00CF6F30" w:rsidRDefault="00F0093C">
      <w:pPr>
        <w:spacing w:line="288" w:lineRule="auto"/>
        <w:ind w:leftChars="600" w:left="1260"/>
        <w:rPr>
          <w:del w:id="110" w:author="WPS_1761633435" w:date="2025-12-23T22:09:00Z"/>
          <w:rFonts w:ascii="Microsoft YaHei" w:eastAsia="Microsoft YaHei" w:hAnsi="Microsoft YaHei" w:cs="Microsoft YaHei" w:hint="eastAsia"/>
        </w:rPr>
      </w:pPr>
      <w:del w:id="111" w:author="WPS_1761633435" w:date="2025-12-23T22:09:00Z">
        <w:r>
          <w:rPr>
            <w:rFonts w:ascii="Microsoft YaHei" w:eastAsia="Microsoft YaHei" w:hAnsi="Microsoft YaHei" w:cs="Microsoft YaHei"/>
          </w:rPr>
          <w:delText>全国主委级讲者  服务时长 &gt;360min 讲课费不得超过￥1</w:delText>
        </w:r>
        <w:r>
          <w:rPr>
            <w:rFonts w:ascii="Microsoft YaHei" w:eastAsia="Microsoft YaHei" w:hAnsi="Microsoft YaHei" w:cs="Microsoft YaHei" w:hint="eastAsia"/>
          </w:rPr>
          <w:delText>0</w:delText>
        </w:r>
        <w:r>
          <w:rPr>
            <w:rFonts w:ascii="Microsoft YaHei" w:eastAsia="Microsoft YaHei" w:hAnsi="Microsoft YaHei" w:cs="Microsoft YaHei"/>
          </w:rPr>
          <w:delText>000</w:delText>
        </w:r>
      </w:del>
    </w:p>
    <w:p w14:paraId="628DA927" w14:textId="77777777" w:rsidR="00CF6F30" w:rsidRDefault="00F0093C">
      <w:pPr>
        <w:spacing w:line="288" w:lineRule="auto"/>
        <w:ind w:leftChars="600" w:left="1260"/>
        <w:rPr>
          <w:rFonts w:ascii="Microsoft YaHei" w:eastAsia="Microsoft YaHei" w:hAnsi="Microsoft YaHei" w:cs="Microsoft YaHei" w:hint="eastAsia"/>
        </w:rPr>
      </w:pPr>
      <w:r>
        <w:rPr>
          <w:rFonts w:ascii="Microsoft YaHei" w:eastAsia="Microsoft YaHei" w:hAnsi="Microsoft YaHei" w:cs="Microsoft YaHei"/>
        </w:rPr>
        <w:t>全国级讲者  服务时长 &gt;360min 讲课费不得超过￥9000</w:t>
      </w:r>
    </w:p>
    <w:p w14:paraId="6F9F33ED" w14:textId="77777777" w:rsidR="00CF6F30" w:rsidRDefault="00F0093C">
      <w:pPr>
        <w:spacing w:line="288" w:lineRule="auto"/>
        <w:ind w:leftChars="600" w:left="1260"/>
        <w:rPr>
          <w:rFonts w:ascii="Microsoft YaHei" w:eastAsia="Microsoft YaHei" w:hAnsi="Microsoft YaHei" w:cs="Microsoft YaHei" w:hint="eastAsia"/>
        </w:rPr>
      </w:pPr>
      <w:r>
        <w:rPr>
          <w:rFonts w:ascii="Microsoft YaHei" w:eastAsia="Microsoft YaHei" w:hAnsi="Microsoft YaHei" w:cs="Microsoft YaHei"/>
        </w:rPr>
        <w:t>区域级讲者  服务时长 &gt;360min 讲课费不得超过￥7000</w:t>
      </w:r>
    </w:p>
    <w:p w14:paraId="4998077A" w14:textId="77777777" w:rsidR="00CF6F30" w:rsidRDefault="00F0093C">
      <w:pPr>
        <w:spacing w:line="288" w:lineRule="auto"/>
        <w:ind w:leftChars="600" w:left="1260"/>
        <w:rPr>
          <w:rFonts w:ascii="Microsoft YaHei" w:eastAsia="Microsoft YaHei" w:hAnsi="Microsoft YaHei" w:cs="Microsoft YaHei" w:hint="eastAsia"/>
        </w:rPr>
      </w:pPr>
      <w:r>
        <w:rPr>
          <w:rFonts w:ascii="Microsoft YaHei" w:eastAsia="Microsoft YaHei" w:hAnsi="Microsoft YaHei" w:cs="Microsoft YaHei"/>
        </w:rPr>
        <w:t>省市级讲者  服务时长 &gt;360min 讲课费不得超过￥5000</w:t>
      </w:r>
    </w:p>
    <w:p w14:paraId="20426834" w14:textId="77777777" w:rsidR="00CF6F30" w:rsidRDefault="00F0093C">
      <w:pPr>
        <w:spacing w:line="288" w:lineRule="auto"/>
        <w:ind w:leftChars="600" w:left="1260"/>
        <w:rPr>
          <w:ins w:id="112" w:author="WPS_1761633435" w:date="2025-12-23T22:11:00Z"/>
          <w:rFonts w:ascii="Microsoft YaHei" w:eastAsia="Microsoft YaHei" w:hAnsi="Microsoft YaHei" w:cs="Microsoft YaHei" w:hint="eastAsia"/>
        </w:rPr>
      </w:pPr>
      <w:proofErr w:type="gramStart"/>
      <w:r>
        <w:rPr>
          <w:rFonts w:ascii="Microsoft YaHei" w:eastAsia="Microsoft YaHei" w:hAnsi="Microsoft YaHei" w:cs="Microsoft YaHei"/>
        </w:rPr>
        <w:t>助教级</w:t>
      </w:r>
      <w:proofErr w:type="gramEnd"/>
      <w:r>
        <w:rPr>
          <w:rFonts w:ascii="Microsoft YaHei" w:eastAsia="Microsoft YaHei" w:hAnsi="Microsoft YaHei" w:cs="Microsoft YaHei"/>
        </w:rPr>
        <w:t>讲者  服务时长 &gt;360min 讲课费不得超过￥3000</w:t>
      </w:r>
    </w:p>
    <w:p w14:paraId="3C853FD4" w14:textId="77777777" w:rsidR="00CF6F30" w:rsidRDefault="00CF6F30">
      <w:pPr>
        <w:spacing w:line="288" w:lineRule="auto"/>
        <w:ind w:leftChars="600" w:left="1260"/>
        <w:rPr>
          <w:ins w:id="113" w:author="WPS_1761633435" w:date="2025-12-23T22:11:00Z"/>
          <w:rFonts w:ascii="Microsoft YaHei" w:eastAsia="Microsoft YaHei" w:hAnsi="Microsoft YaHei" w:cs="Microsoft YaHei" w:hint="eastAsia"/>
        </w:rPr>
      </w:pPr>
    </w:p>
    <w:p w14:paraId="274CBC30" w14:textId="77777777" w:rsidR="00CF6F30" w:rsidRDefault="00F0093C">
      <w:pPr>
        <w:spacing w:line="288" w:lineRule="auto"/>
        <w:ind w:leftChars="600" w:left="1260"/>
        <w:rPr>
          <w:ins w:id="114" w:author="WPS_1761633435" w:date="2025-12-23T22:11:00Z"/>
          <w:rFonts w:ascii="Microsoft YaHei" w:eastAsia="Microsoft YaHei" w:hAnsi="Microsoft YaHei" w:cs="Microsoft YaHei" w:hint="eastAsia"/>
        </w:rPr>
      </w:pPr>
      <w:ins w:id="115" w:author="WPS_1761633435" w:date="2025-12-23T22:11:00Z">
        <w:r>
          <w:rPr>
            <w:rFonts w:ascii="Microsoft YaHei" w:eastAsia="Microsoft YaHei" w:hAnsi="Microsoft YaHei" w:cs="Microsoft YaHei"/>
          </w:rPr>
          <w:t xml:space="preserve">全国级讲者  </w:t>
        </w:r>
        <w:r>
          <w:rPr>
            <w:rFonts w:ascii="Microsoft YaHei" w:eastAsia="Microsoft YaHei" w:hAnsi="Microsoft YaHei" w:cs="Microsoft YaHei" w:hint="eastAsia"/>
          </w:rPr>
          <w:t>医学文献和病例撰写</w:t>
        </w:r>
      </w:ins>
      <w:ins w:id="116" w:author="WPS_1761633435" w:date="2025-12-23T22:12:00Z">
        <w:r>
          <w:rPr>
            <w:rFonts w:ascii="Microsoft YaHei" w:eastAsia="Microsoft YaHei" w:hAnsi="Microsoft YaHei" w:cs="Microsoft YaHei" w:hint="eastAsia"/>
          </w:rPr>
          <w:t>（每篇3000字以上）</w:t>
        </w:r>
      </w:ins>
      <w:ins w:id="117" w:author="WPS_1761633435" w:date="2025-12-23T22:11:00Z">
        <w:r>
          <w:rPr>
            <w:rFonts w:ascii="Microsoft YaHei" w:eastAsia="Microsoft YaHei" w:hAnsi="Microsoft YaHei" w:cs="Microsoft YaHei"/>
          </w:rPr>
          <w:t xml:space="preserve"> </w:t>
        </w:r>
      </w:ins>
      <w:ins w:id="118" w:author="WPS_1761633435" w:date="2025-12-23T22:12:00Z">
        <w:r>
          <w:rPr>
            <w:rFonts w:ascii="Microsoft YaHei" w:eastAsia="Microsoft YaHei" w:hAnsi="Microsoft YaHei" w:cs="Microsoft YaHei" w:hint="eastAsia"/>
          </w:rPr>
          <w:t>净劳务</w:t>
        </w:r>
      </w:ins>
      <w:ins w:id="119" w:author="WPS_1761633435" w:date="2025-12-23T22:11:00Z">
        <w:r>
          <w:rPr>
            <w:rFonts w:ascii="Microsoft YaHei" w:eastAsia="Microsoft YaHei" w:hAnsi="Microsoft YaHei" w:cs="Microsoft YaHei"/>
          </w:rPr>
          <w:t>费不得超过￥</w:t>
        </w:r>
      </w:ins>
      <w:ins w:id="120" w:author="WPS_1761633435" w:date="2025-12-23T22:12:00Z">
        <w:r>
          <w:rPr>
            <w:rFonts w:ascii="Microsoft YaHei" w:eastAsia="Microsoft YaHei" w:hAnsi="Microsoft YaHei" w:cs="Microsoft YaHei" w:hint="eastAsia"/>
          </w:rPr>
          <w:t>5</w:t>
        </w:r>
      </w:ins>
      <w:ins w:id="121" w:author="WPS_1761633435" w:date="2025-12-23T22:11:00Z">
        <w:r>
          <w:rPr>
            <w:rFonts w:ascii="Microsoft YaHei" w:eastAsia="Microsoft YaHei" w:hAnsi="Microsoft YaHei" w:cs="Microsoft YaHei"/>
          </w:rPr>
          <w:t>000</w:t>
        </w:r>
      </w:ins>
    </w:p>
    <w:p w14:paraId="2A3690EE" w14:textId="77777777" w:rsidR="00CF6F30" w:rsidRDefault="00F0093C">
      <w:pPr>
        <w:spacing w:line="288" w:lineRule="auto"/>
        <w:ind w:leftChars="600" w:left="1260"/>
        <w:rPr>
          <w:ins w:id="122" w:author="WPS_1761633435" w:date="2025-12-23T22:12:00Z"/>
          <w:rFonts w:ascii="Microsoft YaHei" w:eastAsia="Microsoft YaHei" w:hAnsi="Microsoft YaHei" w:cs="Microsoft YaHei" w:hint="eastAsia"/>
        </w:rPr>
      </w:pPr>
      <w:ins w:id="123" w:author="WPS_1761633435" w:date="2025-12-23T22:11:00Z">
        <w:r>
          <w:rPr>
            <w:rFonts w:ascii="Microsoft YaHei" w:eastAsia="Microsoft YaHei" w:hAnsi="Microsoft YaHei" w:cs="Microsoft YaHei"/>
          </w:rPr>
          <w:t xml:space="preserve">区域级讲者  </w:t>
        </w:r>
      </w:ins>
      <w:ins w:id="124" w:author="WPS_1761633435" w:date="2025-12-23T22:12:00Z">
        <w:r>
          <w:rPr>
            <w:rFonts w:ascii="Microsoft YaHei" w:eastAsia="Microsoft YaHei" w:hAnsi="Microsoft YaHei" w:cs="Microsoft YaHei"/>
          </w:rPr>
          <w:t xml:space="preserve"> </w:t>
        </w:r>
        <w:r>
          <w:rPr>
            <w:rFonts w:ascii="Microsoft YaHei" w:eastAsia="Microsoft YaHei" w:hAnsi="Microsoft YaHei" w:cs="Microsoft YaHei" w:hint="eastAsia"/>
          </w:rPr>
          <w:t>医学文献和病例撰写（每篇3000字以上）</w:t>
        </w:r>
        <w:r>
          <w:rPr>
            <w:rFonts w:ascii="Microsoft YaHei" w:eastAsia="Microsoft YaHei" w:hAnsi="Microsoft YaHei" w:cs="Microsoft YaHei"/>
          </w:rPr>
          <w:t xml:space="preserve"> </w:t>
        </w:r>
        <w:r>
          <w:rPr>
            <w:rFonts w:ascii="Microsoft YaHei" w:eastAsia="Microsoft YaHei" w:hAnsi="Microsoft YaHei" w:cs="Microsoft YaHei" w:hint="eastAsia"/>
          </w:rPr>
          <w:t>净劳务</w:t>
        </w:r>
        <w:r>
          <w:rPr>
            <w:rFonts w:ascii="Microsoft YaHei" w:eastAsia="Microsoft YaHei" w:hAnsi="Microsoft YaHei" w:cs="Microsoft YaHei"/>
          </w:rPr>
          <w:t>费不得超过￥</w:t>
        </w:r>
        <w:r>
          <w:rPr>
            <w:rFonts w:ascii="Microsoft YaHei" w:eastAsia="Microsoft YaHei" w:hAnsi="Microsoft YaHei" w:cs="Microsoft YaHei" w:hint="eastAsia"/>
          </w:rPr>
          <w:t>45</w:t>
        </w:r>
        <w:r>
          <w:rPr>
            <w:rFonts w:ascii="Microsoft YaHei" w:eastAsia="Microsoft YaHei" w:hAnsi="Microsoft YaHei" w:cs="Microsoft YaHei"/>
          </w:rPr>
          <w:t>00</w:t>
        </w:r>
      </w:ins>
    </w:p>
    <w:p w14:paraId="2C059415" w14:textId="77777777" w:rsidR="00CF6F30" w:rsidRDefault="00F0093C">
      <w:pPr>
        <w:spacing w:line="288" w:lineRule="auto"/>
        <w:ind w:leftChars="600" w:left="1260"/>
        <w:rPr>
          <w:ins w:id="125" w:author="WPS_1761633435" w:date="2025-12-23T22:11:00Z"/>
          <w:rFonts w:ascii="Microsoft YaHei" w:eastAsia="Microsoft YaHei" w:hAnsi="Microsoft YaHei" w:cs="Microsoft YaHei" w:hint="eastAsia"/>
        </w:rPr>
      </w:pPr>
      <w:ins w:id="126" w:author="WPS_1761633435" w:date="2025-12-23T22:11:00Z">
        <w:r>
          <w:rPr>
            <w:rFonts w:ascii="Microsoft YaHei" w:eastAsia="Microsoft YaHei" w:hAnsi="Microsoft YaHei" w:cs="Microsoft YaHei"/>
          </w:rPr>
          <w:t xml:space="preserve">省市级讲者  </w:t>
        </w:r>
      </w:ins>
      <w:ins w:id="127" w:author="WPS_1761633435" w:date="2025-12-23T22:12:00Z">
        <w:r>
          <w:rPr>
            <w:rFonts w:ascii="Microsoft YaHei" w:eastAsia="Microsoft YaHei" w:hAnsi="Microsoft YaHei" w:cs="Microsoft YaHei"/>
          </w:rPr>
          <w:t xml:space="preserve"> </w:t>
        </w:r>
        <w:r>
          <w:rPr>
            <w:rFonts w:ascii="Microsoft YaHei" w:eastAsia="Microsoft YaHei" w:hAnsi="Microsoft YaHei" w:cs="Microsoft YaHei" w:hint="eastAsia"/>
          </w:rPr>
          <w:t>医学文献和病例撰写（每篇3000字以上）</w:t>
        </w:r>
        <w:r>
          <w:rPr>
            <w:rFonts w:ascii="Microsoft YaHei" w:eastAsia="Microsoft YaHei" w:hAnsi="Microsoft YaHei" w:cs="Microsoft YaHei"/>
          </w:rPr>
          <w:t xml:space="preserve"> </w:t>
        </w:r>
        <w:r>
          <w:rPr>
            <w:rFonts w:ascii="Microsoft YaHei" w:eastAsia="Microsoft YaHei" w:hAnsi="Microsoft YaHei" w:cs="Microsoft YaHei" w:hint="eastAsia"/>
          </w:rPr>
          <w:t>净劳务</w:t>
        </w:r>
        <w:r>
          <w:rPr>
            <w:rFonts w:ascii="Microsoft YaHei" w:eastAsia="Microsoft YaHei" w:hAnsi="Microsoft YaHei" w:cs="Microsoft YaHei"/>
          </w:rPr>
          <w:t>费不得超过￥</w:t>
        </w:r>
        <w:r>
          <w:rPr>
            <w:rFonts w:ascii="Microsoft YaHei" w:eastAsia="Microsoft YaHei" w:hAnsi="Microsoft YaHei" w:cs="Microsoft YaHei" w:hint="eastAsia"/>
          </w:rPr>
          <w:t>4</w:t>
        </w:r>
        <w:r>
          <w:rPr>
            <w:rFonts w:ascii="Microsoft YaHei" w:eastAsia="Microsoft YaHei" w:hAnsi="Microsoft YaHei" w:cs="Microsoft YaHei"/>
          </w:rPr>
          <w:t>000</w:t>
        </w:r>
      </w:ins>
    </w:p>
    <w:p w14:paraId="06352C86" w14:textId="77777777" w:rsidR="00CF6F30" w:rsidRDefault="00F0093C">
      <w:pPr>
        <w:spacing w:line="288" w:lineRule="auto"/>
        <w:ind w:leftChars="600" w:left="1260"/>
        <w:rPr>
          <w:ins w:id="128" w:author="WPS_1761633435" w:date="2025-12-23T22:12:00Z"/>
          <w:rFonts w:ascii="Microsoft YaHei" w:eastAsia="Microsoft YaHei" w:hAnsi="Microsoft YaHei" w:cs="Microsoft YaHei" w:hint="eastAsia"/>
        </w:rPr>
      </w:pPr>
      <w:proofErr w:type="gramStart"/>
      <w:ins w:id="129" w:author="WPS_1761633435" w:date="2025-12-23T22:11:00Z">
        <w:r>
          <w:rPr>
            <w:rFonts w:ascii="Microsoft YaHei" w:eastAsia="Microsoft YaHei" w:hAnsi="Microsoft YaHei" w:cs="Microsoft YaHei"/>
          </w:rPr>
          <w:t>助教级</w:t>
        </w:r>
        <w:proofErr w:type="gramEnd"/>
        <w:r>
          <w:rPr>
            <w:rFonts w:ascii="Microsoft YaHei" w:eastAsia="Microsoft YaHei" w:hAnsi="Microsoft YaHei" w:cs="Microsoft YaHei"/>
          </w:rPr>
          <w:t xml:space="preserve">讲者  </w:t>
        </w:r>
      </w:ins>
      <w:ins w:id="130" w:author="WPS_1761633435" w:date="2025-12-23T22:12:00Z">
        <w:r>
          <w:rPr>
            <w:rFonts w:ascii="Microsoft YaHei" w:eastAsia="Microsoft YaHei" w:hAnsi="Microsoft YaHei" w:cs="Microsoft YaHei"/>
          </w:rPr>
          <w:t xml:space="preserve"> </w:t>
        </w:r>
        <w:r>
          <w:rPr>
            <w:rFonts w:ascii="Microsoft YaHei" w:eastAsia="Microsoft YaHei" w:hAnsi="Microsoft YaHei" w:cs="Microsoft YaHei" w:hint="eastAsia"/>
          </w:rPr>
          <w:t>医学文献和病例撰写（每篇3000字以上）</w:t>
        </w:r>
        <w:r>
          <w:rPr>
            <w:rFonts w:ascii="Microsoft YaHei" w:eastAsia="Microsoft YaHei" w:hAnsi="Microsoft YaHei" w:cs="Microsoft YaHei"/>
          </w:rPr>
          <w:t xml:space="preserve"> </w:t>
        </w:r>
        <w:r>
          <w:rPr>
            <w:rFonts w:ascii="Microsoft YaHei" w:eastAsia="Microsoft YaHei" w:hAnsi="Microsoft YaHei" w:cs="Microsoft YaHei" w:hint="eastAsia"/>
          </w:rPr>
          <w:t>净劳务</w:t>
        </w:r>
        <w:r>
          <w:rPr>
            <w:rFonts w:ascii="Microsoft YaHei" w:eastAsia="Microsoft YaHei" w:hAnsi="Microsoft YaHei" w:cs="Microsoft YaHei"/>
          </w:rPr>
          <w:t>费不得超过￥</w:t>
        </w:r>
        <w:commentRangeStart w:id="131"/>
        <w:r>
          <w:rPr>
            <w:rFonts w:ascii="Microsoft YaHei" w:eastAsia="Microsoft YaHei" w:hAnsi="Microsoft YaHei" w:cs="Microsoft YaHei" w:hint="eastAsia"/>
          </w:rPr>
          <w:t>35</w:t>
        </w:r>
        <w:r>
          <w:rPr>
            <w:rFonts w:ascii="Microsoft YaHei" w:eastAsia="Microsoft YaHei" w:hAnsi="Microsoft YaHei" w:cs="Microsoft YaHei"/>
          </w:rPr>
          <w:t>00</w:t>
        </w:r>
      </w:ins>
      <w:commentRangeEnd w:id="131"/>
      <w:r w:rsidR="007A178E">
        <w:rPr>
          <w:rStyle w:val="aff4"/>
          <w:lang w:val="zh-CN"/>
        </w:rPr>
        <w:commentReference w:id="131"/>
      </w:r>
    </w:p>
    <w:p w14:paraId="23FF0736" w14:textId="77777777" w:rsidR="00CF6F30" w:rsidRDefault="00CF6F30">
      <w:pPr>
        <w:spacing w:line="288" w:lineRule="auto"/>
        <w:rPr>
          <w:rFonts w:ascii="Microsoft YaHei" w:eastAsia="Microsoft YaHei" w:hAnsi="Microsoft YaHei" w:cs="Microsoft YaHei" w:hint="eastAsia"/>
        </w:rPr>
      </w:pPr>
    </w:p>
    <w:p w14:paraId="533CA1C3" w14:textId="77777777" w:rsidR="00CF6F30" w:rsidRDefault="00F0093C">
      <w:pPr>
        <w:numPr>
          <w:ilvl w:val="0"/>
          <w:numId w:val="6"/>
        </w:numPr>
        <w:spacing w:line="288" w:lineRule="auto"/>
        <w:rPr>
          <w:rFonts w:ascii="Microsoft YaHei" w:eastAsia="Microsoft YaHei" w:hAnsi="Microsoft YaHei" w:cs="Microsoft YaHei" w:hint="eastAsia"/>
          <w:color w:val="000000"/>
        </w:rPr>
      </w:pPr>
      <w:r>
        <w:rPr>
          <w:rFonts w:ascii="Microsoft YaHei" w:eastAsia="Microsoft YaHei" w:hAnsi="Microsoft YaHei" w:cs="Microsoft YaHei"/>
          <w:color w:val="000000"/>
        </w:rPr>
        <w:t>年度讲课费合</w:t>
      </w:r>
      <w:proofErr w:type="gramStart"/>
      <w:r>
        <w:rPr>
          <w:rFonts w:ascii="Microsoft YaHei" w:eastAsia="Microsoft YaHei" w:hAnsi="Microsoft YaHei" w:cs="Microsoft YaHei"/>
          <w:color w:val="000000"/>
        </w:rPr>
        <w:t>规</w:t>
      </w:r>
      <w:proofErr w:type="gramEnd"/>
      <w:r>
        <w:rPr>
          <w:rFonts w:ascii="Microsoft YaHei" w:eastAsia="Microsoft YaHei" w:hAnsi="Microsoft YaHei" w:cs="Microsoft YaHei"/>
          <w:color w:val="000000"/>
        </w:rPr>
        <w:t>：</w:t>
      </w:r>
    </w:p>
    <w:p w14:paraId="58169BBE" w14:textId="77777777" w:rsidR="00CF6F30" w:rsidRDefault="00F0093C">
      <w:pPr>
        <w:spacing w:line="288" w:lineRule="auto"/>
        <w:ind w:left="960" w:hanging="336"/>
        <w:rPr>
          <w:color w:val="000000"/>
        </w:rPr>
      </w:pPr>
      <w:r>
        <w:rPr>
          <w:rFonts w:ascii="Microsoft YaHei" w:eastAsia="Microsoft YaHei" w:hAnsi="Microsoft YaHei" w:cs="Microsoft YaHei"/>
          <w:color w:val="000000"/>
        </w:rPr>
        <w:t>1）年度讲课费，管控次数，上限为20次</w:t>
      </w:r>
    </w:p>
    <w:p w14:paraId="7661A30F" w14:textId="77777777" w:rsidR="00CF6F30" w:rsidRDefault="00F0093C">
      <w:pPr>
        <w:spacing w:line="288" w:lineRule="auto"/>
        <w:ind w:left="960" w:hanging="336"/>
        <w:rPr>
          <w:color w:val="000000"/>
        </w:rPr>
      </w:pPr>
      <w:r>
        <w:rPr>
          <w:rFonts w:ascii="Microsoft YaHei" w:eastAsia="Microsoft YaHei" w:hAnsi="Microsoft YaHei" w:cs="Microsoft YaHei"/>
          <w:color w:val="000000"/>
        </w:rPr>
        <w:t xml:space="preserve">  - 已使用讲课次数计算规则：  </w:t>
      </w:r>
    </w:p>
    <w:p w14:paraId="1AB96AE4" w14:textId="77777777" w:rsidR="00CF6F30" w:rsidRDefault="00F0093C">
      <w:pPr>
        <w:spacing w:line="288" w:lineRule="auto"/>
        <w:ind w:left="960" w:hanging="336"/>
        <w:rPr>
          <w:color w:val="000000"/>
        </w:rPr>
      </w:pPr>
      <w:r>
        <w:rPr>
          <w:rFonts w:ascii="Microsoft YaHei" w:eastAsia="Microsoft YaHei" w:hAnsi="Microsoft YaHei" w:cs="Microsoft YaHei"/>
          <w:color w:val="000000"/>
        </w:rPr>
        <w:t xml:space="preserve">  - 会议开始日期在当前自然年；  </w:t>
      </w:r>
    </w:p>
    <w:p w14:paraId="56466ACB" w14:textId="77777777" w:rsidR="00CF6F30" w:rsidRDefault="00F0093C">
      <w:pPr>
        <w:spacing w:line="288" w:lineRule="auto"/>
        <w:ind w:left="960" w:hanging="336"/>
        <w:rPr>
          <w:color w:val="000000"/>
        </w:rPr>
      </w:pPr>
      <w:r>
        <w:rPr>
          <w:rFonts w:ascii="Microsoft YaHei" w:eastAsia="Microsoft YaHei" w:hAnsi="Microsoft YaHei" w:cs="Microsoft YaHei"/>
          <w:color w:val="000000"/>
        </w:rPr>
        <w:t xml:space="preserve">  - 包含该讲者；  </w:t>
      </w:r>
    </w:p>
    <w:p w14:paraId="667BCFE6" w14:textId="77777777" w:rsidR="00CF6F30" w:rsidRDefault="00F0093C">
      <w:pPr>
        <w:spacing w:line="288" w:lineRule="auto"/>
        <w:ind w:left="960" w:hanging="336"/>
        <w:rPr>
          <w:rFonts w:ascii="Microsoft YaHei" w:eastAsia="Microsoft YaHei" w:hAnsi="Microsoft YaHei" w:cs="Microsoft YaHei" w:hint="eastAsia"/>
          <w:color w:val="000000"/>
        </w:rPr>
      </w:pPr>
      <w:r>
        <w:rPr>
          <w:rFonts w:ascii="Microsoft YaHei" w:eastAsia="Microsoft YaHei" w:hAnsi="Microsoft YaHei" w:cs="Microsoft YaHei"/>
          <w:color w:val="000000"/>
        </w:rPr>
        <w:t xml:space="preserve">  - 会议状态为非草稿/取消/审批拒绝的会议数量。  </w:t>
      </w:r>
    </w:p>
    <w:p w14:paraId="36E3A8CF" w14:textId="77777777" w:rsidR="00CF6F30" w:rsidRDefault="00F0093C">
      <w:pPr>
        <w:spacing w:line="288" w:lineRule="auto"/>
        <w:ind w:left="960" w:hanging="336"/>
        <w:rPr>
          <w:rFonts w:ascii="Microsoft YaHei" w:eastAsia="Microsoft YaHei" w:hAnsi="Microsoft YaHei" w:cs="Microsoft YaHei" w:hint="eastAsia"/>
          <w:color w:val="000000"/>
        </w:rPr>
      </w:pPr>
      <w:r>
        <w:rPr>
          <w:rFonts w:ascii="Microsoft YaHei" w:eastAsia="Microsoft YaHei" w:hAnsi="Microsoft YaHei" w:cs="Microsoft YaHei"/>
          <w:color w:val="000000"/>
        </w:rPr>
        <w:t xml:space="preserve">  - 0元算次数</w:t>
      </w:r>
    </w:p>
    <w:p w14:paraId="56CFE983" w14:textId="77777777" w:rsidR="00CF6F30" w:rsidRDefault="00F0093C">
      <w:pPr>
        <w:spacing w:line="288" w:lineRule="auto"/>
        <w:ind w:left="960" w:hanging="336"/>
        <w:rPr>
          <w:color w:val="000000"/>
        </w:rPr>
      </w:pPr>
      <w:r>
        <w:rPr>
          <w:rFonts w:ascii="Microsoft YaHei" w:eastAsia="Microsoft YaHei" w:hAnsi="Microsoft YaHei" w:cs="Microsoft YaHei"/>
          <w:color w:val="000000"/>
        </w:rPr>
        <w:lastRenderedPageBreak/>
        <w:t xml:space="preserve">2）年度金额管控如下：    </w:t>
      </w:r>
    </w:p>
    <w:p w14:paraId="013E180B" w14:textId="77777777" w:rsidR="00CF6F30" w:rsidRDefault="00F0093C">
      <w:pPr>
        <w:spacing w:line="288" w:lineRule="auto"/>
        <w:ind w:left="960" w:hanging="336"/>
        <w:rPr>
          <w:del w:id="132" w:author="WPS_1761633435" w:date="2025-12-23T22:09:00Z"/>
          <w:color w:val="000000"/>
        </w:rPr>
      </w:pPr>
      <w:del w:id="133" w:author="WPS_1761633435" w:date="2025-12-23T22:09:00Z">
        <w:r>
          <w:rPr>
            <w:rFonts w:ascii="Microsoft YaHei" w:eastAsia="Microsoft YaHei" w:hAnsi="Microsoft YaHei" w:cs="Microsoft YaHei"/>
            <w:color w:val="000000"/>
          </w:rPr>
          <w:delText xml:space="preserve"> - 全国主委级&lt;=220000</w:delText>
        </w:r>
      </w:del>
    </w:p>
    <w:p w14:paraId="462CFC1E" w14:textId="77777777" w:rsidR="00CF6F30" w:rsidRDefault="00F0093C">
      <w:pPr>
        <w:spacing w:line="288" w:lineRule="auto"/>
        <w:ind w:left="960" w:hanging="336"/>
        <w:rPr>
          <w:color w:val="000000"/>
        </w:rPr>
      </w:pPr>
      <w:r>
        <w:rPr>
          <w:rFonts w:ascii="Microsoft YaHei" w:eastAsia="Microsoft YaHei" w:hAnsi="Microsoft YaHei" w:cs="Microsoft YaHei"/>
          <w:color w:val="000000"/>
        </w:rPr>
        <w:t xml:space="preserve"> - 全国级&lt;=180000</w:t>
      </w:r>
    </w:p>
    <w:p w14:paraId="46D0E57D" w14:textId="77777777" w:rsidR="00CF6F30" w:rsidRDefault="00F0093C">
      <w:pPr>
        <w:spacing w:line="288" w:lineRule="auto"/>
        <w:ind w:left="960" w:hanging="336"/>
        <w:rPr>
          <w:color w:val="000000"/>
        </w:rPr>
      </w:pPr>
      <w:r>
        <w:rPr>
          <w:rFonts w:ascii="Microsoft YaHei" w:eastAsia="Microsoft YaHei" w:hAnsi="Microsoft YaHei" w:cs="Microsoft YaHei"/>
          <w:color w:val="000000"/>
        </w:rPr>
        <w:t xml:space="preserve"> - 区域级&lt;=14000</w:t>
      </w:r>
    </w:p>
    <w:p w14:paraId="5700C280" w14:textId="77777777" w:rsidR="00CF6F30" w:rsidRDefault="00F0093C">
      <w:pPr>
        <w:spacing w:line="288" w:lineRule="auto"/>
        <w:ind w:left="960" w:hanging="336"/>
        <w:rPr>
          <w:rFonts w:ascii="Microsoft YaHei" w:eastAsia="Microsoft YaHei" w:hAnsi="Microsoft YaHei" w:cs="Microsoft YaHei" w:hint="eastAsia"/>
          <w:color w:val="000000"/>
        </w:rPr>
      </w:pPr>
      <w:r>
        <w:rPr>
          <w:rFonts w:ascii="Microsoft YaHei" w:eastAsia="Microsoft YaHei" w:hAnsi="Microsoft YaHei" w:cs="Microsoft YaHei"/>
          <w:color w:val="000000"/>
        </w:rPr>
        <w:t xml:space="preserve"> - 省市级&lt;=10000</w:t>
      </w:r>
    </w:p>
    <w:p w14:paraId="57CCC697" w14:textId="77777777" w:rsidR="00CF6F30" w:rsidRDefault="00F0093C">
      <w:pPr>
        <w:spacing w:line="288" w:lineRule="auto"/>
        <w:ind w:left="960" w:hanging="336"/>
        <w:rPr>
          <w:rFonts w:ascii="Microsoft YaHei" w:eastAsia="Microsoft YaHei" w:hAnsi="Microsoft YaHei" w:cs="Microsoft YaHei" w:hint="eastAsia"/>
          <w:color w:val="000000"/>
        </w:rPr>
      </w:pPr>
      <w:r>
        <w:rPr>
          <w:rFonts w:ascii="Microsoft YaHei" w:eastAsia="Microsoft YaHei" w:hAnsi="Microsoft YaHei" w:cs="Microsoft YaHei"/>
          <w:color w:val="000000"/>
        </w:rPr>
        <w:t xml:space="preserve"> - 省市级-助教&lt;=60000</w:t>
      </w:r>
    </w:p>
    <w:p w14:paraId="65EB70B6" w14:textId="77777777" w:rsidR="00CF6F30" w:rsidRDefault="00F0093C">
      <w:pPr>
        <w:numPr>
          <w:ilvl w:val="0"/>
          <w:numId w:val="6"/>
        </w:numPr>
        <w:spacing w:line="360" w:lineRule="auto"/>
        <w:rPr>
          <w:rFonts w:ascii="Microsoft YaHei" w:eastAsia="Microsoft YaHei" w:hAnsi="Microsoft YaHei" w:cs="Microsoft YaHei" w:hint="eastAsia"/>
          <w:color w:val="FF0000"/>
        </w:rPr>
      </w:pPr>
      <w:r>
        <w:rPr>
          <w:rFonts w:ascii="Microsoft YaHei" w:eastAsia="Microsoft YaHei" w:hAnsi="Microsoft YaHei" w:cs="Microsoft YaHei"/>
          <w:color w:val="000000"/>
        </w:rPr>
        <w:t>三</w:t>
      </w:r>
      <w:proofErr w:type="gramStart"/>
      <w:r>
        <w:rPr>
          <w:rFonts w:ascii="Microsoft YaHei" w:eastAsia="Microsoft YaHei" w:hAnsi="Microsoft YaHei" w:cs="Microsoft YaHei"/>
          <w:color w:val="000000"/>
        </w:rPr>
        <w:t>方供应</w:t>
      </w:r>
      <w:proofErr w:type="gramEnd"/>
      <w:r>
        <w:rPr>
          <w:rFonts w:ascii="Microsoft YaHei" w:eastAsia="Microsoft YaHei" w:hAnsi="Microsoft YaHei" w:cs="Microsoft YaHei"/>
          <w:color w:val="000000"/>
        </w:rPr>
        <w:t>商额度、次数合</w:t>
      </w:r>
      <w:proofErr w:type="gramStart"/>
      <w:r>
        <w:rPr>
          <w:rFonts w:ascii="Microsoft YaHei" w:eastAsia="Microsoft YaHei" w:hAnsi="Microsoft YaHei" w:cs="Microsoft YaHei"/>
          <w:color w:val="000000"/>
        </w:rPr>
        <w:t>规</w:t>
      </w:r>
      <w:proofErr w:type="gramEnd"/>
      <w:r>
        <w:rPr>
          <w:rFonts w:ascii="Microsoft YaHei" w:eastAsia="Microsoft YaHei" w:hAnsi="Microsoft YaHei" w:cs="Microsoft YaHei"/>
          <w:color w:val="000000"/>
        </w:rPr>
        <w:t>：</w:t>
      </w:r>
      <w:r>
        <w:rPr>
          <w:rFonts w:ascii="Microsoft YaHei" w:eastAsia="Microsoft YaHei" w:hAnsi="Microsoft YaHei" w:cs="Microsoft YaHei"/>
        </w:rPr>
        <w:t>三</w:t>
      </w:r>
      <w:proofErr w:type="gramStart"/>
      <w:r>
        <w:rPr>
          <w:rFonts w:ascii="Microsoft YaHei" w:eastAsia="Microsoft YaHei" w:hAnsi="Microsoft YaHei" w:cs="Microsoft YaHei"/>
        </w:rPr>
        <w:t>方供应</w:t>
      </w:r>
      <w:proofErr w:type="gramEnd"/>
      <w:r>
        <w:rPr>
          <w:rFonts w:ascii="Microsoft YaHei" w:eastAsia="Microsoft YaHei" w:hAnsi="Microsoft YaHei" w:cs="Microsoft YaHei"/>
        </w:rPr>
        <w:t>商的年度额度、年度次数不做管控，仅做展示。</w:t>
      </w:r>
    </w:p>
    <w:p w14:paraId="144FD880" w14:textId="77777777" w:rsidR="00CF6F30" w:rsidRDefault="00F0093C">
      <w:pPr>
        <w:numPr>
          <w:ilvl w:val="0"/>
          <w:numId w:val="6"/>
        </w:numPr>
        <w:spacing w:line="360" w:lineRule="auto"/>
        <w:rPr>
          <w:rFonts w:ascii="Microsoft YaHei" w:eastAsia="Microsoft YaHei" w:hAnsi="Microsoft YaHei" w:cs="Microsoft YaHei" w:hint="eastAsia"/>
        </w:rPr>
      </w:pPr>
      <w:r>
        <w:rPr>
          <w:rFonts w:ascii="Microsoft YaHei" w:eastAsia="Microsoft YaHei" w:hAnsi="Microsoft YaHei" w:cs="Microsoft YaHei"/>
          <w:color w:val="000000"/>
        </w:rPr>
        <w:t>申请单据预算与分摊：</w:t>
      </w:r>
      <w:r>
        <w:br/>
      </w:r>
      <w:r>
        <w:rPr>
          <w:rFonts w:ascii="Microsoft YaHei" w:eastAsia="Microsoft YaHei" w:hAnsi="Microsoft YaHei" w:cs="Microsoft YaHei"/>
        </w:rPr>
        <w:t>1）费用分摊金额需与费用清单金额一致。</w:t>
      </w:r>
      <w:r>
        <w:rPr>
          <w:rFonts w:ascii="Microsoft YaHei" w:eastAsia="Microsoft YaHei" w:hAnsi="Microsoft YaHei" w:cs="Microsoft YaHei"/>
        </w:rPr>
        <w:br/>
        <w:t>2）每笔预算都需选择分摊的成本中心/预算单，包括讲课费</w:t>
      </w:r>
    </w:p>
    <w:p w14:paraId="56316CEE" w14:textId="77777777" w:rsidR="00CF6F30" w:rsidRDefault="00F0093C">
      <w:pPr>
        <w:numPr>
          <w:ilvl w:val="0"/>
          <w:numId w:val="6"/>
        </w:numPr>
        <w:spacing w:line="360" w:lineRule="auto"/>
        <w:rPr>
          <w:rFonts w:ascii="Microsoft YaHei" w:eastAsia="Microsoft YaHei" w:hAnsi="Microsoft YaHei" w:cs="Microsoft YaHei" w:hint="eastAsia"/>
          <w:color w:val="000000"/>
        </w:rPr>
      </w:pPr>
      <w:r>
        <w:rPr>
          <w:rFonts w:ascii="Microsoft YaHei" w:eastAsia="Microsoft YaHei" w:hAnsi="Microsoft YaHei" w:cs="Microsoft YaHei"/>
        </w:rPr>
        <w:t>申请会议/项目支持性材料：</w:t>
      </w:r>
    </w:p>
    <w:p w14:paraId="412CDCC6" w14:textId="77777777" w:rsidR="00CF6F30" w:rsidRDefault="00F0093C">
      <w:pPr>
        <w:ind w:leftChars="400" w:left="840"/>
      </w:pPr>
      <w:r>
        <w:rPr>
          <w:rFonts w:ascii="Microsoft YaHei" w:eastAsia="Microsoft YaHei" w:hAnsi="Microsoft YaHei" w:cs="Microsoft YaHei"/>
          <w:color w:val="000000"/>
        </w:rPr>
        <w:t>1）</w:t>
      </w:r>
      <w:r>
        <w:rPr>
          <w:rFonts w:ascii="Microsoft YaHei" w:eastAsia="Microsoft YaHei" w:hAnsi="Microsoft YaHei" w:cs="Microsoft YaHei"/>
        </w:rPr>
        <w:t>当会议类型为区域会、全国会、国际会、其他咨询师活动、卫星会/专题会、其他时，需上传</w:t>
      </w:r>
    </w:p>
    <w:p w14:paraId="711E6A7F" w14:textId="77777777" w:rsidR="00CF6F30" w:rsidRDefault="00F0093C">
      <w:pPr>
        <w:numPr>
          <w:ilvl w:val="0"/>
          <w:numId w:val="8"/>
        </w:numPr>
      </w:pPr>
      <w:r>
        <w:rPr>
          <w:rFonts w:ascii="Microsoft YaHei" w:eastAsia="Microsoft YaHei" w:hAnsi="Microsoft YaHei" w:cs="Microsoft YaHei"/>
        </w:rPr>
        <w:t xml:space="preserve">会议日程表  </w:t>
      </w:r>
    </w:p>
    <w:p w14:paraId="36E890C9" w14:textId="77777777" w:rsidR="00CF6F30" w:rsidRDefault="00F0093C">
      <w:pPr>
        <w:numPr>
          <w:ilvl w:val="0"/>
          <w:numId w:val="8"/>
        </w:numPr>
      </w:pPr>
      <w:r>
        <w:rPr>
          <w:rFonts w:ascii="Microsoft YaHei" w:eastAsia="Microsoft YaHei" w:hAnsi="Microsoft YaHei" w:cs="Microsoft YaHei"/>
        </w:rPr>
        <w:t>会议邀请函 (如有)、</w:t>
      </w:r>
    </w:p>
    <w:p w14:paraId="1307323C" w14:textId="77777777" w:rsidR="00CF6F30" w:rsidRDefault="00F0093C">
      <w:pPr>
        <w:numPr>
          <w:ilvl w:val="0"/>
          <w:numId w:val="8"/>
        </w:numPr>
      </w:pPr>
      <w:commentRangeStart w:id="134"/>
      <w:r>
        <w:rPr>
          <w:rFonts w:ascii="Microsoft YaHei" w:eastAsia="Microsoft YaHei" w:hAnsi="Microsoft YaHei" w:cs="Microsoft YaHei"/>
        </w:rPr>
        <w:t>已审批预算申请单</w:t>
      </w:r>
      <w:commentRangeEnd w:id="134"/>
      <w:r w:rsidR="002B4CAD">
        <w:rPr>
          <w:rStyle w:val="aff4"/>
          <w:lang w:val="zh-CN"/>
        </w:rPr>
        <w:commentReference w:id="134"/>
      </w:r>
      <w:r>
        <w:rPr>
          <w:rFonts w:ascii="Microsoft YaHei" w:eastAsia="Microsoft YaHei" w:hAnsi="Microsoft YaHei" w:cs="Microsoft YaHei"/>
        </w:rPr>
        <w:t>、</w:t>
      </w:r>
    </w:p>
    <w:p w14:paraId="161ED8A7" w14:textId="77777777" w:rsidR="00CF6F30" w:rsidRDefault="00F0093C">
      <w:pPr>
        <w:numPr>
          <w:ilvl w:val="0"/>
          <w:numId w:val="8"/>
        </w:numPr>
      </w:pPr>
      <w:r>
        <w:rPr>
          <w:rFonts w:ascii="Microsoft YaHei" w:eastAsia="Microsoft YaHei" w:hAnsi="Microsoft YaHei" w:cs="Microsoft YaHei"/>
        </w:rPr>
        <w:t>费用明细汇总表、</w:t>
      </w:r>
    </w:p>
    <w:p w14:paraId="386A42A1" w14:textId="77777777" w:rsidR="00CF6F30" w:rsidRDefault="00F0093C">
      <w:pPr>
        <w:numPr>
          <w:ilvl w:val="0"/>
          <w:numId w:val="8"/>
        </w:numPr>
        <w:spacing w:line="360" w:lineRule="auto"/>
        <w:rPr>
          <w:rFonts w:ascii="Microsoft YaHei" w:eastAsia="Microsoft YaHei" w:hAnsi="Microsoft YaHei" w:cs="Microsoft YaHei" w:hint="eastAsia"/>
        </w:rPr>
      </w:pPr>
      <w:commentRangeStart w:id="135"/>
      <w:r>
        <w:rPr>
          <w:rFonts w:ascii="Microsoft YaHei" w:eastAsia="Microsoft YaHei" w:hAnsi="Microsoft YaHei" w:cs="Microsoft YaHei"/>
        </w:rPr>
        <w:t>初版讲者协议</w:t>
      </w:r>
      <w:commentRangeEnd w:id="135"/>
      <w:r w:rsidR="002B4CAD">
        <w:rPr>
          <w:rStyle w:val="aff4"/>
          <w:lang w:val="zh-CN"/>
        </w:rPr>
        <w:commentReference w:id="135"/>
      </w:r>
    </w:p>
    <w:p w14:paraId="5F8AEAA9" w14:textId="77777777" w:rsidR="00CF6F30" w:rsidRDefault="00F0093C">
      <w:pPr>
        <w:ind w:leftChars="400" w:left="840"/>
      </w:pPr>
      <w:r>
        <w:rPr>
          <w:rFonts w:ascii="Microsoft YaHei" w:eastAsia="Microsoft YaHei" w:hAnsi="Microsoft YaHei" w:cs="Microsoft YaHei"/>
        </w:rPr>
        <w:t>2）当活动类型为赞助第三</w:t>
      </w:r>
      <w:proofErr w:type="gramStart"/>
      <w:r>
        <w:rPr>
          <w:rFonts w:ascii="Microsoft YaHei" w:eastAsia="Microsoft YaHei" w:hAnsi="Microsoft YaHei" w:cs="Microsoft YaHei"/>
        </w:rPr>
        <w:t>方学术</w:t>
      </w:r>
      <w:proofErr w:type="gramEnd"/>
      <w:r>
        <w:rPr>
          <w:rFonts w:ascii="Microsoft YaHei" w:eastAsia="Microsoft YaHei" w:hAnsi="Microsoft YaHei" w:cs="Microsoft YaHei"/>
        </w:rPr>
        <w:t>活动、第三方合作项目，需上传</w:t>
      </w:r>
    </w:p>
    <w:p w14:paraId="6F593CDE" w14:textId="77777777" w:rsidR="00CF6F30" w:rsidRDefault="00F0093C">
      <w:pPr>
        <w:numPr>
          <w:ilvl w:val="0"/>
          <w:numId w:val="9"/>
        </w:numPr>
      </w:pPr>
      <w:r>
        <w:rPr>
          <w:rFonts w:ascii="Microsoft YaHei" w:eastAsia="Microsoft YaHei" w:hAnsi="Microsoft YaHei" w:cs="Microsoft YaHei"/>
        </w:rPr>
        <w:t>招商函/企业邀请函</w:t>
      </w:r>
    </w:p>
    <w:p w14:paraId="4D810AEE" w14:textId="77777777" w:rsidR="00CF6F30" w:rsidRDefault="00F0093C">
      <w:pPr>
        <w:numPr>
          <w:ilvl w:val="0"/>
          <w:numId w:val="9"/>
        </w:numPr>
      </w:pPr>
      <w:r>
        <w:rPr>
          <w:rFonts w:ascii="Microsoft YaHei" w:eastAsia="Microsoft YaHei" w:hAnsi="Microsoft YaHei" w:cs="Microsoft YaHei"/>
        </w:rPr>
        <w:t>活动/会议日程</w:t>
      </w:r>
    </w:p>
    <w:p w14:paraId="6A8D3715" w14:textId="77777777" w:rsidR="00CF6F30" w:rsidRDefault="00F0093C">
      <w:pPr>
        <w:numPr>
          <w:ilvl w:val="0"/>
          <w:numId w:val="9"/>
        </w:numPr>
      </w:pPr>
      <w:commentRangeStart w:id="136"/>
      <w:r>
        <w:rPr>
          <w:rFonts w:ascii="Microsoft YaHei" w:eastAsia="Microsoft YaHei" w:hAnsi="Microsoft YaHei" w:cs="Microsoft YaHei"/>
        </w:rPr>
        <w:t>已审批预算申请单</w:t>
      </w:r>
      <w:commentRangeEnd w:id="136"/>
      <w:r w:rsidR="002B4CAD">
        <w:rPr>
          <w:rStyle w:val="aff4"/>
          <w:lang w:val="zh-CN"/>
        </w:rPr>
        <w:commentReference w:id="136"/>
      </w:r>
    </w:p>
    <w:p w14:paraId="46870CAD" w14:textId="77777777" w:rsidR="00CF6F30" w:rsidRDefault="00F0093C">
      <w:pPr>
        <w:numPr>
          <w:ilvl w:val="0"/>
          <w:numId w:val="9"/>
        </w:numPr>
      </w:pPr>
      <w:r>
        <w:rPr>
          <w:rFonts w:ascii="Microsoft YaHei" w:eastAsia="Microsoft YaHei" w:hAnsi="Microsoft YaHei" w:cs="Microsoft YaHei"/>
        </w:rPr>
        <w:t>费用明细汇总表 (≥10 万元需提供，非必填)</w:t>
      </w:r>
    </w:p>
    <w:p w14:paraId="45FE1FD7" w14:textId="77777777" w:rsidR="00CF6F30" w:rsidRDefault="00F0093C">
      <w:pPr>
        <w:numPr>
          <w:ilvl w:val="0"/>
          <w:numId w:val="9"/>
        </w:numPr>
      </w:pPr>
      <w:r>
        <w:rPr>
          <w:rFonts w:ascii="Microsoft YaHei" w:eastAsia="Microsoft YaHei" w:hAnsi="Microsoft YaHei" w:cs="Microsoft YaHei"/>
        </w:rPr>
        <w:t>如学会协会委托第三方收款，需提供官方委托函</w:t>
      </w:r>
    </w:p>
    <w:p w14:paraId="41185086" w14:textId="77777777" w:rsidR="00CF6F30" w:rsidRDefault="00F0093C">
      <w:pPr>
        <w:numPr>
          <w:ilvl w:val="0"/>
          <w:numId w:val="9"/>
        </w:numPr>
        <w:spacing w:line="360" w:lineRule="auto"/>
        <w:rPr>
          <w:rFonts w:ascii="Microsoft YaHei" w:eastAsia="Microsoft YaHei" w:hAnsi="Microsoft YaHei" w:cs="Microsoft YaHei" w:hint="eastAsia"/>
        </w:rPr>
      </w:pPr>
      <w:commentRangeStart w:id="137"/>
      <w:r>
        <w:rPr>
          <w:rFonts w:ascii="Microsoft YaHei" w:eastAsia="Microsoft YaHei" w:hAnsi="Microsoft YaHei" w:cs="Microsoft YaHei"/>
        </w:rPr>
        <w:t>初版活动/会议赞助协议</w:t>
      </w:r>
      <w:commentRangeEnd w:id="137"/>
      <w:r w:rsidR="002B4CAD">
        <w:rPr>
          <w:rStyle w:val="aff4"/>
          <w:lang w:val="zh-CN"/>
        </w:rPr>
        <w:commentReference w:id="137"/>
      </w:r>
    </w:p>
    <w:p w14:paraId="5CD60137" w14:textId="77777777" w:rsidR="00CF6F30" w:rsidRDefault="00F0093C">
      <w:pPr>
        <w:ind w:leftChars="400" w:left="840"/>
      </w:pPr>
      <w:r>
        <w:rPr>
          <w:rFonts w:ascii="Microsoft YaHei" w:eastAsia="Microsoft YaHei" w:hAnsi="Microsoft YaHei" w:cs="Microsoft YaHei"/>
          <w:color w:val="000000"/>
        </w:rPr>
        <w:t>3</w:t>
      </w:r>
      <w:commentRangeStart w:id="138"/>
      <w:r>
        <w:rPr>
          <w:rFonts w:ascii="Microsoft YaHei" w:eastAsia="Microsoft YaHei" w:hAnsi="Microsoft YaHei" w:cs="Microsoft YaHei"/>
          <w:color w:val="000000"/>
        </w:rPr>
        <w:t>）</w:t>
      </w:r>
      <w:r>
        <w:rPr>
          <w:rFonts w:ascii="Microsoft YaHei" w:eastAsia="Microsoft YaHei" w:hAnsi="Microsoft YaHei" w:cs="Microsoft YaHei"/>
        </w:rPr>
        <w:t>当活动类型为慈善捐赠，需上传</w:t>
      </w:r>
      <w:commentRangeEnd w:id="138"/>
      <w:r w:rsidR="00307E97">
        <w:rPr>
          <w:rStyle w:val="aff4"/>
          <w:lang w:val="zh-CN"/>
        </w:rPr>
        <w:commentReference w:id="138"/>
      </w:r>
    </w:p>
    <w:p w14:paraId="18F98156" w14:textId="77777777" w:rsidR="00CF6F30" w:rsidRDefault="00F0093C">
      <w:pPr>
        <w:numPr>
          <w:ilvl w:val="0"/>
          <w:numId w:val="10"/>
        </w:numPr>
      </w:pPr>
      <w:r>
        <w:rPr>
          <w:rFonts w:ascii="Microsoft YaHei" w:eastAsia="Microsoft YaHei" w:hAnsi="Microsoft YaHei" w:cs="Microsoft YaHei"/>
        </w:rPr>
        <w:t>捐赠需求函</w:t>
      </w:r>
    </w:p>
    <w:p w14:paraId="36E3785D" w14:textId="77777777" w:rsidR="00CF6F30" w:rsidRDefault="00F0093C">
      <w:pPr>
        <w:numPr>
          <w:ilvl w:val="0"/>
          <w:numId w:val="10"/>
        </w:numPr>
      </w:pPr>
      <w:r>
        <w:rPr>
          <w:rFonts w:ascii="Microsoft YaHei" w:eastAsia="Microsoft YaHei" w:hAnsi="Microsoft YaHei" w:cs="Microsoft YaHei"/>
        </w:rPr>
        <w:t>项目计划及执行方案</w:t>
      </w:r>
    </w:p>
    <w:p w14:paraId="4F8D637F" w14:textId="77777777" w:rsidR="00CF6F30" w:rsidRDefault="00F0093C">
      <w:pPr>
        <w:numPr>
          <w:ilvl w:val="0"/>
          <w:numId w:val="10"/>
        </w:numPr>
      </w:pPr>
      <w:commentRangeStart w:id="139"/>
      <w:r>
        <w:rPr>
          <w:rFonts w:ascii="Microsoft YaHei" w:eastAsia="Microsoft YaHei" w:hAnsi="Microsoft YaHei" w:cs="Microsoft YaHei"/>
        </w:rPr>
        <w:t>已审批预算申请单</w:t>
      </w:r>
      <w:commentRangeEnd w:id="139"/>
      <w:r w:rsidR="002B4CAD">
        <w:rPr>
          <w:rStyle w:val="aff4"/>
          <w:lang w:val="zh-CN"/>
        </w:rPr>
        <w:commentReference w:id="139"/>
      </w:r>
    </w:p>
    <w:p w14:paraId="7E2EE58F" w14:textId="77777777" w:rsidR="00CF6F30" w:rsidRDefault="00F0093C">
      <w:pPr>
        <w:numPr>
          <w:ilvl w:val="0"/>
          <w:numId w:val="10"/>
        </w:numPr>
        <w:rPr>
          <w:rFonts w:ascii="Microsoft YaHei" w:eastAsia="Microsoft YaHei" w:hAnsi="Microsoft YaHei" w:cs="Microsoft YaHei" w:hint="eastAsia"/>
          <w:color w:val="000000"/>
        </w:rPr>
      </w:pPr>
      <w:r>
        <w:rPr>
          <w:rFonts w:ascii="Microsoft YaHei" w:eastAsia="Microsoft YaHei" w:hAnsi="Microsoft YaHei" w:cs="Microsoft YaHei"/>
        </w:rPr>
        <w:t>费用明细</w:t>
      </w:r>
    </w:p>
    <w:p w14:paraId="6829AAC3" w14:textId="77777777" w:rsidR="00CF6F30" w:rsidRDefault="00F0093C">
      <w:pPr>
        <w:numPr>
          <w:ilvl w:val="0"/>
          <w:numId w:val="10"/>
        </w:numPr>
        <w:rPr>
          <w:rFonts w:ascii="Microsoft YaHei" w:eastAsia="Microsoft YaHei" w:hAnsi="Microsoft YaHei" w:cs="Microsoft YaHei" w:hint="eastAsia"/>
          <w:color w:val="000000"/>
        </w:rPr>
      </w:pPr>
      <w:commentRangeStart w:id="140"/>
      <w:r>
        <w:rPr>
          <w:rFonts w:ascii="Microsoft YaHei" w:eastAsia="Microsoft YaHei" w:hAnsi="Microsoft YaHei" w:cs="Microsoft YaHei"/>
        </w:rPr>
        <w:t>初版慈善捐赠协议</w:t>
      </w:r>
      <w:commentRangeEnd w:id="140"/>
      <w:r w:rsidR="002B4CAD">
        <w:rPr>
          <w:rStyle w:val="aff4"/>
          <w:lang w:val="zh-CN"/>
        </w:rPr>
        <w:commentReference w:id="140"/>
      </w:r>
    </w:p>
    <w:p w14:paraId="2188F8F2" w14:textId="77777777" w:rsidR="00CF6F30" w:rsidRDefault="00CF6F30">
      <w:pPr>
        <w:ind w:leftChars="400" w:left="840"/>
        <w:rPr>
          <w:rFonts w:ascii="Microsoft YaHei" w:eastAsia="Microsoft YaHei" w:hAnsi="Microsoft YaHei" w:cs="Microsoft YaHei" w:hint="eastAsia"/>
        </w:rPr>
      </w:pPr>
    </w:p>
    <w:p w14:paraId="1EC32A4B" w14:textId="77777777" w:rsidR="00CF6F30" w:rsidRDefault="00F0093C">
      <w:pPr>
        <w:ind w:leftChars="400" w:left="840"/>
      </w:pPr>
      <w:r>
        <w:rPr>
          <w:rFonts w:ascii="Microsoft YaHei" w:eastAsia="Microsoft YaHei" w:hAnsi="Microsoft YaHei" w:cs="Microsoft YaHei"/>
        </w:rPr>
        <w:t>4）当活动类型为赞助医疗卫生专业人士参加第三</w:t>
      </w:r>
      <w:proofErr w:type="gramStart"/>
      <w:r>
        <w:rPr>
          <w:rFonts w:ascii="Microsoft YaHei" w:eastAsia="Microsoft YaHei" w:hAnsi="Microsoft YaHei" w:cs="Microsoft YaHei"/>
        </w:rPr>
        <w:t>方学术</w:t>
      </w:r>
      <w:proofErr w:type="gramEnd"/>
      <w:r>
        <w:rPr>
          <w:rFonts w:ascii="Microsoft YaHei" w:eastAsia="Microsoft YaHei" w:hAnsi="Microsoft YaHei" w:cs="Microsoft YaHei"/>
        </w:rPr>
        <w:t>活动，需上传</w:t>
      </w:r>
    </w:p>
    <w:p w14:paraId="403A3293" w14:textId="77777777" w:rsidR="00CF6F30" w:rsidRDefault="00F0093C">
      <w:pPr>
        <w:numPr>
          <w:ilvl w:val="0"/>
          <w:numId w:val="11"/>
        </w:numPr>
      </w:pPr>
      <w:r>
        <w:rPr>
          <w:rFonts w:ascii="Microsoft YaHei" w:eastAsia="Microsoft YaHei" w:hAnsi="Microsoft YaHei" w:cs="Microsoft YaHei"/>
        </w:rPr>
        <w:t>第三方大会会议通知</w:t>
      </w:r>
    </w:p>
    <w:p w14:paraId="13B2F524" w14:textId="77777777" w:rsidR="00CF6F30" w:rsidRDefault="00F0093C">
      <w:pPr>
        <w:numPr>
          <w:ilvl w:val="0"/>
          <w:numId w:val="11"/>
        </w:numPr>
      </w:pPr>
      <w:r>
        <w:rPr>
          <w:rFonts w:ascii="Microsoft YaHei" w:eastAsia="Microsoft YaHei" w:hAnsi="Microsoft YaHei" w:cs="Microsoft YaHei"/>
        </w:rPr>
        <w:lastRenderedPageBreak/>
        <w:t>第三方大会会议日程</w:t>
      </w:r>
    </w:p>
    <w:p w14:paraId="53732158" w14:textId="77777777" w:rsidR="00CF6F30" w:rsidRDefault="00F0093C">
      <w:pPr>
        <w:numPr>
          <w:ilvl w:val="0"/>
          <w:numId w:val="11"/>
        </w:numPr>
      </w:pPr>
      <w:r>
        <w:rPr>
          <w:rFonts w:ascii="Microsoft YaHei" w:eastAsia="Microsoft YaHei" w:hAnsi="Microsoft YaHei" w:cs="Microsoft YaHei"/>
        </w:rPr>
        <w:t>赞助参会人员名单及参会人员回执</w:t>
      </w:r>
    </w:p>
    <w:p w14:paraId="02D320D0" w14:textId="77777777" w:rsidR="00CF6F30" w:rsidRDefault="00F0093C">
      <w:pPr>
        <w:numPr>
          <w:ilvl w:val="0"/>
          <w:numId w:val="11"/>
        </w:numPr>
      </w:pPr>
      <w:commentRangeStart w:id="141"/>
      <w:r>
        <w:rPr>
          <w:rFonts w:ascii="Microsoft YaHei" w:eastAsia="Microsoft YaHei" w:hAnsi="Microsoft YaHei" w:cs="Microsoft YaHei"/>
        </w:rPr>
        <w:t>已审批预算申请单</w:t>
      </w:r>
      <w:commentRangeEnd w:id="141"/>
      <w:r w:rsidR="002B4CAD">
        <w:rPr>
          <w:rStyle w:val="aff4"/>
          <w:lang w:val="zh-CN"/>
        </w:rPr>
        <w:commentReference w:id="141"/>
      </w:r>
    </w:p>
    <w:p w14:paraId="789E77FE" w14:textId="77777777" w:rsidR="00CF6F30" w:rsidRDefault="00F0093C">
      <w:pPr>
        <w:numPr>
          <w:ilvl w:val="0"/>
          <w:numId w:val="11"/>
        </w:numPr>
        <w:rPr>
          <w:rFonts w:ascii="Microsoft YaHei" w:eastAsia="Microsoft YaHei" w:hAnsi="Microsoft YaHei" w:cs="Microsoft YaHei" w:hint="eastAsia"/>
        </w:rPr>
      </w:pPr>
      <w:r>
        <w:rPr>
          <w:rFonts w:ascii="Microsoft YaHei" w:eastAsia="Microsoft YaHei" w:hAnsi="Microsoft YaHei" w:cs="Microsoft YaHei"/>
        </w:rPr>
        <w:t>费用明细汇总表</w:t>
      </w:r>
    </w:p>
    <w:p w14:paraId="726E4076" w14:textId="77777777" w:rsidR="00CF6F30" w:rsidRDefault="00CF6F30">
      <w:pPr>
        <w:rPr>
          <w:rFonts w:ascii="Microsoft YaHei" w:eastAsia="Microsoft YaHei" w:hAnsi="Microsoft YaHei" w:cs="Microsoft YaHei" w:hint="eastAsia"/>
        </w:rPr>
      </w:pPr>
    </w:p>
    <w:p w14:paraId="0AABE316" w14:textId="77777777" w:rsidR="00CF6F30" w:rsidRDefault="00F0093C">
      <w:pPr>
        <w:numPr>
          <w:ilvl w:val="0"/>
          <w:numId w:val="6"/>
        </w:numPr>
        <w:spacing w:line="360" w:lineRule="auto"/>
        <w:rPr>
          <w:rFonts w:ascii="Microsoft YaHei" w:eastAsia="Microsoft YaHei" w:hAnsi="Microsoft YaHei" w:cs="Microsoft YaHei" w:hint="eastAsia"/>
          <w:color w:val="000000"/>
        </w:rPr>
      </w:pPr>
      <w:commentRangeStart w:id="142"/>
      <w:r>
        <w:rPr>
          <w:rFonts w:ascii="Microsoft YaHei" w:eastAsia="Microsoft YaHei" w:hAnsi="Microsoft YaHei" w:cs="Microsoft YaHei"/>
        </w:rPr>
        <w:t>会前申请时间：</w:t>
      </w:r>
      <w:commentRangeEnd w:id="142"/>
      <w:r w:rsidR="006A1FC4">
        <w:rPr>
          <w:rStyle w:val="aff4"/>
          <w:lang w:val="zh-CN"/>
        </w:rPr>
        <w:commentReference w:id="142"/>
      </w:r>
    </w:p>
    <w:p w14:paraId="7F336BF9" w14:textId="77777777" w:rsidR="00CF6F30" w:rsidRDefault="00F0093C">
      <w:pPr>
        <w:spacing w:line="360" w:lineRule="auto"/>
        <w:rPr>
          <w:rFonts w:ascii="Microsoft YaHei" w:eastAsia="Microsoft YaHei" w:hAnsi="Microsoft YaHei" w:cs="Microsoft YaHei" w:hint="eastAsia"/>
        </w:rPr>
      </w:pPr>
      <w:r>
        <w:rPr>
          <w:rFonts w:ascii="Microsoft YaHei" w:eastAsia="Microsoft YaHei" w:hAnsi="Microsoft YaHei" w:cs="Microsoft YaHei"/>
        </w:rPr>
        <w:t xml:space="preserve">            自办会：至少提前3个自然日申请，当天最早可申请第四天0点及以后的会议；</w:t>
      </w:r>
    </w:p>
    <w:p w14:paraId="72C23D5E" w14:textId="77777777" w:rsidR="00CF6F30" w:rsidRDefault="00F0093C">
      <w:p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rPr>
        <w:t xml:space="preserve">      三方项目：至少提前3个自然日申请，当天最早可申请第四天0点及以后的项目；</w:t>
      </w:r>
    </w:p>
    <w:p w14:paraId="20B9408D" w14:textId="77777777" w:rsidR="00CF6F30" w:rsidRDefault="00F0093C">
      <w:pPr>
        <w:numPr>
          <w:ilvl w:val="0"/>
          <w:numId w:val="6"/>
        </w:numPr>
        <w:spacing w:line="360" w:lineRule="auto"/>
        <w:rPr>
          <w:rFonts w:ascii="Microsoft YaHei" w:eastAsia="Microsoft YaHei" w:hAnsi="Microsoft YaHei" w:cs="Microsoft YaHei" w:hint="eastAsia"/>
          <w:color w:val="000000"/>
        </w:rPr>
      </w:pPr>
      <w:r>
        <w:rPr>
          <w:rFonts w:ascii="Microsoft YaHei" w:eastAsia="Microsoft YaHei" w:hAnsi="Microsoft YaHei" w:cs="Microsoft YaHei"/>
        </w:rPr>
        <w:t>会前申请审批：</w:t>
      </w:r>
    </w:p>
    <w:p w14:paraId="7DEE2F5F" w14:textId="77777777" w:rsidR="00CF6F30" w:rsidRDefault="00F0093C">
      <w:pPr>
        <w:spacing w:line="360" w:lineRule="auto"/>
        <w:ind w:leftChars="400" w:left="840"/>
        <w:rPr>
          <w:rFonts w:ascii="Microsoft YaHei" w:eastAsia="Microsoft YaHei" w:hAnsi="Microsoft YaHei" w:cs="Microsoft YaHei" w:hint="eastAsia"/>
        </w:rPr>
      </w:pPr>
      <w:r>
        <w:rPr>
          <w:rFonts w:ascii="Microsoft YaHei" w:eastAsia="Microsoft YaHei" w:hAnsi="Microsoft YaHei" w:cs="Microsoft YaHei"/>
        </w:rPr>
        <w:t>自办会：直到会议开始时间，会议申请还未审批通过，</w:t>
      </w:r>
      <w:proofErr w:type="gramStart"/>
      <w:r>
        <w:rPr>
          <w:rFonts w:ascii="Microsoft YaHei" w:eastAsia="Microsoft YaHei" w:hAnsi="Microsoft YaHei" w:cs="Microsoft YaHei"/>
        </w:rPr>
        <w:t>则会议</w:t>
      </w:r>
      <w:proofErr w:type="gramEnd"/>
      <w:r>
        <w:rPr>
          <w:rFonts w:ascii="Microsoft YaHei" w:eastAsia="Microsoft YaHei" w:hAnsi="Microsoft YaHei" w:cs="Microsoft YaHei"/>
        </w:rPr>
        <w:t>自动取消；</w:t>
      </w:r>
    </w:p>
    <w:p w14:paraId="359C3AA9" w14:textId="77777777" w:rsidR="00CF6F30" w:rsidRDefault="00F0093C">
      <w:pPr>
        <w:spacing w:line="360" w:lineRule="auto"/>
        <w:ind w:leftChars="400" w:left="840"/>
        <w:rPr>
          <w:rFonts w:ascii="Microsoft YaHei" w:eastAsia="Microsoft YaHei" w:hAnsi="Microsoft YaHei" w:cs="Microsoft YaHei" w:hint="eastAsia"/>
        </w:rPr>
      </w:pPr>
      <w:r>
        <w:rPr>
          <w:rFonts w:ascii="Microsoft YaHei" w:eastAsia="Microsoft YaHei" w:hAnsi="Microsoft YaHei" w:cs="Microsoft YaHei"/>
        </w:rPr>
        <w:t>三方项目：直到活动开始日期，三</w:t>
      </w:r>
      <w:proofErr w:type="gramStart"/>
      <w:r>
        <w:rPr>
          <w:rFonts w:ascii="Microsoft YaHei" w:eastAsia="Microsoft YaHei" w:hAnsi="Microsoft YaHei" w:cs="Microsoft YaHei"/>
        </w:rPr>
        <w:t>方项目</w:t>
      </w:r>
      <w:proofErr w:type="gramEnd"/>
      <w:r>
        <w:rPr>
          <w:rFonts w:ascii="Microsoft YaHei" w:eastAsia="Microsoft YaHei" w:hAnsi="Microsoft YaHei" w:cs="Microsoft YaHei"/>
        </w:rPr>
        <w:t>申请还未审批通过，则三</w:t>
      </w:r>
      <w:proofErr w:type="gramStart"/>
      <w:r>
        <w:rPr>
          <w:rFonts w:ascii="Microsoft YaHei" w:eastAsia="Microsoft YaHei" w:hAnsi="Microsoft YaHei" w:cs="Microsoft YaHei"/>
        </w:rPr>
        <w:t>方项目</w:t>
      </w:r>
      <w:proofErr w:type="gramEnd"/>
      <w:r>
        <w:rPr>
          <w:rFonts w:ascii="Microsoft YaHei" w:eastAsia="Microsoft YaHei" w:hAnsi="Microsoft YaHei" w:cs="Microsoft YaHei"/>
        </w:rPr>
        <w:t>自动取消；</w:t>
      </w:r>
    </w:p>
    <w:p w14:paraId="458335A5" w14:textId="77777777" w:rsidR="00CF6F30" w:rsidRDefault="00F0093C">
      <w:pPr>
        <w:numPr>
          <w:ilvl w:val="0"/>
          <w:numId w:val="6"/>
        </w:numPr>
        <w:spacing w:line="360" w:lineRule="auto"/>
        <w:rPr>
          <w:rFonts w:ascii="Microsoft YaHei" w:eastAsia="Microsoft YaHei" w:hAnsi="Microsoft YaHei" w:cs="Microsoft YaHei" w:hint="eastAsia"/>
          <w:color w:val="000000"/>
        </w:rPr>
      </w:pPr>
      <w:commentRangeStart w:id="143"/>
      <w:r>
        <w:rPr>
          <w:rFonts w:ascii="Microsoft YaHei" w:eastAsia="Microsoft YaHei" w:hAnsi="Microsoft YaHei" w:cs="Microsoft YaHei"/>
        </w:rPr>
        <w:t>会前申请变更：</w:t>
      </w:r>
      <w:commentRangeEnd w:id="143"/>
      <w:r w:rsidR="006A1FC4">
        <w:rPr>
          <w:rStyle w:val="aff4"/>
          <w:lang w:val="zh-CN"/>
        </w:rPr>
        <w:commentReference w:id="143"/>
      </w:r>
    </w:p>
    <w:p w14:paraId="55ADC305" w14:textId="77777777" w:rsidR="00CF6F30" w:rsidRDefault="00F0093C">
      <w:pPr>
        <w:spacing w:line="360" w:lineRule="auto"/>
        <w:ind w:leftChars="200" w:left="420" w:firstLineChars="200" w:firstLine="420"/>
      </w:pPr>
      <w:r>
        <w:rPr>
          <w:rFonts w:ascii="Microsoft YaHei" w:eastAsia="Microsoft YaHei" w:hAnsi="Microsoft YaHei" w:cs="Microsoft YaHei"/>
        </w:rPr>
        <w:t>自办会：会议开始时间前1小时之后不能变更会议，会议变更在会议开始时间前还未审批完成则按原计划执行；</w:t>
      </w:r>
    </w:p>
    <w:p w14:paraId="061F8CFB"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三方项目：活动开始日期前1天之后不能变更项目，项目变更在会议开始时间前还未审批完成则按原计划执行；</w:t>
      </w:r>
    </w:p>
    <w:p w14:paraId="03703DD2" w14:textId="77777777" w:rsidR="00CF6F30" w:rsidRDefault="00F0093C">
      <w:pPr>
        <w:numPr>
          <w:ilvl w:val="0"/>
          <w:numId w:val="6"/>
        </w:numPr>
        <w:spacing w:line="360" w:lineRule="auto"/>
        <w:rPr>
          <w:rFonts w:ascii="Microsoft YaHei" w:eastAsia="Microsoft YaHei" w:hAnsi="Microsoft YaHei" w:cs="Microsoft YaHei" w:hint="eastAsia"/>
          <w:color w:val="000000"/>
        </w:rPr>
      </w:pPr>
      <w:r>
        <w:rPr>
          <w:rFonts w:ascii="Microsoft YaHei" w:eastAsia="Microsoft YaHei" w:hAnsi="Microsoft YaHei" w:cs="Microsoft YaHei"/>
        </w:rPr>
        <w:t>邀约报名：会前可以添加外部参会人，</w:t>
      </w:r>
      <w:commentRangeStart w:id="144"/>
      <w:r>
        <w:rPr>
          <w:rFonts w:ascii="Microsoft YaHei" w:eastAsia="Microsoft YaHei" w:hAnsi="Microsoft YaHei" w:cs="Microsoft YaHei"/>
        </w:rPr>
        <w:t>会议开始后不可以添加外部参会人</w:t>
      </w:r>
      <w:commentRangeEnd w:id="144"/>
      <w:r w:rsidR="006A1FC4">
        <w:rPr>
          <w:rStyle w:val="aff4"/>
          <w:lang w:val="zh-CN"/>
        </w:rPr>
        <w:commentReference w:id="144"/>
      </w:r>
    </w:p>
    <w:p w14:paraId="04006374" w14:textId="77777777" w:rsidR="00CF6F30" w:rsidRDefault="00F0093C">
      <w:pPr>
        <w:numPr>
          <w:ilvl w:val="0"/>
          <w:numId w:val="6"/>
        </w:numPr>
        <w:spacing w:line="300" w:lineRule="auto"/>
        <w:rPr>
          <w:rFonts w:ascii="Microsoft YaHei" w:eastAsia="Microsoft YaHei" w:hAnsi="Microsoft YaHei" w:cs="Microsoft YaHei" w:hint="eastAsia"/>
        </w:rPr>
      </w:pPr>
      <w:r>
        <w:rPr>
          <w:rFonts w:ascii="Microsoft YaHei" w:eastAsia="Microsoft YaHei" w:hAnsi="Microsoft YaHei" w:cs="Microsoft YaHei"/>
        </w:rPr>
        <w:t>会中拍照：</w:t>
      </w:r>
      <w:r>
        <w:br/>
      </w:r>
      <w:r>
        <w:rPr>
          <w:rFonts w:ascii="Microsoft YaHei" w:eastAsia="Microsoft YaHei" w:hAnsi="Microsoft YaHei" w:cs="Microsoft YaHei"/>
        </w:rPr>
        <w:t xml:space="preserve">1）拍照方式：a. 线上会议：可以拍照，也可以上传 b. </w:t>
      </w:r>
      <w:commentRangeStart w:id="145"/>
      <w:r>
        <w:rPr>
          <w:rFonts w:ascii="Microsoft YaHei" w:eastAsia="Microsoft YaHei" w:hAnsi="Microsoft YaHei" w:cs="Microsoft YaHei"/>
        </w:rPr>
        <w:t>线下会议：必须移动端拍照</w:t>
      </w:r>
      <w:commentRangeEnd w:id="145"/>
      <w:r w:rsidR="006B76C6">
        <w:rPr>
          <w:rStyle w:val="aff4"/>
          <w:lang w:val="zh-CN"/>
        </w:rPr>
        <w:commentReference w:id="145"/>
      </w:r>
    </w:p>
    <w:p w14:paraId="1DF41B88" w14:textId="77777777" w:rsidR="00CF6F30" w:rsidRDefault="00F0093C">
      <w:pPr>
        <w:spacing w:line="300" w:lineRule="auto"/>
        <w:ind w:hanging="336"/>
      </w:pPr>
      <w:r>
        <w:rPr>
          <w:rFonts w:ascii="Microsoft YaHei" w:eastAsia="Microsoft YaHei" w:hAnsi="Microsoft YaHei" w:cs="Microsoft YaHei"/>
          <w:color w:val="000000"/>
        </w:rPr>
        <w:t xml:space="preserve">               2)  </w:t>
      </w:r>
      <w:r>
        <w:rPr>
          <w:rFonts w:ascii="Microsoft YaHei" w:eastAsia="Microsoft YaHei" w:hAnsi="Microsoft YaHei" w:cs="Microsoft YaHei"/>
        </w:rPr>
        <w:t>自办会</w:t>
      </w:r>
      <w:r>
        <w:rPr>
          <w:rFonts w:ascii="Microsoft YaHei" w:eastAsia="Microsoft YaHei" w:hAnsi="Microsoft YaHei" w:cs="Microsoft YaHei" w:hint="eastAsia"/>
        </w:rPr>
        <w:t>/三方活动</w:t>
      </w:r>
      <w:r>
        <w:rPr>
          <w:rFonts w:ascii="Microsoft YaHei" w:eastAsia="Microsoft YaHei" w:hAnsi="Microsoft YaHei" w:cs="Microsoft YaHei"/>
        </w:rPr>
        <w:t>拍照tip：</w:t>
      </w:r>
    </w:p>
    <w:p w14:paraId="367CDF4A" w14:textId="77777777" w:rsidR="00CF6F30" w:rsidRDefault="00F0093C">
      <w:pPr>
        <w:numPr>
          <w:ilvl w:val="0"/>
          <w:numId w:val="12"/>
        </w:numPr>
        <w:spacing w:line="300" w:lineRule="auto"/>
        <w:rPr>
          <w:rFonts w:ascii="Microsoft YaHei" w:eastAsia="Microsoft YaHei" w:hAnsi="Microsoft YaHei" w:cs="Microsoft YaHei" w:hint="eastAsia"/>
        </w:rPr>
      </w:pPr>
      <w:r>
        <w:rPr>
          <w:rFonts w:ascii="Microsoft YaHei" w:eastAsia="Microsoft YaHei" w:hAnsi="Microsoft YaHei" w:cs="Microsoft YaHei"/>
        </w:rPr>
        <w:t xml:space="preserve">现场照片必须有讲师正脸，如讲师不在讲台上且拍的小，请标注下讲师 </w:t>
      </w:r>
    </w:p>
    <w:p w14:paraId="4AD11721" w14:textId="77777777" w:rsidR="00CF6F30" w:rsidRDefault="00F0093C">
      <w:pPr>
        <w:numPr>
          <w:ilvl w:val="0"/>
          <w:numId w:val="12"/>
        </w:numPr>
        <w:spacing w:line="300" w:lineRule="auto"/>
        <w:rPr>
          <w:rFonts w:ascii="Microsoft YaHei" w:eastAsia="Microsoft YaHei" w:hAnsi="Microsoft YaHei" w:cs="Microsoft YaHei" w:hint="eastAsia"/>
        </w:rPr>
      </w:pPr>
      <w:r>
        <w:rPr>
          <w:rFonts w:ascii="Microsoft YaHei" w:eastAsia="Microsoft YaHei" w:hAnsi="Microsoft YaHei" w:cs="Microsoft YaHei"/>
        </w:rPr>
        <w:t xml:space="preserve">一场活动至少放3张照片（上不封顶），多天活动分上下午按会议日程提供照片并在照片上标注 </w:t>
      </w:r>
    </w:p>
    <w:p w14:paraId="5710C39C" w14:textId="77777777" w:rsidR="00CF6F30" w:rsidRDefault="00F0093C">
      <w:pPr>
        <w:numPr>
          <w:ilvl w:val="0"/>
          <w:numId w:val="12"/>
        </w:numPr>
        <w:spacing w:line="300" w:lineRule="auto"/>
        <w:rPr>
          <w:rFonts w:ascii="Microsoft YaHei" w:eastAsia="Microsoft YaHei" w:hAnsi="Microsoft YaHei" w:cs="Microsoft YaHei" w:hint="eastAsia"/>
        </w:rPr>
      </w:pPr>
      <w:r>
        <w:rPr>
          <w:rFonts w:ascii="Microsoft YaHei" w:eastAsia="Microsoft YaHei" w:hAnsi="Microsoft YaHei" w:cs="Microsoft YaHei"/>
        </w:rPr>
        <w:t>照片带学员，带活动名称（如有）；线上课程，请保留讲者讲课照片，显示讲者讲课时间，导出后台记录显示听众听课时间。</w:t>
      </w:r>
    </w:p>
    <w:p w14:paraId="473D27AD" w14:textId="77777777" w:rsidR="00CF6F30" w:rsidRDefault="00F0093C">
      <w:pPr>
        <w:spacing w:line="360" w:lineRule="auto"/>
        <w:ind w:left="761"/>
        <w:rPr>
          <w:rFonts w:ascii="Microsoft YaHei" w:eastAsia="Microsoft YaHei" w:hAnsi="Microsoft YaHei" w:cs="Microsoft YaHei" w:hint="eastAsia"/>
        </w:rPr>
      </w:pPr>
      <w:r>
        <w:rPr>
          <w:rFonts w:ascii="Microsoft YaHei" w:eastAsia="Microsoft YaHei" w:hAnsi="Microsoft YaHei" w:cs="Microsoft YaHei" w:hint="eastAsia"/>
          <w:color w:val="000000"/>
        </w:rPr>
        <w:t>3</w:t>
      </w:r>
      <w:r>
        <w:rPr>
          <w:rFonts w:ascii="Microsoft YaHei" w:eastAsia="Microsoft YaHei" w:hAnsi="Microsoft YaHei" w:cs="Microsoft YaHei"/>
          <w:color w:val="000000"/>
        </w:rPr>
        <w:t>）</w:t>
      </w:r>
      <w:r>
        <w:rPr>
          <w:rFonts w:ascii="Microsoft YaHei" w:eastAsia="Microsoft YaHei" w:hAnsi="Microsoft YaHei" w:cs="Microsoft YaHei"/>
        </w:rPr>
        <w:t>照片支持会后补充上传。</w:t>
      </w:r>
    </w:p>
    <w:p w14:paraId="682D7612" w14:textId="77777777" w:rsidR="00CF6F30" w:rsidRDefault="00F0093C">
      <w:pPr>
        <w:spacing w:line="360" w:lineRule="auto"/>
        <w:ind w:leftChars="200" w:left="420"/>
        <w:rPr>
          <w:rFonts w:ascii="Microsoft YaHei" w:eastAsia="Microsoft YaHei" w:hAnsi="Microsoft YaHei" w:cs="Microsoft YaHei" w:hint="eastAsia"/>
          <w:color w:val="000000"/>
        </w:rPr>
      </w:pPr>
      <w:r>
        <w:rPr>
          <w:rFonts w:ascii="Microsoft YaHei" w:eastAsia="Microsoft YaHei" w:hAnsi="Microsoft YaHei" w:cs="Microsoft YaHei"/>
          <w:color w:val="000000"/>
        </w:rPr>
        <w:t xml:space="preserve">     </w:t>
      </w:r>
      <w:r>
        <w:rPr>
          <w:rFonts w:ascii="Microsoft YaHei" w:eastAsia="Microsoft YaHei" w:hAnsi="Microsoft YaHei" w:cs="Microsoft YaHei" w:hint="eastAsia"/>
          <w:color w:val="000000"/>
        </w:rPr>
        <w:t>4</w:t>
      </w:r>
      <w:r>
        <w:rPr>
          <w:rFonts w:ascii="Microsoft YaHei" w:eastAsia="Microsoft YaHei" w:hAnsi="Microsoft YaHei" w:cs="Microsoft YaHei"/>
          <w:color w:val="000000"/>
        </w:rPr>
        <w:t>）</w:t>
      </w:r>
      <w:r>
        <w:rPr>
          <w:rFonts w:ascii="Microsoft YaHei" w:eastAsia="Microsoft YaHei" w:hAnsi="Microsoft YaHei" w:cs="Microsoft YaHei"/>
        </w:rPr>
        <w:t>拍照时间范围：会议审批通过后，会议执行当天都可以拍照。</w:t>
      </w:r>
      <w:r>
        <w:br/>
        <w:t xml:space="preserve">      </w:t>
      </w:r>
      <w:r>
        <w:rPr>
          <w:rFonts w:hint="eastAsia"/>
        </w:rPr>
        <w:t>5</w:t>
      </w:r>
      <w:r>
        <w:rPr>
          <w:rFonts w:ascii="Microsoft YaHei" w:eastAsia="Microsoft YaHei" w:hAnsi="Microsoft YaHei" w:cs="Microsoft YaHei"/>
        </w:rPr>
        <w:t>）使用会中拍照功能的照片具备水印，水印格式：拍摄人姓名+拍摄时间+拍摄地点，允许在会</w:t>
      </w:r>
      <w:r>
        <w:rPr>
          <w:rFonts w:ascii="Microsoft YaHei" w:eastAsia="Microsoft YaHei" w:hAnsi="Microsoft YaHei" w:cs="Microsoft YaHei"/>
        </w:rPr>
        <w:lastRenderedPageBreak/>
        <w:t>议</w:t>
      </w:r>
      <w:r>
        <w:rPr>
          <w:rFonts w:ascii="Microsoft YaHei" w:eastAsia="Microsoft YaHei" w:hAnsi="Microsoft YaHei" w:cs="Microsoft YaHei" w:hint="eastAsia"/>
        </w:rPr>
        <w:t>结</w:t>
      </w:r>
      <w:r>
        <w:rPr>
          <w:rFonts w:ascii="Microsoft YaHei" w:eastAsia="Microsoft YaHei" w:hAnsi="Microsoft YaHei" w:cs="Microsoft YaHei"/>
        </w:rPr>
        <w:t>束后上传会中照片，</w:t>
      </w:r>
      <w:proofErr w:type="gramStart"/>
      <w:r>
        <w:rPr>
          <w:rFonts w:ascii="Microsoft YaHei" w:eastAsia="Microsoft YaHei" w:hAnsi="Microsoft YaHei" w:cs="Microsoft YaHei"/>
        </w:rPr>
        <w:t>会后上</w:t>
      </w:r>
      <w:proofErr w:type="gramEnd"/>
      <w:r>
        <w:rPr>
          <w:rFonts w:ascii="Microsoft YaHei" w:eastAsia="Microsoft YaHei" w:hAnsi="Microsoft YaHei" w:cs="Microsoft YaHei"/>
        </w:rPr>
        <w:t>传的照片没有水印。</w:t>
      </w:r>
    </w:p>
    <w:p w14:paraId="33178CD9" w14:textId="77777777" w:rsidR="00CF6F30" w:rsidRDefault="00F0093C">
      <w:pPr>
        <w:numPr>
          <w:ilvl w:val="0"/>
          <w:numId w:val="6"/>
        </w:numPr>
        <w:spacing w:line="360" w:lineRule="auto"/>
        <w:rPr>
          <w:rFonts w:ascii="Microsoft YaHei" w:eastAsia="Microsoft YaHei" w:hAnsi="Microsoft YaHei" w:cs="Microsoft YaHei" w:hint="eastAsia"/>
          <w:color w:val="000000"/>
        </w:rPr>
      </w:pPr>
      <w:r>
        <w:rPr>
          <w:rFonts w:ascii="Microsoft YaHei" w:eastAsia="Microsoft YaHei" w:hAnsi="Microsoft YaHei" w:cs="Microsoft YaHei"/>
        </w:rPr>
        <w:t>会中签到：</w:t>
      </w:r>
    </w:p>
    <w:p w14:paraId="2983216C" w14:textId="77777777" w:rsidR="00CF6F30" w:rsidRDefault="00F0093C">
      <w:pPr>
        <w:spacing w:line="360" w:lineRule="auto"/>
        <w:ind w:leftChars="400" w:left="840"/>
        <w:rPr>
          <w:rFonts w:ascii="Microsoft YaHei" w:eastAsia="Microsoft YaHei" w:hAnsi="Microsoft YaHei" w:cs="Microsoft YaHei" w:hint="eastAsia"/>
        </w:rPr>
      </w:pPr>
      <w:r>
        <w:rPr>
          <w:rFonts w:ascii="Microsoft YaHei" w:eastAsia="Microsoft YaHei" w:hAnsi="Microsoft YaHei" w:cs="Microsoft YaHei"/>
        </w:rPr>
        <w:t xml:space="preserve">  1）定位要求：</w:t>
      </w:r>
    </w:p>
    <w:p w14:paraId="26A5F5BE" w14:textId="77777777" w:rsidR="00CF6F30" w:rsidRDefault="00F0093C">
      <w:pPr>
        <w:spacing w:line="360" w:lineRule="auto"/>
        <w:ind w:leftChars="200" w:left="420"/>
        <w:rPr>
          <w:rFonts w:ascii="Microsoft YaHei" w:eastAsia="Microsoft YaHei" w:hAnsi="Microsoft YaHei" w:cs="Microsoft YaHei" w:hint="eastAsia"/>
        </w:rPr>
      </w:pPr>
      <w:r>
        <w:rPr>
          <w:rFonts w:ascii="Microsoft YaHei" w:eastAsia="Microsoft YaHei" w:hAnsi="Microsoft YaHei" w:cs="Microsoft YaHei"/>
        </w:rPr>
        <w:t xml:space="preserve">                a. 线下会：需设置签到地点，签到时需获取签到定位（但不强控距离）</w:t>
      </w:r>
    </w:p>
    <w:p w14:paraId="47D134C4" w14:textId="77777777" w:rsidR="00CF6F30" w:rsidRDefault="00F0093C">
      <w:pPr>
        <w:spacing w:line="360" w:lineRule="auto"/>
        <w:ind w:leftChars="200" w:left="420"/>
        <w:rPr>
          <w:rFonts w:ascii="Microsoft YaHei" w:eastAsia="Microsoft YaHei" w:hAnsi="Microsoft YaHei" w:cs="Microsoft YaHei" w:hint="eastAsia"/>
        </w:rPr>
      </w:pPr>
      <w:r>
        <w:rPr>
          <w:rFonts w:ascii="Microsoft YaHei" w:eastAsia="Microsoft YaHei" w:hAnsi="Microsoft YaHei" w:cs="Microsoft YaHei"/>
        </w:rPr>
        <w:t xml:space="preserve">                b. 纯线上会：无需设置签到地点，签到时不获取定位</w:t>
      </w:r>
    </w:p>
    <w:p w14:paraId="3FE22CA1" w14:textId="77777777" w:rsidR="00CF6F30" w:rsidRDefault="00F0093C">
      <w:pPr>
        <w:spacing w:line="360" w:lineRule="auto"/>
        <w:ind w:leftChars="200" w:left="420"/>
        <w:rPr>
          <w:rFonts w:ascii="Microsoft YaHei" w:eastAsia="Microsoft YaHei" w:hAnsi="Microsoft YaHei" w:cs="Microsoft YaHei" w:hint="eastAsia"/>
        </w:rPr>
      </w:pPr>
      <w:r>
        <w:rPr>
          <w:rFonts w:ascii="Microsoft YaHei" w:eastAsia="Microsoft YaHei" w:hAnsi="Microsoft YaHei" w:cs="Microsoft YaHei"/>
        </w:rPr>
        <w:t xml:space="preserve">         2）医生绑定微信、邀约参会人、临时参会人签到进行二要素验证（即手机号与姓名需同一个人）</w:t>
      </w:r>
    </w:p>
    <w:p w14:paraId="62D6E5C4" w14:textId="77777777" w:rsidR="00CF6F30" w:rsidRDefault="00F0093C">
      <w:pPr>
        <w:spacing w:line="360" w:lineRule="auto"/>
        <w:ind w:leftChars="200" w:left="420"/>
      </w:pPr>
      <w:r>
        <w:rPr>
          <w:rFonts w:ascii="Microsoft YaHei" w:eastAsia="Microsoft YaHei" w:hAnsi="Microsoft YaHei" w:cs="Microsoft YaHei"/>
        </w:rPr>
        <w:t xml:space="preserve">         3）扫描签到二</w:t>
      </w:r>
      <w:proofErr w:type="gramStart"/>
      <w:r>
        <w:rPr>
          <w:rFonts w:ascii="Microsoft YaHei" w:eastAsia="Microsoft YaHei" w:hAnsi="Microsoft YaHei" w:cs="Microsoft YaHei"/>
        </w:rPr>
        <w:t>维码时间</w:t>
      </w:r>
      <w:proofErr w:type="gramEnd"/>
      <w:r>
        <w:rPr>
          <w:rFonts w:ascii="Microsoft YaHei" w:eastAsia="Microsoft YaHei" w:hAnsi="Microsoft YaHei" w:cs="Microsoft YaHei"/>
        </w:rPr>
        <w:t>范围：会议执行当天</w:t>
      </w:r>
    </w:p>
    <w:p w14:paraId="693982C4" w14:textId="77777777" w:rsidR="00CF6F30" w:rsidRDefault="00F0093C">
      <w:pPr>
        <w:numPr>
          <w:ilvl w:val="0"/>
          <w:numId w:val="6"/>
        </w:numPr>
        <w:spacing w:line="360" w:lineRule="auto"/>
        <w:rPr>
          <w:rFonts w:ascii="Microsoft YaHei" w:eastAsia="Microsoft YaHei" w:hAnsi="Microsoft YaHei" w:cs="Microsoft YaHei" w:hint="eastAsia"/>
          <w:color w:val="000000"/>
        </w:rPr>
      </w:pPr>
      <w:r>
        <w:rPr>
          <w:rFonts w:ascii="Microsoft YaHei" w:eastAsia="Microsoft YaHei" w:hAnsi="Microsoft YaHei" w:cs="Microsoft YaHei"/>
        </w:rPr>
        <w:t>讲者协议签署：</w:t>
      </w:r>
    </w:p>
    <w:p w14:paraId="5E5A8EFD"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1）讲者单次协议仅支持电子签签署，电子签服务商为E签宝，电子</w:t>
      </w:r>
      <w:proofErr w:type="gramStart"/>
      <w:r>
        <w:rPr>
          <w:rFonts w:ascii="Microsoft YaHei" w:eastAsia="Microsoft YaHei" w:hAnsi="Microsoft YaHei" w:cs="Microsoft YaHei"/>
        </w:rPr>
        <w:t>签模式</w:t>
      </w:r>
      <w:proofErr w:type="gramEnd"/>
      <w:r>
        <w:rPr>
          <w:rFonts w:ascii="Microsoft YaHei" w:eastAsia="Microsoft YaHei" w:hAnsi="Microsoft YaHei" w:cs="Microsoft YaHei"/>
        </w:rPr>
        <w:t>为公司签章+讲者的电子签</w:t>
      </w:r>
      <w:r>
        <w:rPr>
          <w:rFonts w:ascii="Microsoft YaHei" w:eastAsia="Microsoft YaHei" w:hAnsi="Microsoft YaHei" w:cs="Microsoft YaHei" w:hint="eastAsia"/>
        </w:rPr>
        <w:t>；</w:t>
      </w:r>
    </w:p>
    <w:p w14:paraId="532C6E6E"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2）0元讲者</w:t>
      </w:r>
      <w:r>
        <w:rPr>
          <w:rFonts w:ascii="Microsoft YaHei" w:eastAsia="Microsoft YaHei" w:hAnsi="Microsoft YaHei" w:cs="Microsoft YaHei" w:hint="eastAsia"/>
        </w:rPr>
        <w:t>不强制</w:t>
      </w:r>
      <w:r>
        <w:rPr>
          <w:rFonts w:ascii="Microsoft YaHei" w:eastAsia="Microsoft YaHei" w:hAnsi="Microsoft YaHei" w:cs="Microsoft YaHei"/>
        </w:rPr>
        <w:t xml:space="preserve">签署单次服务协议 </w:t>
      </w:r>
      <w:r>
        <w:rPr>
          <w:rFonts w:ascii="Microsoft YaHei" w:eastAsia="Microsoft YaHei" w:hAnsi="Microsoft YaHei" w:cs="Microsoft YaHei" w:hint="eastAsia"/>
        </w:rPr>
        <w:t>。</w:t>
      </w:r>
    </w:p>
    <w:p w14:paraId="6A9548BA"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3）单次协议需要在会议开始前完成签署</w:t>
      </w:r>
    </w:p>
    <w:p w14:paraId="7C13EE72" w14:textId="77777777" w:rsidR="00CF6F30" w:rsidRDefault="00F0093C">
      <w:pPr>
        <w:numPr>
          <w:ilvl w:val="0"/>
          <w:numId w:val="6"/>
        </w:numPr>
        <w:spacing w:line="360" w:lineRule="auto"/>
        <w:rPr>
          <w:rFonts w:ascii="Microsoft YaHei" w:eastAsia="Microsoft YaHei" w:hAnsi="Microsoft YaHei" w:cs="Microsoft YaHei" w:hint="eastAsia"/>
          <w:color w:val="000000"/>
        </w:rPr>
      </w:pPr>
      <w:r>
        <w:rPr>
          <w:rFonts w:ascii="Microsoft YaHei" w:eastAsia="Microsoft YaHei" w:hAnsi="Microsoft YaHei" w:cs="Microsoft YaHei"/>
        </w:rPr>
        <w:t>会后确认：</w:t>
      </w:r>
    </w:p>
    <w:p w14:paraId="23AF7451"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1）会后确认实际活动信息，包括时间、参会人、讲者等</w:t>
      </w:r>
    </w:p>
    <w:p w14:paraId="1D0E064B"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2）付费讲者（不含0元讲者）与实际外部参会人的比例需≤1:5（即每1名付费讲者至少对应5名实际外部参会人）</w:t>
      </w:r>
    </w:p>
    <w:p w14:paraId="3E142DEF"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3）如没有电子签到，则需要</w:t>
      </w:r>
      <w:proofErr w:type="gramStart"/>
      <w:r>
        <w:rPr>
          <w:rFonts w:ascii="Microsoft YaHei" w:eastAsia="Microsoft YaHei" w:hAnsi="Microsoft YaHei" w:cs="Microsoft YaHei"/>
        </w:rPr>
        <w:t>手动上</w:t>
      </w:r>
      <w:proofErr w:type="gramEnd"/>
      <w:r>
        <w:rPr>
          <w:rFonts w:ascii="Microsoft YaHei" w:eastAsia="Microsoft YaHei" w:hAnsi="Microsoft YaHei" w:cs="Microsoft YaHei"/>
        </w:rPr>
        <w:t>传纸质签到</w:t>
      </w:r>
    </w:p>
    <w:p w14:paraId="2732F6A1"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4）若会后补充照片，则需填写备注原因，强控</w:t>
      </w:r>
    </w:p>
    <w:p w14:paraId="692C38EE"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5）会后实际确认需要上</w:t>
      </w:r>
      <w:proofErr w:type="gramStart"/>
      <w:r>
        <w:rPr>
          <w:rFonts w:ascii="Microsoft YaHei" w:eastAsia="Microsoft YaHei" w:hAnsi="Microsoft YaHei" w:cs="Microsoft YaHei"/>
        </w:rPr>
        <w:t>传实际</w:t>
      </w:r>
      <w:proofErr w:type="gramEnd"/>
      <w:r>
        <w:rPr>
          <w:rFonts w:ascii="Microsoft YaHei" w:eastAsia="Microsoft YaHei" w:hAnsi="Microsoft YaHei" w:cs="Microsoft YaHei"/>
        </w:rPr>
        <w:t>议程，实际议程为必填项</w:t>
      </w:r>
    </w:p>
    <w:p w14:paraId="6090F660"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6）会议结束后，（7、15天、30天）不做会议确认，对会议（项目）负责人进行邮件或企业</w:t>
      </w:r>
      <w:proofErr w:type="gramStart"/>
      <w:r>
        <w:rPr>
          <w:rFonts w:ascii="Microsoft YaHei" w:eastAsia="Microsoft YaHei" w:hAnsi="Microsoft YaHei" w:cs="Microsoft YaHei"/>
        </w:rPr>
        <w:t>微信消息</w:t>
      </w:r>
      <w:proofErr w:type="gramEnd"/>
      <w:r>
        <w:rPr>
          <w:rFonts w:ascii="Microsoft YaHei" w:eastAsia="Microsoft YaHei" w:hAnsi="Microsoft YaHei" w:cs="Microsoft YaHei"/>
        </w:rPr>
        <w:t xml:space="preserve">提醒。 </w:t>
      </w:r>
    </w:p>
    <w:p w14:paraId="34489AA4" w14:textId="77777777" w:rsidR="00CF6F30" w:rsidRDefault="00F0093C">
      <w:pPr>
        <w:numPr>
          <w:ilvl w:val="0"/>
          <w:numId w:val="6"/>
        </w:numPr>
        <w:spacing w:line="300" w:lineRule="auto"/>
        <w:rPr>
          <w:rFonts w:ascii="Microsoft YaHei" w:eastAsia="Microsoft YaHei" w:hAnsi="Microsoft YaHei" w:cs="Microsoft YaHei" w:hint="eastAsia"/>
          <w:color w:val="000000"/>
        </w:rPr>
      </w:pPr>
      <w:r>
        <w:rPr>
          <w:rFonts w:ascii="Microsoft YaHei" w:eastAsia="Microsoft YaHei" w:hAnsi="Microsoft YaHei" w:cs="Microsoft YaHei"/>
        </w:rPr>
        <w:t>会后结算所需支持文件：</w:t>
      </w:r>
    </w:p>
    <w:p w14:paraId="60615048" w14:textId="77777777" w:rsidR="00CF6F30" w:rsidRDefault="00F0093C">
      <w:pPr>
        <w:spacing w:line="360" w:lineRule="auto"/>
        <w:ind w:leftChars="200" w:left="420" w:firstLineChars="200" w:firstLine="420"/>
      </w:pPr>
      <w:r>
        <w:rPr>
          <w:rFonts w:ascii="Microsoft YaHei" w:eastAsia="Microsoft YaHei" w:hAnsi="Microsoft YaHei" w:cs="Microsoft YaHei"/>
        </w:rPr>
        <w:t xml:space="preserve">1）当会议类型为区域会、全国会、国际会、其他咨询师活动、卫星会/专题会、其他时，确认项目实际信息需上传：   </w:t>
      </w:r>
    </w:p>
    <w:p w14:paraId="1051B7AC" w14:textId="77777777" w:rsidR="00CF6F30" w:rsidRDefault="00F0093C">
      <w:pPr>
        <w:numPr>
          <w:ilvl w:val="0"/>
          <w:numId w:val="13"/>
        </w:numPr>
        <w:spacing w:line="300" w:lineRule="auto"/>
      </w:pPr>
      <w:proofErr w:type="gramStart"/>
      <w:r>
        <w:rPr>
          <w:rFonts w:ascii="Microsoft YaHei" w:eastAsia="Microsoft YaHei" w:hAnsi="Microsoft YaHei" w:cs="Microsoft YaHei"/>
        </w:rPr>
        <w:lastRenderedPageBreak/>
        <w:t>终版会议</w:t>
      </w:r>
      <w:proofErr w:type="gramEnd"/>
      <w:r>
        <w:rPr>
          <w:rFonts w:ascii="Microsoft YaHei" w:eastAsia="Microsoft YaHei" w:hAnsi="Microsoft YaHei" w:cs="Microsoft YaHei"/>
        </w:rPr>
        <w:t>日程</w:t>
      </w:r>
    </w:p>
    <w:p w14:paraId="29FFE8F9" w14:textId="77777777" w:rsidR="00CF6F30" w:rsidRDefault="00F0093C">
      <w:pPr>
        <w:numPr>
          <w:ilvl w:val="0"/>
          <w:numId w:val="13"/>
        </w:numPr>
        <w:spacing w:line="300" w:lineRule="auto"/>
      </w:pPr>
      <w:r>
        <w:rPr>
          <w:rFonts w:ascii="Microsoft YaHei" w:eastAsia="Microsoft YaHei" w:hAnsi="Microsoft YaHei" w:cs="Microsoft YaHei"/>
        </w:rPr>
        <w:t>签到表</w:t>
      </w:r>
    </w:p>
    <w:p w14:paraId="599967BB" w14:textId="77777777" w:rsidR="00CF6F30" w:rsidRDefault="00F0093C">
      <w:pPr>
        <w:numPr>
          <w:ilvl w:val="0"/>
          <w:numId w:val="13"/>
        </w:numPr>
        <w:spacing w:line="300" w:lineRule="auto"/>
      </w:pPr>
      <w:r>
        <w:rPr>
          <w:rFonts w:ascii="Microsoft YaHei" w:eastAsia="Microsoft YaHei" w:hAnsi="Microsoft YaHei" w:cs="Microsoft YaHei"/>
        </w:rPr>
        <w:t>会议照片 (带活动标志)</w:t>
      </w:r>
    </w:p>
    <w:p w14:paraId="6D2D5184" w14:textId="77777777" w:rsidR="00CF6F30" w:rsidRDefault="00F0093C">
      <w:pPr>
        <w:numPr>
          <w:ilvl w:val="0"/>
          <w:numId w:val="13"/>
        </w:numPr>
        <w:spacing w:line="300" w:lineRule="auto"/>
      </w:pPr>
      <w:r>
        <w:rPr>
          <w:rFonts w:ascii="Microsoft YaHei" w:eastAsia="Microsoft YaHei" w:hAnsi="Microsoft YaHei" w:cs="Microsoft YaHei"/>
        </w:rPr>
        <w:t>讲者讲课照片（讲课开始时，讲课结束，需带参会人员)</w:t>
      </w:r>
    </w:p>
    <w:p w14:paraId="7E9D13F5" w14:textId="77777777" w:rsidR="00CF6F30" w:rsidRDefault="00F0093C">
      <w:pPr>
        <w:numPr>
          <w:ilvl w:val="0"/>
          <w:numId w:val="13"/>
        </w:numPr>
        <w:spacing w:line="300" w:lineRule="auto"/>
        <w:rPr>
          <w:rFonts w:ascii="Microsoft YaHei" w:eastAsia="Microsoft YaHei" w:hAnsi="Microsoft YaHei" w:cs="Microsoft YaHei" w:hint="eastAsia"/>
        </w:rPr>
      </w:pPr>
      <w:commentRangeStart w:id="146"/>
      <w:r>
        <w:rPr>
          <w:rFonts w:ascii="Microsoft YaHei" w:eastAsia="Microsoft YaHei" w:hAnsi="Microsoft YaHei" w:cs="Microsoft YaHei"/>
        </w:rPr>
        <w:t>已签署讲者协议</w:t>
      </w:r>
      <w:commentRangeEnd w:id="146"/>
      <w:r w:rsidR="009773E7">
        <w:rPr>
          <w:rStyle w:val="aff4"/>
          <w:lang w:val="zh-CN"/>
        </w:rPr>
        <w:commentReference w:id="146"/>
      </w:r>
    </w:p>
    <w:p w14:paraId="6B13AA7E" w14:textId="77777777" w:rsidR="00CF6F30" w:rsidRDefault="00F0093C">
      <w:pPr>
        <w:spacing w:line="360" w:lineRule="auto"/>
        <w:ind w:leftChars="200" w:left="420" w:firstLineChars="200" w:firstLine="420"/>
      </w:pPr>
      <w:r>
        <w:rPr>
          <w:rFonts w:ascii="Microsoft YaHei" w:eastAsia="Microsoft YaHei" w:hAnsi="Microsoft YaHei" w:cs="Microsoft YaHei"/>
        </w:rPr>
        <w:t>2）当活动类型为赞助第三</w:t>
      </w:r>
      <w:proofErr w:type="gramStart"/>
      <w:r>
        <w:rPr>
          <w:rFonts w:ascii="Microsoft YaHei" w:eastAsia="Microsoft YaHei" w:hAnsi="Microsoft YaHei" w:cs="Microsoft YaHei"/>
        </w:rPr>
        <w:t>方学术</w:t>
      </w:r>
      <w:proofErr w:type="gramEnd"/>
      <w:r>
        <w:rPr>
          <w:rFonts w:ascii="Microsoft YaHei" w:eastAsia="Microsoft YaHei" w:hAnsi="Microsoft YaHei" w:cs="Microsoft YaHei"/>
        </w:rPr>
        <w:t xml:space="preserve">活动，确认项目实际信息需上传：  </w:t>
      </w:r>
    </w:p>
    <w:p w14:paraId="6C8093CA" w14:textId="77777777" w:rsidR="00CF6F30" w:rsidRDefault="00F0093C">
      <w:pPr>
        <w:numPr>
          <w:ilvl w:val="0"/>
          <w:numId w:val="14"/>
        </w:numPr>
        <w:spacing w:line="300" w:lineRule="auto"/>
      </w:pPr>
      <w:proofErr w:type="gramStart"/>
      <w:r>
        <w:rPr>
          <w:rFonts w:ascii="Microsoft YaHei" w:eastAsia="Microsoft YaHei" w:hAnsi="Microsoft YaHei" w:cs="Microsoft YaHei"/>
        </w:rPr>
        <w:t>终版活动</w:t>
      </w:r>
      <w:proofErr w:type="gramEnd"/>
      <w:r>
        <w:rPr>
          <w:rFonts w:ascii="Microsoft YaHei" w:eastAsia="Microsoft YaHei" w:hAnsi="Microsoft YaHei" w:cs="Microsoft YaHei"/>
        </w:rPr>
        <w:t>/会议日程</w:t>
      </w:r>
    </w:p>
    <w:p w14:paraId="1BB29B81" w14:textId="77777777" w:rsidR="00CF6F30" w:rsidRDefault="00F0093C">
      <w:pPr>
        <w:numPr>
          <w:ilvl w:val="0"/>
          <w:numId w:val="14"/>
        </w:numPr>
        <w:spacing w:line="300" w:lineRule="auto"/>
      </w:pPr>
      <w:r>
        <w:rPr>
          <w:rFonts w:ascii="Microsoft YaHei" w:eastAsia="Microsoft YaHei" w:hAnsi="Microsoft YaHei" w:cs="Microsoft YaHei"/>
        </w:rPr>
        <w:t>活动现场照片 (带活动标志)</w:t>
      </w:r>
    </w:p>
    <w:p w14:paraId="2E0465BA" w14:textId="77777777" w:rsidR="00CF6F30" w:rsidRDefault="00F0093C">
      <w:pPr>
        <w:numPr>
          <w:ilvl w:val="0"/>
          <w:numId w:val="14"/>
        </w:numPr>
        <w:spacing w:line="300" w:lineRule="auto"/>
      </w:pPr>
      <w:r>
        <w:rPr>
          <w:rFonts w:ascii="Microsoft YaHei" w:eastAsia="Microsoft YaHei" w:hAnsi="Microsoft YaHei" w:cs="Microsoft YaHei"/>
        </w:rPr>
        <w:t>根据协议，取得展现士卓曼赞助回报的照片（如展台、会议宣传册等)，及其他赞助回报相关履行证明</w:t>
      </w:r>
    </w:p>
    <w:p w14:paraId="79BF5D72" w14:textId="77777777" w:rsidR="00CF6F30" w:rsidRDefault="00F0093C">
      <w:pPr>
        <w:numPr>
          <w:ilvl w:val="0"/>
          <w:numId w:val="14"/>
        </w:numPr>
        <w:spacing w:line="300" w:lineRule="auto"/>
      </w:pPr>
      <w:r>
        <w:rPr>
          <w:rFonts w:ascii="Microsoft YaHei" w:eastAsia="Microsoft YaHei" w:hAnsi="Microsoft YaHei" w:cs="Microsoft YaHei"/>
        </w:rPr>
        <w:t>已签署活动/会议赞助协议</w:t>
      </w:r>
    </w:p>
    <w:p w14:paraId="3D70C631" w14:textId="77777777" w:rsidR="00CF6F30" w:rsidRDefault="00F0093C">
      <w:pPr>
        <w:numPr>
          <w:ilvl w:val="0"/>
          <w:numId w:val="14"/>
        </w:numPr>
        <w:spacing w:line="300" w:lineRule="auto"/>
        <w:rPr>
          <w:rFonts w:ascii="Microsoft YaHei" w:eastAsia="Microsoft YaHei" w:hAnsi="Microsoft YaHei" w:cs="Microsoft YaHei" w:hint="eastAsia"/>
        </w:rPr>
      </w:pPr>
      <w:r>
        <w:rPr>
          <w:rFonts w:ascii="Microsoft YaHei" w:eastAsia="Microsoft YaHei" w:hAnsi="Microsoft YaHei" w:cs="Microsoft YaHei"/>
        </w:rPr>
        <w:t>赞助发票</w:t>
      </w:r>
    </w:p>
    <w:p w14:paraId="2A700F4F"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3）当活动类型为第三方合作项目，确认项目实际信息需上传：</w:t>
      </w:r>
    </w:p>
    <w:p w14:paraId="28080472" w14:textId="77777777" w:rsidR="00CF6F30" w:rsidRDefault="00F0093C">
      <w:pPr>
        <w:numPr>
          <w:ilvl w:val="0"/>
          <w:numId w:val="15"/>
        </w:numPr>
        <w:spacing w:line="300" w:lineRule="auto"/>
      </w:pPr>
      <w:proofErr w:type="gramStart"/>
      <w:r>
        <w:rPr>
          <w:rFonts w:ascii="Microsoft YaHei" w:eastAsia="Microsoft YaHei" w:hAnsi="Microsoft YaHei" w:cs="Microsoft YaHei"/>
        </w:rPr>
        <w:t>终版会议</w:t>
      </w:r>
      <w:proofErr w:type="gramEnd"/>
      <w:r>
        <w:rPr>
          <w:rFonts w:ascii="Microsoft YaHei" w:eastAsia="Microsoft YaHei" w:hAnsi="Microsoft YaHei" w:cs="Microsoft YaHei"/>
        </w:rPr>
        <w:t>日程</w:t>
      </w:r>
    </w:p>
    <w:p w14:paraId="569F4C79" w14:textId="77777777" w:rsidR="00CF6F30" w:rsidRDefault="00F0093C">
      <w:pPr>
        <w:numPr>
          <w:ilvl w:val="0"/>
          <w:numId w:val="15"/>
        </w:numPr>
        <w:spacing w:line="300" w:lineRule="auto"/>
      </w:pPr>
      <w:r>
        <w:rPr>
          <w:rFonts w:ascii="Microsoft YaHei" w:eastAsia="Microsoft YaHei" w:hAnsi="Microsoft YaHei" w:cs="Microsoft YaHei"/>
        </w:rPr>
        <w:t>签到表 (培训班等试用)</w:t>
      </w:r>
    </w:p>
    <w:p w14:paraId="3845AD9A" w14:textId="77777777" w:rsidR="00CF6F30" w:rsidRDefault="00F0093C">
      <w:pPr>
        <w:numPr>
          <w:ilvl w:val="0"/>
          <w:numId w:val="15"/>
        </w:numPr>
        <w:spacing w:line="300" w:lineRule="auto"/>
      </w:pPr>
      <w:r>
        <w:rPr>
          <w:rFonts w:ascii="Microsoft YaHei" w:eastAsia="Microsoft YaHei" w:hAnsi="Microsoft YaHei" w:cs="Microsoft YaHei"/>
        </w:rPr>
        <w:t>会议照片 (带活动标志)</w:t>
      </w:r>
    </w:p>
    <w:p w14:paraId="6421B925" w14:textId="77777777" w:rsidR="00CF6F30" w:rsidRDefault="00F0093C">
      <w:pPr>
        <w:numPr>
          <w:ilvl w:val="0"/>
          <w:numId w:val="15"/>
        </w:numPr>
        <w:spacing w:line="300" w:lineRule="auto"/>
        <w:rPr>
          <w:rFonts w:ascii="Microsoft YaHei" w:eastAsia="Microsoft YaHei" w:hAnsi="Microsoft YaHei" w:cs="Microsoft YaHei" w:hint="eastAsia"/>
        </w:rPr>
      </w:pPr>
      <w:r>
        <w:rPr>
          <w:rFonts w:ascii="Microsoft YaHei" w:eastAsia="Microsoft YaHei" w:hAnsi="Microsoft YaHei" w:cs="Microsoft YaHei"/>
        </w:rPr>
        <w:t>讲者讲课照片 (讲课开始时，讲课结束，需带参会人员)</w:t>
      </w:r>
      <w:r>
        <w:br/>
      </w:r>
      <w:r>
        <w:rPr>
          <w:rFonts w:ascii="Microsoft YaHei" w:eastAsia="Microsoft YaHei" w:hAnsi="Microsoft YaHei" w:cs="Microsoft YaHei"/>
        </w:rPr>
        <w:t>已签署协议</w:t>
      </w:r>
    </w:p>
    <w:p w14:paraId="7CC8B63A" w14:textId="77777777" w:rsidR="00CF6F30" w:rsidRDefault="00F0093C">
      <w:pPr>
        <w:spacing w:line="360" w:lineRule="auto"/>
        <w:ind w:leftChars="200" w:left="420" w:firstLineChars="200" w:firstLine="420"/>
      </w:pPr>
      <w:r>
        <w:rPr>
          <w:rFonts w:ascii="Microsoft YaHei" w:eastAsia="Microsoft YaHei" w:hAnsi="Microsoft YaHei" w:cs="Microsoft YaHei"/>
        </w:rPr>
        <w:t xml:space="preserve">4）当活动类型为慈善捐赠，确认项目实际信息需上传： </w:t>
      </w:r>
    </w:p>
    <w:p w14:paraId="3B03BD97" w14:textId="77777777" w:rsidR="00CF6F30" w:rsidRDefault="00F0093C">
      <w:pPr>
        <w:numPr>
          <w:ilvl w:val="0"/>
          <w:numId w:val="16"/>
        </w:numPr>
        <w:spacing w:line="300" w:lineRule="auto"/>
      </w:pPr>
      <w:r>
        <w:rPr>
          <w:rFonts w:ascii="Microsoft YaHei" w:eastAsia="Microsoft YaHei" w:hAnsi="Microsoft YaHei" w:cs="Microsoft YaHei"/>
        </w:rPr>
        <w:t>活动照片 (如适用)</w:t>
      </w:r>
    </w:p>
    <w:p w14:paraId="198D20B3" w14:textId="77777777" w:rsidR="00CF6F30" w:rsidRDefault="00F0093C">
      <w:pPr>
        <w:numPr>
          <w:ilvl w:val="0"/>
          <w:numId w:val="16"/>
        </w:numPr>
        <w:spacing w:line="300" w:lineRule="auto"/>
      </w:pPr>
      <w:commentRangeStart w:id="147"/>
      <w:r>
        <w:rPr>
          <w:rFonts w:ascii="Microsoft YaHei" w:eastAsia="Microsoft YaHei" w:hAnsi="Microsoft YaHei" w:cs="Microsoft YaHei"/>
        </w:rPr>
        <w:t>项目款项使用明细</w:t>
      </w:r>
    </w:p>
    <w:p w14:paraId="562C3A82" w14:textId="43662D35" w:rsidR="00CF6F30" w:rsidRDefault="00F0093C">
      <w:pPr>
        <w:numPr>
          <w:ilvl w:val="0"/>
          <w:numId w:val="16"/>
        </w:numPr>
        <w:spacing w:line="300" w:lineRule="auto"/>
      </w:pPr>
      <w:r>
        <w:rPr>
          <w:rFonts w:ascii="Microsoft YaHei" w:eastAsia="Microsoft YaHei" w:hAnsi="Microsoft YaHei" w:cs="Microsoft YaHei"/>
        </w:rPr>
        <w:t>项目执行报告</w:t>
      </w:r>
      <w:ins w:id="148" w:author="Clarice Shen" w:date="2026-01-18T15:00:00Z" w16du:dateUtc="2026-01-18T07:00:00Z">
        <w:r w:rsidR="00DD5678">
          <w:rPr>
            <w:rFonts w:ascii="Microsoft YaHei" w:eastAsia="Microsoft YaHei" w:hAnsi="Microsoft YaHei" w:cs="Microsoft YaHei" w:hint="eastAsia"/>
          </w:rPr>
          <w:t>（可选）</w:t>
        </w:r>
      </w:ins>
    </w:p>
    <w:p w14:paraId="79CD7200" w14:textId="77777777" w:rsidR="00CF6F30" w:rsidRDefault="00F0093C">
      <w:pPr>
        <w:numPr>
          <w:ilvl w:val="0"/>
          <w:numId w:val="16"/>
        </w:numPr>
        <w:spacing w:line="300" w:lineRule="auto"/>
      </w:pPr>
      <w:r>
        <w:rPr>
          <w:rFonts w:ascii="Microsoft YaHei" w:eastAsia="Microsoft YaHei" w:hAnsi="Microsoft YaHei" w:cs="Microsoft YaHei"/>
        </w:rPr>
        <w:t>其他项目执行情况证明文件（如活动照片、活动通知、内部通告、媒体报道等)</w:t>
      </w:r>
      <w:commentRangeEnd w:id="147"/>
      <w:r w:rsidR="005B5485">
        <w:rPr>
          <w:rStyle w:val="aff4"/>
          <w:lang w:val="zh-CN"/>
        </w:rPr>
        <w:commentReference w:id="147"/>
      </w:r>
    </w:p>
    <w:p w14:paraId="599B75F7" w14:textId="77777777" w:rsidR="00CF6F30" w:rsidRDefault="00F0093C">
      <w:pPr>
        <w:numPr>
          <w:ilvl w:val="0"/>
          <w:numId w:val="16"/>
        </w:numPr>
        <w:spacing w:line="300" w:lineRule="auto"/>
      </w:pPr>
      <w:r>
        <w:rPr>
          <w:rFonts w:ascii="Microsoft YaHei" w:eastAsia="Microsoft YaHei" w:hAnsi="Microsoft YaHei" w:cs="Microsoft YaHei"/>
        </w:rPr>
        <w:t>已签署版捐赠协议</w:t>
      </w:r>
    </w:p>
    <w:p w14:paraId="3C096A42" w14:textId="77777777" w:rsidR="00CF6F30" w:rsidRDefault="00F0093C">
      <w:pPr>
        <w:numPr>
          <w:ilvl w:val="0"/>
          <w:numId w:val="16"/>
        </w:numPr>
        <w:spacing w:line="300" w:lineRule="auto"/>
        <w:rPr>
          <w:rFonts w:ascii="Microsoft YaHei" w:eastAsia="Microsoft YaHei" w:hAnsi="Microsoft YaHei" w:cs="Microsoft YaHei" w:hint="eastAsia"/>
        </w:rPr>
      </w:pPr>
      <w:r>
        <w:rPr>
          <w:rFonts w:ascii="Microsoft YaHei" w:eastAsia="Microsoft YaHei" w:hAnsi="Microsoft YaHei" w:cs="Microsoft YaHei"/>
        </w:rPr>
        <w:t>发票或公益事业捐赠统一票据</w:t>
      </w:r>
    </w:p>
    <w:p w14:paraId="503E4489" w14:textId="77777777" w:rsidR="00CF6F30" w:rsidRDefault="00F0093C">
      <w:pPr>
        <w:spacing w:line="360" w:lineRule="auto"/>
        <w:ind w:leftChars="200" w:left="420" w:firstLineChars="200" w:firstLine="420"/>
        <w:rPr>
          <w:rFonts w:ascii="Microsoft YaHei" w:eastAsia="Microsoft YaHei" w:hAnsi="Microsoft YaHei" w:cs="Microsoft YaHei" w:hint="eastAsia"/>
        </w:rPr>
      </w:pPr>
      <w:r>
        <w:rPr>
          <w:rFonts w:ascii="Microsoft YaHei" w:eastAsia="Microsoft YaHei" w:hAnsi="Microsoft YaHei" w:cs="Microsoft YaHei"/>
        </w:rPr>
        <w:t>5)当活动类型为赞助医疗卫生专业人士参加第三</w:t>
      </w:r>
      <w:proofErr w:type="gramStart"/>
      <w:r>
        <w:rPr>
          <w:rFonts w:ascii="Microsoft YaHei" w:eastAsia="Microsoft YaHei" w:hAnsi="Microsoft YaHei" w:cs="Microsoft YaHei"/>
        </w:rPr>
        <w:t>方学术</w:t>
      </w:r>
      <w:proofErr w:type="gramEnd"/>
      <w:r>
        <w:rPr>
          <w:rFonts w:ascii="Microsoft YaHei" w:eastAsia="Microsoft YaHei" w:hAnsi="Microsoft YaHei" w:cs="Microsoft YaHei"/>
        </w:rPr>
        <w:t>活动，确认项目实际信息需上传：</w:t>
      </w:r>
    </w:p>
    <w:p w14:paraId="7FD81E72" w14:textId="77777777" w:rsidR="00CF6F30" w:rsidRDefault="00F0093C">
      <w:pPr>
        <w:numPr>
          <w:ilvl w:val="0"/>
          <w:numId w:val="17"/>
        </w:numPr>
        <w:spacing w:line="300" w:lineRule="auto"/>
      </w:pPr>
      <w:proofErr w:type="gramStart"/>
      <w:r>
        <w:rPr>
          <w:rFonts w:ascii="Microsoft YaHei" w:eastAsia="Microsoft YaHei" w:hAnsi="Microsoft YaHei" w:cs="Microsoft YaHei"/>
        </w:rPr>
        <w:t>终版活动</w:t>
      </w:r>
      <w:proofErr w:type="gramEnd"/>
      <w:r>
        <w:rPr>
          <w:rFonts w:ascii="Microsoft YaHei" w:eastAsia="Microsoft YaHei" w:hAnsi="Microsoft YaHei" w:cs="Microsoft YaHei"/>
        </w:rPr>
        <w:t>/会议日程</w:t>
      </w:r>
    </w:p>
    <w:p w14:paraId="21150416" w14:textId="77777777" w:rsidR="00CF6F30" w:rsidRDefault="00F0093C">
      <w:pPr>
        <w:numPr>
          <w:ilvl w:val="0"/>
          <w:numId w:val="17"/>
        </w:numPr>
        <w:spacing w:line="300" w:lineRule="auto"/>
      </w:pPr>
      <w:r>
        <w:rPr>
          <w:rFonts w:ascii="Microsoft YaHei" w:eastAsia="Microsoft YaHei" w:hAnsi="Microsoft YaHei" w:cs="Microsoft YaHei"/>
        </w:rPr>
        <w:t>参会确认证明</w:t>
      </w:r>
    </w:p>
    <w:p w14:paraId="3E4A7F75" w14:textId="77777777" w:rsidR="00CF6F30" w:rsidRDefault="00F0093C">
      <w:pPr>
        <w:numPr>
          <w:ilvl w:val="0"/>
          <w:numId w:val="17"/>
        </w:numPr>
        <w:spacing w:line="300" w:lineRule="auto"/>
      </w:pPr>
      <w:r>
        <w:rPr>
          <w:rFonts w:ascii="Microsoft YaHei" w:eastAsia="Microsoft YaHei" w:hAnsi="Microsoft YaHei" w:cs="Microsoft YaHei"/>
        </w:rPr>
        <w:t>供应商结算明细</w:t>
      </w:r>
    </w:p>
    <w:p w14:paraId="4B087F93" w14:textId="77777777" w:rsidR="00CF6F30" w:rsidRDefault="00F0093C">
      <w:pPr>
        <w:numPr>
          <w:ilvl w:val="0"/>
          <w:numId w:val="17"/>
        </w:numPr>
        <w:spacing w:line="300" w:lineRule="auto"/>
      </w:pPr>
      <w:r>
        <w:rPr>
          <w:rFonts w:ascii="Microsoft YaHei" w:eastAsia="Microsoft YaHei" w:hAnsi="Microsoft YaHei" w:cs="Microsoft YaHei"/>
        </w:rPr>
        <w:lastRenderedPageBreak/>
        <w:t>供应商结算发票</w:t>
      </w:r>
    </w:p>
    <w:p w14:paraId="13715D64" w14:textId="77777777" w:rsidR="00CF6F30" w:rsidRDefault="00F0093C">
      <w:pPr>
        <w:numPr>
          <w:ilvl w:val="0"/>
          <w:numId w:val="17"/>
        </w:numPr>
        <w:spacing w:line="300" w:lineRule="auto"/>
        <w:rPr>
          <w:rFonts w:ascii="Microsoft YaHei" w:eastAsia="Microsoft YaHei" w:hAnsi="Microsoft YaHei" w:cs="Microsoft YaHei" w:hint="eastAsia"/>
          <w:color w:val="000000"/>
        </w:rPr>
      </w:pPr>
      <w:r>
        <w:rPr>
          <w:rFonts w:ascii="Microsoft YaHei" w:eastAsia="Microsoft YaHei" w:hAnsi="Microsoft YaHei" w:cs="Microsoft YaHei"/>
        </w:rPr>
        <w:t>商户发票水单等原件或复印件</w:t>
      </w:r>
    </w:p>
    <w:p w14:paraId="7F1876B4" w14:textId="77777777" w:rsidR="00CF6F30" w:rsidRDefault="00F0093C">
      <w:pPr>
        <w:numPr>
          <w:ilvl w:val="0"/>
          <w:numId w:val="6"/>
        </w:numPr>
        <w:spacing w:line="360" w:lineRule="auto"/>
        <w:rPr>
          <w:rFonts w:ascii="Microsoft YaHei" w:eastAsia="Microsoft YaHei" w:hAnsi="Microsoft YaHei" w:cs="Microsoft YaHei" w:hint="eastAsia"/>
          <w:color w:val="000000"/>
        </w:rPr>
      </w:pPr>
      <w:r>
        <w:rPr>
          <w:rFonts w:ascii="Microsoft YaHei" w:eastAsia="Microsoft YaHei" w:hAnsi="Microsoft YaHei" w:cs="Microsoft YaHei"/>
        </w:rPr>
        <w:t>会后结算所需支持文件：</w:t>
      </w:r>
    </w:p>
    <w:p w14:paraId="688ECC20" w14:textId="77777777" w:rsidR="00CF6F30" w:rsidRDefault="00F0093C">
      <w:pPr>
        <w:spacing w:line="360" w:lineRule="auto"/>
        <w:ind w:left="761"/>
        <w:rPr>
          <w:rFonts w:ascii="Microsoft YaHei" w:eastAsia="Microsoft YaHei" w:hAnsi="Microsoft YaHei" w:cs="Microsoft YaHei" w:hint="eastAsia"/>
        </w:rPr>
      </w:pPr>
      <w:r>
        <w:rPr>
          <w:rFonts w:ascii="Microsoft YaHei" w:eastAsia="Microsoft YaHei" w:hAnsi="Microsoft YaHei" w:cs="Microsoft YaHei"/>
        </w:rPr>
        <w:t>1）允许会后删除未参会的讲者，不允许新增、编辑会前计划未邀请的讲者</w:t>
      </w:r>
    </w:p>
    <w:p w14:paraId="4939E7D4" w14:textId="77777777" w:rsidR="00CF6F30" w:rsidRDefault="00F0093C">
      <w:pPr>
        <w:spacing w:line="360" w:lineRule="auto"/>
        <w:ind w:left="761"/>
        <w:rPr>
          <w:rFonts w:ascii="Microsoft YaHei" w:eastAsia="Microsoft YaHei" w:hAnsi="Microsoft YaHei" w:cs="Microsoft YaHei" w:hint="eastAsia"/>
        </w:rPr>
      </w:pPr>
      <w:r>
        <w:rPr>
          <w:rFonts w:ascii="Microsoft YaHei" w:eastAsia="Microsoft YaHei" w:hAnsi="Microsoft YaHei" w:cs="Microsoft YaHei"/>
        </w:rPr>
        <w:t>2）讲者劳务金额在会后发生调整，会议按照最新的金额生成新的劳务协议，发送给讲者签署</w:t>
      </w:r>
    </w:p>
    <w:p w14:paraId="4D7F81B0" w14:textId="77777777" w:rsidR="00CF6F30" w:rsidRDefault="00F0093C">
      <w:pPr>
        <w:spacing w:line="360" w:lineRule="auto"/>
        <w:ind w:left="761"/>
        <w:rPr>
          <w:rFonts w:ascii="Microsoft YaHei" w:eastAsia="Microsoft YaHei" w:hAnsi="Microsoft YaHei" w:cs="Microsoft YaHei" w:hint="eastAsia"/>
        </w:rPr>
      </w:pPr>
      <w:r>
        <w:rPr>
          <w:rFonts w:ascii="Microsoft YaHei" w:eastAsia="Microsoft YaHei" w:hAnsi="Microsoft YaHei" w:cs="Microsoft YaHei"/>
        </w:rPr>
        <w:t>3）讲者的劳务金额及讲者类型都可以调整变更，但讲课费仅允许减少，不允许超过申请金额</w:t>
      </w:r>
    </w:p>
    <w:p w14:paraId="2F9F1654" w14:textId="77777777" w:rsidR="00CF6F30" w:rsidRDefault="00F0093C">
      <w:pPr>
        <w:numPr>
          <w:ilvl w:val="0"/>
          <w:numId w:val="6"/>
        </w:numPr>
        <w:spacing w:line="360" w:lineRule="auto"/>
        <w:rPr>
          <w:rFonts w:ascii="Microsoft YaHei" w:eastAsia="Microsoft YaHei" w:hAnsi="Microsoft YaHei" w:cs="Microsoft YaHei" w:hint="eastAsia"/>
          <w:color w:val="000000"/>
        </w:rPr>
      </w:pPr>
      <w:r>
        <w:rPr>
          <w:rFonts w:ascii="Microsoft YaHei" w:eastAsia="Microsoft YaHei" w:hAnsi="Microsoft YaHei" w:cs="Microsoft YaHei"/>
        </w:rPr>
        <w:t>结算确认：确认会议后，一直不做会议结算确认，在会议结束后60天，邮件或</w:t>
      </w:r>
      <w:proofErr w:type="gramStart"/>
      <w:r>
        <w:rPr>
          <w:rFonts w:ascii="Microsoft YaHei" w:eastAsia="Microsoft YaHei" w:hAnsi="Microsoft YaHei" w:cs="Microsoft YaHei"/>
        </w:rPr>
        <w:t>企业微信提醒</w:t>
      </w:r>
      <w:proofErr w:type="gramEnd"/>
      <w:r>
        <w:rPr>
          <w:rFonts w:ascii="Microsoft YaHei" w:eastAsia="Microsoft YaHei" w:hAnsi="Microsoft YaHei" w:cs="Microsoft YaHei"/>
        </w:rPr>
        <w:t xml:space="preserve">。   </w:t>
      </w:r>
    </w:p>
    <w:p w14:paraId="052862BF" w14:textId="77777777" w:rsidR="00CF6F30" w:rsidRDefault="00F0093C">
      <w:pPr>
        <w:numPr>
          <w:ilvl w:val="0"/>
          <w:numId w:val="6"/>
        </w:numPr>
        <w:spacing w:line="360" w:lineRule="auto"/>
        <w:rPr>
          <w:rFonts w:ascii="Microsoft YaHei" w:eastAsia="Microsoft YaHei" w:hAnsi="Microsoft YaHei" w:cs="Microsoft YaHei" w:hint="eastAsia"/>
          <w:color w:val="000000"/>
        </w:rPr>
      </w:pPr>
      <w:r>
        <w:rPr>
          <w:rFonts w:ascii="Microsoft YaHei" w:eastAsia="Microsoft YaHei" w:hAnsi="Microsoft YaHei" w:cs="Microsoft YaHei"/>
        </w:rPr>
        <w:t>费用类型条件过滤：</w:t>
      </w:r>
    </w:p>
    <w:p w14:paraId="7960DEC6" w14:textId="77777777" w:rsidR="00CF6F30" w:rsidRDefault="00F0093C">
      <w:pPr>
        <w:spacing w:line="360" w:lineRule="auto"/>
        <w:ind w:left="761"/>
        <w:rPr>
          <w:rFonts w:ascii="Microsoft YaHei" w:eastAsia="Microsoft YaHei" w:hAnsi="Microsoft YaHei" w:cs="Microsoft YaHei" w:hint="eastAsia"/>
        </w:rPr>
      </w:pPr>
      <w:r>
        <w:rPr>
          <w:rFonts w:ascii="Microsoft YaHei" w:eastAsia="Microsoft YaHei" w:hAnsi="Microsoft YaHei" w:cs="Microsoft YaHei"/>
        </w:rPr>
        <w:t>1）会议类型=区域会、全国会、国际会、其他咨询师活动、卫星会/专题会、其他，则可选费用类型如下：茶歇、外卖、商务餐费、场租、交通-飞机、交通-高铁、交通-火车、住宿（北上广深杭）、住宿（其他城市）、第三方服务费</w:t>
      </w:r>
    </w:p>
    <w:p w14:paraId="144F4446" w14:textId="77777777" w:rsidR="00CF6F30" w:rsidRDefault="00F0093C">
      <w:pPr>
        <w:spacing w:line="360" w:lineRule="auto"/>
        <w:ind w:left="761"/>
        <w:rPr>
          <w:rFonts w:ascii="Microsoft YaHei" w:eastAsia="Microsoft YaHei" w:hAnsi="Microsoft YaHei" w:cs="Microsoft YaHei" w:hint="eastAsia"/>
        </w:rPr>
      </w:pPr>
      <w:r>
        <w:rPr>
          <w:rFonts w:ascii="Microsoft YaHei" w:eastAsia="Microsoft YaHei" w:hAnsi="Microsoft YaHei" w:cs="Microsoft YaHei"/>
        </w:rPr>
        <w:t>2）项目类型=赞助第三</w:t>
      </w:r>
      <w:proofErr w:type="gramStart"/>
      <w:r>
        <w:rPr>
          <w:rFonts w:ascii="Microsoft YaHei" w:eastAsia="Microsoft YaHei" w:hAnsi="Microsoft YaHei" w:cs="Microsoft YaHei"/>
        </w:rPr>
        <w:t>方学术</w:t>
      </w:r>
      <w:proofErr w:type="gramEnd"/>
      <w:r>
        <w:rPr>
          <w:rFonts w:ascii="Microsoft YaHei" w:eastAsia="Microsoft YaHei" w:hAnsi="Microsoft YaHei" w:cs="Microsoft YaHei"/>
        </w:rPr>
        <w:t>活动，则可选费用类型如下：学协会费用、第三</w:t>
      </w:r>
      <w:proofErr w:type="gramStart"/>
      <w:r>
        <w:rPr>
          <w:rFonts w:ascii="Microsoft YaHei" w:eastAsia="Microsoft YaHei" w:hAnsi="Microsoft YaHei" w:cs="Microsoft YaHei"/>
        </w:rPr>
        <w:t>方供应</w:t>
      </w:r>
      <w:proofErr w:type="gramEnd"/>
      <w:r>
        <w:rPr>
          <w:rFonts w:ascii="Microsoft YaHei" w:eastAsia="Microsoft YaHei" w:hAnsi="Microsoft YaHei" w:cs="Microsoft YaHei"/>
        </w:rPr>
        <w:t>商费用</w:t>
      </w:r>
    </w:p>
    <w:p w14:paraId="3FFAEC19" w14:textId="77777777" w:rsidR="00CF6F30" w:rsidRDefault="00F0093C">
      <w:pPr>
        <w:spacing w:line="360" w:lineRule="auto"/>
        <w:ind w:left="761"/>
        <w:rPr>
          <w:rFonts w:ascii="Microsoft YaHei" w:eastAsia="Microsoft YaHei" w:hAnsi="Microsoft YaHei" w:cs="Microsoft YaHei" w:hint="eastAsia"/>
        </w:rPr>
      </w:pPr>
      <w:r>
        <w:rPr>
          <w:rFonts w:ascii="Microsoft YaHei" w:eastAsia="Microsoft YaHei" w:hAnsi="Microsoft YaHei" w:cs="Microsoft YaHei"/>
        </w:rPr>
        <w:t>3）项目类型=赞助医疗卫生专业人士参加第三</w:t>
      </w:r>
      <w:proofErr w:type="gramStart"/>
      <w:r>
        <w:rPr>
          <w:rFonts w:ascii="Microsoft YaHei" w:eastAsia="Microsoft YaHei" w:hAnsi="Microsoft YaHei" w:cs="Microsoft YaHei"/>
        </w:rPr>
        <w:t>方学术</w:t>
      </w:r>
      <w:proofErr w:type="gramEnd"/>
      <w:r>
        <w:rPr>
          <w:rFonts w:ascii="Microsoft YaHei" w:eastAsia="Microsoft YaHei" w:hAnsi="Microsoft YaHei" w:cs="Microsoft YaHei"/>
        </w:rPr>
        <w:t>活动，则可选费用类型如下：学协会费用、第三</w:t>
      </w:r>
      <w:proofErr w:type="gramStart"/>
      <w:r>
        <w:rPr>
          <w:rFonts w:ascii="Microsoft YaHei" w:eastAsia="Microsoft YaHei" w:hAnsi="Microsoft YaHei" w:cs="Microsoft YaHei"/>
        </w:rPr>
        <w:t>方供应</w:t>
      </w:r>
      <w:proofErr w:type="gramEnd"/>
      <w:r>
        <w:rPr>
          <w:rFonts w:ascii="Microsoft YaHei" w:eastAsia="Microsoft YaHei" w:hAnsi="Microsoft YaHei" w:cs="Microsoft YaHei"/>
        </w:rPr>
        <w:t>商费用</w:t>
      </w:r>
    </w:p>
    <w:p w14:paraId="18405D8A" w14:textId="77777777" w:rsidR="00CF6F30" w:rsidRDefault="00F0093C">
      <w:pPr>
        <w:spacing w:line="360" w:lineRule="auto"/>
        <w:ind w:left="761"/>
        <w:rPr>
          <w:rFonts w:ascii="Microsoft YaHei" w:eastAsia="Microsoft YaHei" w:hAnsi="Microsoft YaHei" w:cs="Microsoft YaHei" w:hint="eastAsia"/>
        </w:rPr>
      </w:pPr>
      <w:r>
        <w:rPr>
          <w:rFonts w:ascii="Microsoft YaHei" w:eastAsia="Microsoft YaHei" w:hAnsi="Microsoft YaHei" w:cs="Microsoft YaHei"/>
        </w:rPr>
        <w:t>4）项目类型=慈善捐赠，则可选费用类型如下：捐赠费用</w:t>
      </w:r>
    </w:p>
    <w:p w14:paraId="78514488" w14:textId="77777777" w:rsidR="00CF6F30" w:rsidRDefault="00F0093C">
      <w:pPr>
        <w:spacing w:line="360" w:lineRule="auto"/>
        <w:ind w:left="761"/>
        <w:rPr>
          <w:rFonts w:ascii="Microsoft YaHei" w:eastAsia="Microsoft YaHei" w:hAnsi="Microsoft YaHei" w:cs="Microsoft YaHei" w:hint="eastAsia"/>
        </w:rPr>
      </w:pPr>
      <w:r>
        <w:rPr>
          <w:rFonts w:ascii="Microsoft YaHei" w:eastAsia="Microsoft YaHei" w:hAnsi="Microsoft YaHei" w:cs="Microsoft YaHei"/>
        </w:rPr>
        <w:t>5）项目类型=第三方合作项目，则可选费用类型如下：学协会费用、第三</w:t>
      </w:r>
      <w:proofErr w:type="gramStart"/>
      <w:r>
        <w:rPr>
          <w:rFonts w:ascii="Microsoft YaHei" w:eastAsia="Microsoft YaHei" w:hAnsi="Microsoft YaHei" w:cs="Microsoft YaHei"/>
        </w:rPr>
        <w:t>方供应商费用</w:t>
      </w:r>
      <w:proofErr w:type="gramEnd"/>
      <w:r>
        <w:br/>
      </w:r>
      <w:r>
        <w:rPr>
          <w:rFonts w:ascii="Microsoft YaHei" w:eastAsia="Microsoft YaHei" w:hAnsi="Microsoft YaHei" w:cs="Microsoft YaHei"/>
        </w:rPr>
        <w:t>6）项目类型=其他项目，则可选费用类型如下：学协会费用、第三</w:t>
      </w:r>
      <w:proofErr w:type="gramStart"/>
      <w:r>
        <w:rPr>
          <w:rFonts w:ascii="Microsoft YaHei" w:eastAsia="Microsoft YaHei" w:hAnsi="Microsoft YaHei" w:cs="Microsoft YaHei"/>
        </w:rPr>
        <w:t>方供应</w:t>
      </w:r>
      <w:proofErr w:type="gramEnd"/>
      <w:r>
        <w:rPr>
          <w:rFonts w:ascii="Microsoft YaHei" w:eastAsia="Microsoft YaHei" w:hAnsi="Microsoft YaHei" w:cs="Microsoft YaHei"/>
        </w:rPr>
        <w:t>商费用</w:t>
      </w:r>
    </w:p>
    <w:p w14:paraId="36D0A6D8" w14:textId="77777777" w:rsidR="00CF6F30" w:rsidRDefault="00F0093C">
      <w:pPr>
        <w:pStyle w:val="2"/>
        <w:spacing w:beforeLines="50" w:before="120" w:afterLines="50" w:after="120"/>
        <w:rPr>
          <w:rFonts w:ascii="Microsoft YaHei" w:eastAsia="Microsoft YaHei" w:hAnsi="Microsoft YaHei" w:cs="Microsoft YaHei" w:hint="eastAsia"/>
          <w:sz w:val="24"/>
          <w:lang w:val="en-US"/>
        </w:rPr>
      </w:pPr>
      <w:r>
        <w:rPr>
          <w:rFonts w:ascii="Microsoft YaHei" w:eastAsia="Microsoft YaHei" w:hAnsi="Microsoft YaHei" w:cs="Microsoft YaHei" w:hint="eastAsia"/>
          <w:sz w:val="24"/>
          <w:lang w:val="en-US"/>
        </w:rPr>
        <w:t>2 合</w:t>
      </w:r>
      <w:proofErr w:type="gramStart"/>
      <w:r>
        <w:rPr>
          <w:rFonts w:ascii="Microsoft YaHei" w:eastAsia="Microsoft YaHei" w:hAnsi="Microsoft YaHei" w:cs="Microsoft YaHei" w:hint="eastAsia"/>
          <w:sz w:val="24"/>
          <w:lang w:val="en-US"/>
        </w:rPr>
        <w:t>规</w:t>
      </w:r>
      <w:proofErr w:type="gramEnd"/>
      <w:r>
        <w:rPr>
          <w:rFonts w:ascii="Microsoft YaHei" w:eastAsia="Microsoft YaHei" w:hAnsi="Microsoft YaHei" w:cs="Microsoft YaHei" w:hint="eastAsia"/>
          <w:sz w:val="24"/>
          <w:lang w:val="en-US"/>
        </w:rPr>
        <w:t>问题设置</w:t>
      </w:r>
    </w:p>
    <w:p w14:paraId="6C978AF2" w14:textId="77777777" w:rsidR="00CF6F30" w:rsidRDefault="00F0093C">
      <w:pPr>
        <w:pStyle w:val="3"/>
        <w:rPr>
          <w:rFonts w:ascii="Microsoft YaHei" w:eastAsia="Microsoft YaHei" w:hAnsi="Microsoft YaHei" w:cs="Microsoft YaHei" w:hint="eastAsia"/>
          <w:sz w:val="22"/>
          <w:lang w:val="en-US"/>
        </w:rPr>
      </w:pPr>
      <w:r>
        <w:rPr>
          <w:rFonts w:ascii="Microsoft YaHei" w:eastAsia="Microsoft YaHei" w:hAnsi="Microsoft YaHei" w:cs="Microsoft YaHei" w:hint="eastAsia"/>
          <w:sz w:val="22"/>
          <w:lang w:val="en-US"/>
        </w:rPr>
        <w:t>2</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1讲者管理</w:t>
      </w:r>
    </w:p>
    <w:p w14:paraId="2163CF93" w14:textId="77777777" w:rsidR="00CF6F30" w:rsidRDefault="00CF6F30">
      <w:pPr>
        <w:rPr>
          <w:rFonts w:ascii="Microsoft YaHei" w:eastAsia="Microsoft YaHei" w:hAnsi="Microsoft YaHei" w:cs="Microsoft YaHei" w:hint="eastAsia"/>
          <w:sz w:val="22"/>
        </w:rPr>
      </w:pPr>
    </w:p>
    <w:p w14:paraId="05298604" w14:textId="77777777" w:rsidR="00CF6F30" w:rsidRDefault="00F0093C">
      <w:r>
        <w:rPr>
          <w:rFonts w:ascii="Microsoft YaHei" w:eastAsia="Microsoft YaHei" w:hAnsi="Microsoft YaHei" w:cs="Microsoft YaHei" w:hint="eastAsia"/>
          <w:sz w:val="22"/>
        </w:rPr>
        <w:t>合</w:t>
      </w:r>
      <w:proofErr w:type="gramStart"/>
      <w:r>
        <w:rPr>
          <w:rFonts w:ascii="Microsoft YaHei" w:eastAsia="Microsoft YaHei" w:hAnsi="Microsoft YaHei" w:cs="Microsoft YaHei" w:hint="eastAsia"/>
          <w:sz w:val="22"/>
        </w:rPr>
        <w:t>规</w:t>
      </w:r>
      <w:proofErr w:type="gramEnd"/>
      <w:r>
        <w:rPr>
          <w:rFonts w:ascii="Microsoft YaHei" w:eastAsia="Microsoft YaHei" w:hAnsi="Microsoft YaHei" w:cs="Microsoft YaHei" w:hint="eastAsia"/>
          <w:sz w:val="22"/>
        </w:rPr>
        <w:t>问题：</w:t>
      </w:r>
    </w:p>
    <w:tbl>
      <w:tblPr>
        <w:tblpPr w:leftFromText="180" w:rightFromText="180" w:vertAnchor="text" w:horzAnchor="page" w:tblpX="1067" w:tblpY="347"/>
        <w:tblOverlap w:val="never"/>
        <w:tblW w:w="9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35"/>
        <w:gridCol w:w="1860"/>
      </w:tblGrid>
      <w:tr w:rsidR="00CF6F30" w14:paraId="3C4DD8D5" w14:textId="77777777">
        <w:trPr>
          <w:trHeight w:val="480"/>
        </w:trPr>
        <w:tc>
          <w:tcPr>
            <w:tcW w:w="7835" w:type="dxa"/>
            <w:shd w:val="clear" w:color="auto" w:fill="2972F4"/>
            <w:vAlign w:val="center"/>
          </w:tcPr>
          <w:p w14:paraId="06DF8A47" w14:textId="77777777" w:rsidR="00CF6F30" w:rsidRDefault="00F0093C">
            <w:pPr>
              <w:jc w:val="center"/>
              <w:textAlignment w:val="center"/>
              <w:rPr>
                <w:rFonts w:ascii="Microsoft YaHei" w:eastAsia="Microsoft YaHei" w:hAnsi="Microsoft YaHei" w:cs="Microsoft YaHei" w:hint="eastAsia"/>
                <w:color w:val="FFFFFF"/>
                <w:sz w:val="20"/>
                <w:szCs w:val="20"/>
              </w:rPr>
            </w:pPr>
            <w:r>
              <w:rPr>
                <w:rFonts w:ascii="Microsoft YaHei" w:eastAsia="Microsoft YaHei" w:hAnsi="Microsoft YaHei" w:cs="Microsoft YaHei" w:hint="eastAsia"/>
                <w:color w:val="FFFFFF"/>
                <w:kern w:val="0"/>
                <w:sz w:val="20"/>
                <w:szCs w:val="20"/>
                <w:lang w:bidi="ar"/>
              </w:rPr>
              <w:t>问题</w:t>
            </w:r>
          </w:p>
        </w:tc>
        <w:tc>
          <w:tcPr>
            <w:tcW w:w="1860" w:type="dxa"/>
            <w:shd w:val="clear" w:color="auto" w:fill="2972F4"/>
            <w:noWrap/>
            <w:vAlign w:val="center"/>
          </w:tcPr>
          <w:p w14:paraId="0DEA3B7C" w14:textId="77777777" w:rsidR="00CF6F30" w:rsidRDefault="00F0093C">
            <w:pPr>
              <w:jc w:val="center"/>
              <w:textAlignment w:val="center"/>
              <w:rPr>
                <w:rFonts w:ascii="Microsoft YaHei" w:eastAsia="Microsoft YaHei" w:hAnsi="Microsoft YaHei" w:cs="Microsoft YaHei" w:hint="eastAsia"/>
                <w:color w:val="FFFFFF"/>
                <w:sz w:val="20"/>
                <w:szCs w:val="20"/>
              </w:rPr>
            </w:pPr>
            <w:r>
              <w:rPr>
                <w:rFonts w:ascii="Microsoft YaHei" w:eastAsia="Microsoft YaHei" w:hAnsi="Microsoft YaHei" w:cs="Microsoft YaHei" w:hint="eastAsia"/>
                <w:color w:val="FFFFFF"/>
                <w:kern w:val="0"/>
                <w:sz w:val="20"/>
                <w:szCs w:val="20"/>
                <w:lang w:bidi="ar"/>
              </w:rPr>
              <w:t>答案选项</w:t>
            </w:r>
          </w:p>
        </w:tc>
      </w:tr>
      <w:tr w:rsidR="00CF6F30" w14:paraId="0D76ADF6" w14:textId="77777777">
        <w:trPr>
          <w:trHeight w:val="480"/>
        </w:trPr>
        <w:tc>
          <w:tcPr>
            <w:tcW w:w="7835" w:type="dxa"/>
            <w:vAlign w:val="center"/>
          </w:tcPr>
          <w:p w14:paraId="480F3987" w14:textId="3421C81A" w:rsidR="00CF6F30" w:rsidRDefault="00F0093C">
            <w:pPr>
              <w:textAlignment w:val="center"/>
              <w:rPr>
                <w:rFonts w:ascii="Microsoft YaHei" w:eastAsia="Microsoft YaHei" w:hAnsi="Microsoft YaHei" w:cs="Microsoft YaHei" w:hint="eastAsia"/>
                <w:color w:val="000000"/>
                <w:sz w:val="20"/>
                <w:szCs w:val="20"/>
              </w:rPr>
            </w:pPr>
            <w:commentRangeStart w:id="149"/>
            <w:r>
              <w:rPr>
                <w:rFonts w:ascii="Microsoft YaHei" w:eastAsia="Microsoft YaHei" w:hAnsi="Microsoft YaHei" w:cs="Microsoft YaHei" w:hint="eastAsia"/>
                <w:b/>
                <w:bCs/>
                <w:color w:val="000000"/>
                <w:kern w:val="0"/>
                <w:sz w:val="20"/>
                <w:szCs w:val="20"/>
                <w:lang w:bidi="ar"/>
              </w:rPr>
              <w:t>1.有政府官员将</w:t>
            </w:r>
            <w:del w:id="150" w:author="Clarice Shen" w:date="2026-01-13T16:16:00Z" w16du:dateUtc="2026-01-13T08:16:00Z">
              <w:r w:rsidDel="006B76C6">
                <w:rPr>
                  <w:rFonts w:ascii="Microsoft YaHei" w:eastAsia="Microsoft YaHei" w:hAnsi="Microsoft YaHei" w:cs="Microsoft YaHei" w:hint="eastAsia"/>
                  <w:b/>
                  <w:bCs/>
                  <w:color w:val="000000"/>
                  <w:kern w:val="0"/>
                  <w:sz w:val="20"/>
                  <w:szCs w:val="20"/>
                  <w:lang w:bidi="ar"/>
                </w:rPr>
                <w:delText>STCN</w:delText>
              </w:r>
            </w:del>
            <w:ins w:id="151" w:author="Clarice Shen" w:date="2026-01-13T16:16:00Z" w16du:dateUtc="2026-01-13T08:16:00Z">
              <w:r w:rsidR="006B76C6">
                <w:rPr>
                  <w:rFonts w:ascii="Microsoft YaHei" w:eastAsia="Microsoft YaHei" w:hAnsi="Microsoft YaHei" w:cs="Microsoft YaHei" w:hint="eastAsia"/>
                  <w:b/>
                  <w:bCs/>
                  <w:color w:val="000000"/>
                  <w:kern w:val="0"/>
                  <w:sz w:val="20"/>
                  <w:szCs w:val="20"/>
                  <w:lang w:bidi="ar"/>
                </w:rPr>
                <w:t>士卓曼</w:t>
              </w:r>
            </w:ins>
            <w:r>
              <w:rPr>
                <w:rFonts w:ascii="Microsoft YaHei" w:eastAsia="Microsoft YaHei" w:hAnsi="Microsoft YaHei" w:cs="Microsoft YaHei" w:hint="eastAsia"/>
                <w:b/>
                <w:bCs/>
                <w:color w:val="000000"/>
                <w:kern w:val="0"/>
                <w:sz w:val="20"/>
                <w:szCs w:val="20"/>
                <w:lang w:bidi="ar"/>
              </w:rPr>
              <w:t>推荐给该</w:t>
            </w:r>
            <w:del w:id="152" w:author="Clarice Shen" w:date="2026-01-13T16:35:00Z" w16du:dateUtc="2026-01-13T08:35:00Z">
              <w:r w:rsidDel="00F25500">
                <w:rPr>
                  <w:rFonts w:ascii="Microsoft YaHei" w:eastAsia="Microsoft YaHei" w:hAnsi="Microsoft YaHei" w:cs="Microsoft YaHei" w:hint="eastAsia"/>
                  <w:b/>
                  <w:bCs/>
                  <w:color w:val="000000"/>
                  <w:kern w:val="0"/>
                  <w:sz w:val="20"/>
                  <w:szCs w:val="20"/>
                  <w:lang w:bidi="ar"/>
                </w:rPr>
                <w:delText>KOL</w:delText>
              </w:r>
            </w:del>
            <w:ins w:id="153"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r>
              <w:rPr>
                <w:rFonts w:ascii="Microsoft YaHei" w:eastAsia="Microsoft YaHei" w:hAnsi="Microsoft YaHei" w:cs="Microsoft YaHei" w:hint="eastAsia"/>
                <w:b/>
                <w:bCs/>
                <w:color w:val="000000"/>
                <w:kern w:val="0"/>
                <w:sz w:val="20"/>
                <w:szCs w:val="20"/>
                <w:lang w:bidi="ar"/>
              </w:rPr>
              <w:t>吗？［如果是，请说明该政府官员的名字，职务及所属政府部门。］</w:t>
            </w:r>
            <w:r>
              <w:rPr>
                <w:rFonts w:ascii="Microsoft YaHei" w:eastAsia="Microsoft YaHei" w:hAnsi="Microsoft YaHei" w:cs="Microsoft YaHei" w:hint="eastAsia"/>
                <w:color w:val="000000"/>
                <w:kern w:val="0"/>
                <w:sz w:val="20"/>
                <w:szCs w:val="20"/>
                <w:lang w:bidi="ar"/>
              </w:rPr>
              <w:br/>
              <w:t xml:space="preserve">Please describe the background of the event in which the </w:t>
            </w:r>
            <w:del w:id="154"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55"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 xml:space="preserve"> will provide expert service, including: who will hold this event, when and where this event will be held, </w:t>
            </w:r>
            <w:proofErr w:type="spellStart"/>
            <w:proofErr w:type="gramStart"/>
            <w:r>
              <w:rPr>
                <w:rFonts w:ascii="Microsoft YaHei" w:eastAsia="Microsoft YaHei" w:hAnsi="Microsoft YaHei" w:cs="Microsoft YaHei" w:hint="eastAsia"/>
                <w:color w:val="000000"/>
                <w:kern w:val="0"/>
                <w:sz w:val="20"/>
                <w:szCs w:val="20"/>
                <w:lang w:bidi="ar"/>
              </w:rPr>
              <w:t>etc</w:t>
            </w:r>
            <w:proofErr w:type="spellEnd"/>
            <w:r>
              <w:rPr>
                <w:rFonts w:ascii="Microsoft YaHei" w:eastAsia="Microsoft YaHei" w:hAnsi="Microsoft YaHei" w:cs="Microsoft YaHei" w:hint="eastAsia"/>
                <w:color w:val="000000"/>
                <w:kern w:val="0"/>
                <w:sz w:val="20"/>
                <w:szCs w:val="20"/>
                <w:lang w:bidi="ar"/>
              </w:rPr>
              <w:t>,.</w:t>
            </w:r>
            <w:commentRangeEnd w:id="149"/>
            <w:proofErr w:type="gramEnd"/>
            <w:r w:rsidR="006B76C6">
              <w:rPr>
                <w:rStyle w:val="aff4"/>
                <w:lang w:val="zh-CN"/>
              </w:rPr>
              <w:commentReference w:id="149"/>
            </w:r>
          </w:p>
        </w:tc>
        <w:tc>
          <w:tcPr>
            <w:tcW w:w="1860" w:type="dxa"/>
            <w:noWrap/>
            <w:vAlign w:val="center"/>
          </w:tcPr>
          <w:p w14:paraId="4AE24D0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文本输入，</w:t>
            </w:r>
            <w:proofErr w:type="gramStart"/>
            <w:r>
              <w:rPr>
                <w:rFonts w:ascii="Microsoft YaHei" w:eastAsia="Microsoft YaHei" w:hAnsi="Microsoft YaHei" w:cs="Microsoft YaHei" w:hint="eastAsia"/>
                <w:color w:val="000000"/>
                <w:kern w:val="0"/>
                <w:sz w:val="20"/>
                <w:szCs w:val="20"/>
                <w:lang w:bidi="ar"/>
              </w:rPr>
              <w:t>默认为否</w:t>
            </w:r>
            <w:proofErr w:type="gramEnd"/>
          </w:p>
        </w:tc>
      </w:tr>
      <w:tr w:rsidR="00CF6F30" w14:paraId="5924BF85" w14:textId="77777777">
        <w:trPr>
          <w:trHeight w:val="480"/>
        </w:trPr>
        <w:tc>
          <w:tcPr>
            <w:tcW w:w="7835" w:type="dxa"/>
            <w:vAlign w:val="center"/>
          </w:tcPr>
          <w:p w14:paraId="6E78B914" w14:textId="0722DD11"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b/>
                <w:bCs/>
                <w:color w:val="000000"/>
                <w:kern w:val="0"/>
                <w:sz w:val="20"/>
                <w:szCs w:val="20"/>
                <w:lang w:bidi="ar"/>
              </w:rPr>
              <w:lastRenderedPageBreak/>
              <w:t xml:space="preserve">2. </w:t>
            </w:r>
            <w:proofErr w:type="spellStart"/>
            <w:r>
              <w:rPr>
                <w:rFonts w:ascii="Microsoft YaHei" w:eastAsia="Microsoft YaHei" w:hAnsi="Microsoft YaHei" w:cs="Microsoft YaHei" w:hint="eastAsia"/>
                <w:b/>
                <w:bCs/>
                <w:color w:val="000000"/>
                <w:kern w:val="0"/>
                <w:sz w:val="20"/>
                <w:szCs w:val="20"/>
                <w:lang w:bidi="ar"/>
              </w:rPr>
              <w:t>a.</w:t>
            </w:r>
            <w:commentRangeStart w:id="156"/>
            <w:del w:id="157" w:author="Clarice Shen" w:date="2026-01-13T16:35:00Z" w16du:dateUtc="2026-01-13T08:35:00Z">
              <w:r w:rsidDel="00F25500">
                <w:rPr>
                  <w:rFonts w:ascii="Microsoft YaHei" w:eastAsia="Microsoft YaHei" w:hAnsi="Microsoft YaHei" w:cs="Microsoft YaHei" w:hint="eastAsia"/>
                  <w:b/>
                  <w:bCs/>
                  <w:color w:val="000000"/>
                  <w:kern w:val="0"/>
                  <w:sz w:val="20"/>
                  <w:szCs w:val="20"/>
                  <w:lang w:bidi="ar"/>
                </w:rPr>
                <w:delText>KOL</w:delText>
              </w:r>
            </w:del>
            <w:commentRangeEnd w:id="156"/>
            <w:ins w:id="158"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proofErr w:type="spellEnd"/>
            <w:r w:rsidR="006B76C6">
              <w:rPr>
                <w:rStyle w:val="aff4"/>
                <w:lang w:val="zh-CN"/>
              </w:rPr>
              <w:commentReference w:id="156"/>
            </w:r>
            <w:ins w:id="159" w:author="Clarice Shen" w:date="2026-01-13T16:21:00Z" w16du:dateUtc="2026-01-13T08:21:00Z">
              <w:r w:rsidR="009928DB">
                <w:rPr>
                  <w:rFonts w:ascii="Microsoft YaHei" w:eastAsia="Microsoft YaHei" w:hAnsi="Microsoft YaHei" w:cs="Microsoft YaHei" w:hint="eastAsia"/>
                  <w:b/>
                  <w:bCs/>
                  <w:color w:val="000000"/>
                  <w:kern w:val="0"/>
                  <w:sz w:val="20"/>
                  <w:szCs w:val="20"/>
                  <w:lang w:bidi="ar"/>
                </w:rPr>
                <w:t>本人</w:t>
              </w:r>
            </w:ins>
            <w:r>
              <w:rPr>
                <w:rFonts w:ascii="Microsoft YaHei" w:eastAsia="Microsoft YaHei" w:hAnsi="Microsoft YaHei" w:cs="Microsoft YaHei" w:hint="eastAsia"/>
                <w:b/>
                <w:bCs/>
                <w:color w:val="000000"/>
                <w:kern w:val="0"/>
                <w:sz w:val="20"/>
                <w:szCs w:val="20"/>
                <w:lang w:bidi="ar"/>
              </w:rPr>
              <w:t>是否是政府官员？[如果是，且除上述工作单位外，该</w:t>
            </w:r>
            <w:del w:id="160" w:author="Clarice Shen" w:date="2026-01-13T16:35:00Z" w16du:dateUtc="2026-01-13T08:35:00Z">
              <w:r w:rsidDel="00F25500">
                <w:rPr>
                  <w:rFonts w:ascii="Microsoft YaHei" w:eastAsia="Microsoft YaHei" w:hAnsi="Microsoft YaHei" w:cs="Microsoft YaHei" w:hint="eastAsia"/>
                  <w:b/>
                  <w:bCs/>
                  <w:color w:val="000000"/>
                  <w:kern w:val="0"/>
                  <w:sz w:val="20"/>
                  <w:szCs w:val="20"/>
                  <w:lang w:bidi="ar"/>
                </w:rPr>
                <w:delText>KOL</w:delText>
              </w:r>
            </w:del>
            <w:ins w:id="161"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r>
              <w:rPr>
                <w:rFonts w:ascii="Microsoft YaHei" w:eastAsia="Microsoft YaHei" w:hAnsi="Microsoft YaHei" w:cs="Microsoft YaHei" w:hint="eastAsia"/>
                <w:b/>
                <w:bCs/>
                <w:color w:val="000000"/>
                <w:kern w:val="0"/>
                <w:sz w:val="20"/>
                <w:szCs w:val="20"/>
                <w:lang w:bidi="ar"/>
              </w:rPr>
              <w:t>还在其他单位工作的，请提供该单位的名称及</w:t>
            </w:r>
            <w:del w:id="162" w:author="Clarice Shen" w:date="2026-01-13T16:35:00Z" w16du:dateUtc="2026-01-13T08:35:00Z">
              <w:r w:rsidDel="00F25500">
                <w:rPr>
                  <w:rFonts w:ascii="Microsoft YaHei" w:eastAsia="Microsoft YaHei" w:hAnsi="Microsoft YaHei" w:cs="Microsoft YaHei" w:hint="eastAsia"/>
                  <w:b/>
                  <w:bCs/>
                  <w:color w:val="000000"/>
                  <w:kern w:val="0"/>
                  <w:sz w:val="20"/>
                  <w:szCs w:val="20"/>
                  <w:lang w:bidi="ar"/>
                </w:rPr>
                <w:delText>KOL</w:delText>
              </w:r>
            </w:del>
            <w:ins w:id="163"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r>
              <w:rPr>
                <w:rFonts w:ascii="Microsoft YaHei" w:eastAsia="Microsoft YaHei" w:hAnsi="Microsoft YaHei" w:cs="Microsoft YaHei" w:hint="eastAsia"/>
                <w:b/>
                <w:bCs/>
                <w:color w:val="000000"/>
                <w:kern w:val="0"/>
                <w:sz w:val="20"/>
                <w:szCs w:val="20"/>
                <w:lang w:bidi="ar"/>
              </w:rPr>
              <w:t>的职务。]</w:t>
            </w:r>
            <w:r>
              <w:rPr>
                <w:rFonts w:ascii="Microsoft YaHei" w:eastAsia="Microsoft YaHei" w:hAnsi="Microsoft YaHei" w:cs="Microsoft YaHei" w:hint="eastAsia"/>
                <w:color w:val="000000"/>
                <w:kern w:val="0"/>
                <w:sz w:val="20"/>
                <w:szCs w:val="20"/>
                <w:lang w:bidi="ar"/>
              </w:rPr>
              <w:br/>
              <w:t xml:space="preserve">a. Is the </w:t>
            </w:r>
            <w:del w:id="164"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65"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 xml:space="preserve"> a Government Official? [If yes, if the </w:t>
            </w:r>
            <w:del w:id="166"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67"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 xml:space="preserve"> works for any work organization except the work organization you mentioned above, please provide the full name of the additional work organizations and titles of the </w:t>
            </w:r>
            <w:del w:id="168"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69"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w:t>
            </w:r>
          </w:p>
        </w:tc>
        <w:tc>
          <w:tcPr>
            <w:tcW w:w="1860" w:type="dxa"/>
            <w:noWrap/>
            <w:vAlign w:val="center"/>
          </w:tcPr>
          <w:p w14:paraId="2D5599C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文本输入，</w:t>
            </w:r>
            <w:proofErr w:type="gramStart"/>
            <w:r>
              <w:rPr>
                <w:rFonts w:ascii="Microsoft YaHei" w:eastAsia="Microsoft YaHei" w:hAnsi="Microsoft YaHei" w:cs="Microsoft YaHei" w:hint="eastAsia"/>
                <w:color w:val="000000"/>
                <w:kern w:val="0"/>
                <w:sz w:val="20"/>
                <w:szCs w:val="20"/>
                <w:lang w:bidi="ar"/>
              </w:rPr>
              <w:t>默认为否</w:t>
            </w:r>
            <w:proofErr w:type="gramEnd"/>
          </w:p>
        </w:tc>
      </w:tr>
      <w:tr w:rsidR="00CF6F30" w14:paraId="35AA037E" w14:textId="77777777">
        <w:trPr>
          <w:trHeight w:val="480"/>
        </w:trPr>
        <w:tc>
          <w:tcPr>
            <w:tcW w:w="7835" w:type="dxa"/>
            <w:vAlign w:val="center"/>
          </w:tcPr>
          <w:p w14:paraId="0F34DAC9" w14:textId="35A21AD2"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b/>
                <w:bCs/>
                <w:color w:val="000000"/>
                <w:kern w:val="0"/>
                <w:sz w:val="20"/>
                <w:szCs w:val="20"/>
                <w:lang w:bidi="ar"/>
              </w:rPr>
              <w:t xml:space="preserve">b. </w:t>
            </w:r>
            <w:del w:id="170" w:author="Clarice Shen" w:date="2026-01-13T16:35:00Z" w16du:dateUtc="2026-01-13T08:35:00Z">
              <w:r w:rsidDel="00F25500">
                <w:rPr>
                  <w:rFonts w:ascii="Microsoft YaHei" w:eastAsia="Microsoft YaHei" w:hAnsi="Microsoft YaHei" w:cs="Microsoft YaHei" w:hint="eastAsia"/>
                  <w:b/>
                  <w:bCs/>
                  <w:color w:val="000000"/>
                  <w:kern w:val="0"/>
                  <w:sz w:val="20"/>
                  <w:szCs w:val="20"/>
                  <w:lang w:bidi="ar"/>
                </w:rPr>
                <w:delText>KOL</w:delText>
              </w:r>
            </w:del>
            <w:ins w:id="171"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r>
              <w:rPr>
                <w:rFonts w:ascii="Microsoft YaHei" w:eastAsia="Microsoft YaHei" w:hAnsi="Microsoft YaHei" w:cs="Microsoft YaHei" w:hint="eastAsia"/>
                <w:b/>
                <w:bCs/>
                <w:color w:val="000000"/>
                <w:kern w:val="0"/>
                <w:sz w:val="20"/>
                <w:szCs w:val="20"/>
                <w:lang w:bidi="ar"/>
              </w:rPr>
              <w:t>的家庭成员是否是政府官员？[如果是，请告知该</w:t>
            </w:r>
            <w:del w:id="172" w:author="Clarice Shen" w:date="2026-01-13T16:35:00Z" w16du:dateUtc="2026-01-13T08:35:00Z">
              <w:r w:rsidDel="00F25500">
                <w:rPr>
                  <w:rFonts w:ascii="Microsoft YaHei" w:eastAsia="Microsoft YaHei" w:hAnsi="Microsoft YaHei" w:cs="Microsoft YaHei" w:hint="eastAsia"/>
                  <w:b/>
                  <w:bCs/>
                  <w:color w:val="000000"/>
                  <w:kern w:val="0"/>
                  <w:sz w:val="20"/>
                  <w:szCs w:val="20"/>
                  <w:lang w:bidi="ar"/>
                </w:rPr>
                <w:delText>KOL</w:delText>
              </w:r>
            </w:del>
            <w:ins w:id="173"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r>
              <w:rPr>
                <w:rFonts w:ascii="Microsoft YaHei" w:eastAsia="Microsoft YaHei" w:hAnsi="Microsoft YaHei" w:cs="Microsoft YaHei" w:hint="eastAsia"/>
                <w:b/>
                <w:bCs/>
                <w:color w:val="000000"/>
                <w:kern w:val="0"/>
                <w:sz w:val="20"/>
                <w:szCs w:val="20"/>
                <w:lang w:bidi="ar"/>
              </w:rPr>
              <w:t>与家庭成员的关系以及该家庭成员的名字、职务和工作单位。]</w:t>
            </w:r>
            <w:r>
              <w:rPr>
                <w:rFonts w:ascii="Microsoft YaHei" w:eastAsia="Microsoft YaHei" w:hAnsi="Microsoft YaHei" w:cs="Microsoft YaHei" w:hint="eastAsia"/>
                <w:color w:val="000000"/>
                <w:kern w:val="0"/>
                <w:sz w:val="20"/>
                <w:szCs w:val="20"/>
                <w:lang w:bidi="ar"/>
              </w:rPr>
              <w:br/>
              <w:t xml:space="preserve">b. Is the </w:t>
            </w:r>
            <w:del w:id="174"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75"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proofErr w:type="gramStart"/>
            <w:r>
              <w:rPr>
                <w:rFonts w:ascii="Microsoft YaHei" w:eastAsia="Microsoft YaHei" w:hAnsi="Microsoft YaHei" w:cs="Microsoft YaHei" w:hint="eastAsia"/>
                <w:color w:val="000000"/>
                <w:kern w:val="0"/>
                <w:sz w:val="20"/>
                <w:szCs w:val="20"/>
                <w:lang w:bidi="ar"/>
              </w:rPr>
              <w:t>’</w:t>
            </w:r>
            <w:proofErr w:type="gramEnd"/>
            <w:r>
              <w:rPr>
                <w:rFonts w:ascii="Microsoft YaHei" w:eastAsia="Microsoft YaHei" w:hAnsi="Microsoft YaHei" w:cs="Microsoft YaHei" w:hint="eastAsia"/>
                <w:color w:val="000000"/>
                <w:kern w:val="0"/>
                <w:sz w:val="20"/>
                <w:szCs w:val="20"/>
                <w:lang w:bidi="ar"/>
              </w:rPr>
              <w:t xml:space="preserve">s any Family Member a Governments Official? [If yes, please provide relationship between </w:t>
            </w:r>
            <w:del w:id="176"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77"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 xml:space="preserve"> and the Family Member, name, title and work organization of </w:t>
            </w:r>
            <w:del w:id="178"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79"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proofErr w:type="gramStart"/>
            <w:r>
              <w:rPr>
                <w:rFonts w:ascii="Microsoft YaHei" w:eastAsia="Microsoft YaHei" w:hAnsi="Microsoft YaHei" w:cs="Microsoft YaHei" w:hint="eastAsia"/>
                <w:color w:val="000000"/>
                <w:kern w:val="0"/>
                <w:sz w:val="20"/>
                <w:szCs w:val="20"/>
                <w:lang w:bidi="ar"/>
              </w:rPr>
              <w:t>’</w:t>
            </w:r>
            <w:proofErr w:type="gramEnd"/>
            <w:r>
              <w:rPr>
                <w:rFonts w:ascii="Microsoft YaHei" w:eastAsia="Microsoft YaHei" w:hAnsi="Microsoft YaHei" w:cs="Microsoft YaHei" w:hint="eastAsia"/>
                <w:color w:val="000000"/>
                <w:kern w:val="0"/>
                <w:sz w:val="20"/>
                <w:szCs w:val="20"/>
                <w:lang w:bidi="ar"/>
              </w:rPr>
              <w:t>s Family Member.]</w:t>
            </w:r>
          </w:p>
        </w:tc>
        <w:tc>
          <w:tcPr>
            <w:tcW w:w="1860" w:type="dxa"/>
            <w:noWrap/>
            <w:vAlign w:val="center"/>
          </w:tcPr>
          <w:p w14:paraId="2639FB1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文本输入，</w:t>
            </w:r>
            <w:proofErr w:type="gramStart"/>
            <w:r>
              <w:rPr>
                <w:rFonts w:ascii="Microsoft YaHei" w:eastAsia="Microsoft YaHei" w:hAnsi="Microsoft YaHei" w:cs="Microsoft YaHei" w:hint="eastAsia"/>
                <w:color w:val="000000"/>
                <w:kern w:val="0"/>
                <w:sz w:val="20"/>
                <w:szCs w:val="20"/>
                <w:lang w:bidi="ar"/>
              </w:rPr>
              <w:t>默认为否</w:t>
            </w:r>
            <w:proofErr w:type="gramEnd"/>
          </w:p>
        </w:tc>
      </w:tr>
      <w:tr w:rsidR="00CF6F30" w14:paraId="4F0EC273" w14:textId="77777777">
        <w:trPr>
          <w:trHeight w:val="480"/>
        </w:trPr>
        <w:tc>
          <w:tcPr>
            <w:tcW w:w="7835" w:type="dxa"/>
            <w:vAlign w:val="center"/>
          </w:tcPr>
          <w:p w14:paraId="0CAACDBE" w14:textId="49A9C48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b/>
                <w:bCs/>
                <w:color w:val="000000"/>
                <w:kern w:val="0"/>
                <w:sz w:val="20"/>
                <w:szCs w:val="20"/>
                <w:lang w:bidi="ar"/>
              </w:rPr>
              <w:t xml:space="preserve">c. </w:t>
            </w:r>
            <w:del w:id="180" w:author="Clarice Shen" w:date="2026-01-13T16:35:00Z" w16du:dateUtc="2026-01-13T08:35:00Z">
              <w:r w:rsidDel="00F25500">
                <w:rPr>
                  <w:rFonts w:ascii="Microsoft YaHei" w:eastAsia="Microsoft YaHei" w:hAnsi="Microsoft YaHei" w:cs="Microsoft YaHei" w:hint="eastAsia"/>
                  <w:b/>
                  <w:bCs/>
                  <w:color w:val="000000"/>
                  <w:kern w:val="0"/>
                  <w:sz w:val="20"/>
                  <w:szCs w:val="20"/>
                  <w:lang w:bidi="ar"/>
                </w:rPr>
                <w:delText>KOL</w:delText>
              </w:r>
            </w:del>
            <w:ins w:id="181"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r>
              <w:rPr>
                <w:rFonts w:ascii="Microsoft YaHei" w:eastAsia="Microsoft YaHei" w:hAnsi="Microsoft YaHei" w:cs="Microsoft YaHei" w:hint="eastAsia"/>
                <w:b/>
                <w:bCs/>
                <w:color w:val="000000"/>
                <w:kern w:val="0"/>
                <w:sz w:val="20"/>
                <w:szCs w:val="20"/>
                <w:lang w:bidi="ar"/>
              </w:rPr>
              <w:t>是否与政府官员有商务关系（例如向政府提供咨询服务或与政府官员共同拥有同一业务）？[如果是，请说明该</w:t>
            </w:r>
            <w:del w:id="182" w:author="Clarice Shen" w:date="2026-01-13T16:35:00Z" w16du:dateUtc="2026-01-13T08:35:00Z">
              <w:r w:rsidDel="00F25500">
                <w:rPr>
                  <w:rFonts w:ascii="Microsoft YaHei" w:eastAsia="Microsoft YaHei" w:hAnsi="Microsoft YaHei" w:cs="Microsoft YaHei" w:hint="eastAsia"/>
                  <w:b/>
                  <w:bCs/>
                  <w:color w:val="000000"/>
                  <w:kern w:val="0"/>
                  <w:sz w:val="20"/>
                  <w:szCs w:val="20"/>
                  <w:lang w:bidi="ar"/>
                </w:rPr>
                <w:delText>KOL</w:delText>
              </w:r>
            </w:del>
            <w:ins w:id="183"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r>
              <w:rPr>
                <w:rFonts w:ascii="Microsoft YaHei" w:eastAsia="Microsoft YaHei" w:hAnsi="Microsoft YaHei" w:cs="Microsoft YaHei" w:hint="eastAsia"/>
                <w:b/>
                <w:bCs/>
                <w:color w:val="000000"/>
                <w:kern w:val="0"/>
                <w:sz w:val="20"/>
                <w:szCs w:val="20"/>
                <w:lang w:bidi="ar"/>
              </w:rPr>
              <w:t>与政府官员是怎样的商务关系以及该政府官员的名字、职务和工作单位。]</w:t>
            </w:r>
            <w:r>
              <w:rPr>
                <w:rFonts w:ascii="Microsoft YaHei" w:eastAsia="Microsoft YaHei" w:hAnsi="Microsoft YaHei" w:cs="Microsoft YaHei" w:hint="eastAsia"/>
                <w:color w:val="000000"/>
                <w:kern w:val="0"/>
                <w:sz w:val="20"/>
                <w:szCs w:val="20"/>
                <w:lang w:bidi="ar"/>
              </w:rPr>
              <w:br/>
              <w:t xml:space="preserve">c. Is the </w:t>
            </w:r>
            <w:del w:id="184"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85"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 xml:space="preserve"> involved in any business relationship with a Government Official (such as providing consulting services to the Government or co-owning a business with a Government Official)? [If yes, please describe the business relationship between the </w:t>
            </w:r>
            <w:del w:id="186"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87"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 xml:space="preserve"> and the Government Official, and the name, title and working organization of the Government Official.]</w:t>
            </w:r>
          </w:p>
        </w:tc>
        <w:tc>
          <w:tcPr>
            <w:tcW w:w="1860" w:type="dxa"/>
            <w:noWrap/>
            <w:vAlign w:val="center"/>
          </w:tcPr>
          <w:p w14:paraId="2BE5FC6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文本输入，</w:t>
            </w:r>
            <w:proofErr w:type="gramStart"/>
            <w:r>
              <w:rPr>
                <w:rFonts w:ascii="Microsoft YaHei" w:eastAsia="Microsoft YaHei" w:hAnsi="Microsoft YaHei" w:cs="Microsoft YaHei" w:hint="eastAsia"/>
                <w:color w:val="000000"/>
                <w:kern w:val="0"/>
                <w:sz w:val="20"/>
                <w:szCs w:val="20"/>
                <w:lang w:bidi="ar"/>
              </w:rPr>
              <w:t>默认为否</w:t>
            </w:r>
            <w:proofErr w:type="gramEnd"/>
          </w:p>
        </w:tc>
      </w:tr>
      <w:tr w:rsidR="00CF6F30" w14:paraId="4778092A" w14:textId="77777777">
        <w:trPr>
          <w:trHeight w:val="480"/>
        </w:trPr>
        <w:tc>
          <w:tcPr>
            <w:tcW w:w="7835" w:type="dxa"/>
            <w:vAlign w:val="center"/>
          </w:tcPr>
          <w:p w14:paraId="44B842A2" w14:textId="13CC7CA9"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b/>
                <w:bCs/>
                <w:color w:val="000000"/>
                <w:kern w:val="0"/>
                <w:sz w:val="20"/>
                <w:szCs w:val="20"/>
                <w:lang w:bidi="ar"/>
              </w:rPr>
              <w:t>3. 你是否知道该</w:t>
            </w:r>
            <w:del w:id="188" w:author="Clarice Shen" w:date="2026-01-13T16:35:00Z" w16du:dateUtc="2026-01-13T08:35:00Z">
              <w:r w:rsidDel="00F25500">
                <w:rPr>
                  <w:rFonts w:ascii="Microsoft YaHei" w:eastAsia="Microsoft YaHei" w:hAnsi="Microsoft YaHei" w:cs="Microsoft YaHei" w:hint="eastAsia"/>
                  <w:b/>
                  <w:bCs/>
                  <w:color w:val="000000"/>
                  <w:kern w:val="0"/>
                  <w:sz w:val="20"/>
                  <w:szCs w:val="20"/>
                  <w:lang w:bidi="ar"/>
                </w:rPr>
                <w:delText>KOL</w:delText>
              </w:r>
            </w:del>
            <w:ins w:id="189"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r>
              <w:rPr>
                <w:rFonts w:ascii="Microsoft YaHei" w:eastAsia="Microsoft YaHei" w:hAnsi="Microsoft YaHei" w:cs="Microsoft YaHei" w:hint="eastAsia"/>
                <w:b/>
                <w:bCs/>
                <w:color w:val="000000"/>
                <w:kern w:val="0"/>
                <w:sz w:val="20"/>
                <w:szCs w:val="20"/>
                <w:lang w:bidi="ar"/>
              </w:rPr>
              <w:t>有不诚实或</w:t>
            </w:r>
            <w:proofErr w:type="gramStart"/>
            <w:r>
              <w:rPr>
                <w:rFonts w:ascii="Microsoft YaHei" w:eastAsia="Microsoft YaHei" w:hAnsi="Microsoft YaHei" w:cs="Microsoft YaHei" w:hint="eastAsia"/>
                <w:b/>
                <w:bCs/>
                <w:color w:val="000000"/>
                <w:kern w:val="0"/>
                <w:sz w:val="20"/>
                <w:szCs w:val="20"/>
                <w:lang w:bidi="ar"/>
              </w:rPr>
              <w:t>不</w:t>
            </w:r>
            <w:proofErr w:type="gramEnd"/>
            <w:r>
              <w:rPr>
                <w:rFonts w:ascii="Microsoft YaHei" w:eastAsia="Microsoft YaHei" w:hAnsi="Microsoft YaHei" w:cs="Microsoft YaHei" w:hint="eastAsia"/>
                <w:b/>
                <w:bCs/>
                <w:color w:val="000000"/>
                <w:kern w:val="0"/>
                <w:sz w:val="20"/>
                <w:szCs w:val="20"/>
                <w:lang w:bidi="ar"/>
              </w:rPr>
              <w:t>诚信（危险信号）的事宜吗（通过观察当地市场/行业）？[如果是，请说明。]</w:t>
            </w:r>
            <w:r>
              <w:rPr>
                <w:rFonts w:ascii="Microsoft YaHei" w:eastAsia="Microsoft YaHei" w:hAnsi="Microsoft YaHei" w:cs="Microsoft YaHei" w:hint="eastAsia"/>
                <w:color w:val="000000"/>
                <w:kern w:val="0"/>
                <w:sz w:val="20"/>
                <w:szCs w:val="20"/>
                <w:lang w:bidi="ar"/>
              </w:rPr>
              <w:br/>
              <w:t xml:space="preserve">3. Do you have any serious concerns regarding the honesty or integrity of this </w:t>
            </w:r>
            <w:del w:id="190" w:author="Clarice Shen" w:date="2026-01-13T16:35:00Z" w16du:dateUtc="2026-01-13T08:35:00Z">
              <w:r w:rsidDel="00F25500">
                <w:rPr>
                  <w:rFonts w:ascii="Microsoft YaHei" w:eastAsia="Microsoft YaHei" w:hAnsi="Microsoft YaHei" w:cs="Microsoft YaHei" w:hint="eastAsia"/>
                  <w:color w:val="000000"/>
                  <w:kern w:val="0"/>
                  <w:sz w:val="20"/>
                  <w:szCs w:val="20"/>
                  <w:lang w:bidi="ar"/>
                </w:rPr>
                <w:delText>KOL</w:delText>
              </w:r>
            </w:del>
            <w:ins w:id="191" w:author="Clarice Shen" w:date="2026-01-13T16:35:00Z" w16du:dateUtc="2026-01-13T08:35:00Z">
              <w:r w:rsidR="00F25500">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 xml:space="preserve"> (observed through local market/industry)? Please state “Yes” or “No”.</w:t>
            </w:r>
          </w:p>
        </w:tc>
        <w:tc>
          <w:tcPr>
            <w:tcW w:w="1860" w:type="dxa"/>
            <w:noWrap/>
            <w:vAlign w:val="center"/>
          </w:tcPr>
          <w:p w14:paraId="34BC1DE9"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文本输入，</w:t>
            </w:r>
            <w:proofErr w:type="gramStart"/>
            <w:r>
              <w:rPr>
                <w:rFonts w:ascii="Microsoft YaHei" w:eastAsia="Microsoft YaHei" w:hAnsi="Microsoft YaHei" w:cs="Microsoft YaHei" w:hint="eastAsia"/>
                <w:color w:val="000000"/>
                <w:kern w:val="0"/>
                <w:sz w:val="20"/>
                <w:szCs w:val="20"/>
                <w:lang w:bidi="ar"/>
              </w:rPr>
              <w:t>默认为否</w:t>
            </w:r>
            <w:proofErr w:type="gramEnd"/>
          </w:p>
        </w:tc>
      </w:tr>
      <w:tr w:rsidR="00CF6F30" w:rsidDel="006B76C6" w14:paraId="3EF1BB1E" w14:textId="6E4FF534">
        <w:trPr>
          <w:trHeight w:val="480"/>
          <w:del w:id="192" w:author="Clarice Shen" w:date="2026-01-13T16:15:00Z"/>
        </w:trPr>
        <w:tc>
          <w:tcPr>
            <w:tcW w:w="7835" w:type="dxa"/>
            <w:vAlign w:val="center"/>
          </w:tcPr>
          <w:p w14:paraId="79D5BE12" w14:textId="2F9463C1" w:rsidR="00CF6F30" w:rsidDel="006B76C6" w:rsidRDefault="00F0093C">
            <w:pPr>
              <w:textAlignment w:val="center"/>
              <w:rPr>
                <w:del w:id="193" w:author="Clarice Shen" w:date="2026-01-13T16:15:00Z" w16du:dateUtc="2026-01-13T08:15:00Z"/>
                <w:rFonts w:ascii="Microsoft YaHei" w:eastAsia="Microsoft YaHei" w:hAnsi="Microsoft YaHei" w:cs="Microsoft YaHei" w:hint="eastAsia"/>
                <w:color w:val="000000"/>
                <w:sz w:val="20"/>
                <w:szCs w:val="20"/>
              </w:rPr>
            </w:pPr>
            <w:del w:id="194" w:author="Clarice Shen" w:date="2026-01-13T16:15:00Z" w16du:dateUtc="2026-01-13T08:15:00Z">
              <w:r w:rsidDel="006B76C6">
                <w:rPr>
                  <w:rFonts w:ascii="Microsoft YaHei" w:eastAsia="Microsoft YaHei" w:hAnsi="Microsoft YaHei" w:cs="Microsoft YaHei" w:hint="eastAsia"/>
                  <w:b/>
                  <w:bCs/>
                  <w:color w:val="000000"/>
                  <w:kern w:val="0"/>
                  <w:sz w:val="20"/>
                  <w:szCs w:val="20"/>
                  <w:lang w:bidi="ar"/>
                </w:rPr>
                <w:delText xml:space="preserve">4. a. </w:delText>
              </w:r>
              <w:r w:rsidR="006B76C6" w:rsidDel="006B76C6">
                <w:rPr>
                  <w:rFonts w:ascii="Microsoft YaHei" w:eastAsia="Microsoft YaHei" w:hAnsi="Microsoft YaHei" w:cs="Microsoft YaHei" w:hint="eastAsia"/>
                  <w:b/>
                  <w:bCs/>
                  <w:color w:val="000000"/>
                  <w:kern w:val="0"/>
                  <w:sz w:val="20"/>
                  <w:szCs w:val="20"/>
                  <w:lang w:bidi="ar"/>
                </w:rPr>
                <w:delText>士卓曼</w:delText>
              </w:r>
              <w:r w:rsidDel="006B76C6">
                <w:rPr>
                  <w:rFonts w:ascii="Microsoft YaHei" w:eastAsia="Microsoft YaHei" w:hAnsi="Microsoft YaHei" w:cs="Microsoft YaHei" w:hint="eastAsia"/>
                  <w:b/>
                  <w:bCs/>
                  <w:color w:val="000000"/>
                  <w:kern w:val="0"/>
                  <w:sz w:val="20"/>
                  <w:szCs w:val="20"/>
                  <w:lang w:bidi="ar"/>
                </w:rPr>
                <w:delText>是否有合法合理的商业理由选择这个KOL</w:delText>
              </w:r>
            </w:del>
            <w:ins w:id="195" w:author="Clarice Shen" w:date="2026-01-13T16:35:00Z" w16du:dateUtc="2026-01-13T08:35:00Z">
              <w:r w:rsidR="00F25500">
                <w:rPr>
                  <w:rFonts w:ascii="Microsoft YaHei" w:eastAsia="Microsoft YaHei" w:hAnsi="Microsoft YaHei" w:cs="Microsoft YaHei" w:hint="eastAsia"/>
                  <w:b/>
                  <w:bCs/>
                  <w:color w:val="000000"/>
                  <w:kern w:val="0"/>
                  <w:sz w:val="20"/>
                  <w:szCs w:val="20"/>
                  <w:lang w:bidi="ar"/>
                </w:rPr>
                <w:t>HCP</w:t>
              </w:r>
            </w:ins>
            <w:del w:id="196" w:author="Clarice Shen" w:date="2026-01-13T16:15:00Z" w16du:dateUtc="2026-01-13T08:15:00Z">
              <w:r w:rsidDel="006B76C6">
                <w:rPr>
                  <w:rFonts w:ascii="Microsoft YaHei" w:eastAsia="Microsoft YaHei" w:hAnsi="Microsoft YaHei" w:cs="Microsoft YaHei" w:hint="eastAsia"/>
                  <w:b/>
                  <w:bCs/>
                  <w:color w:val="000000"/>
                  <w:kern w:val="0"/>
                  <w:sz w:val="20"/>
                  <w:szCs w:val="20"/>
                  <w:lang w:bidi="ar"/>
                </w:rPr>
                <w:delText>？</w:delText>
              </w:r>
              <w:r w:rsidDel="006B76C6">
                <w:rPr>
                  <w:rFonts w:ascii="Microsoft YaHei" w:eastAsia="Microsoft YaHei" w:hAnsi="Microsoft YaHei" w:cs="Microsoft YaHei" w:hint="eastAsia"/>
                  <w:color w:val="000000"/>
                  <w:kern w:val="0"/>
                  <w:sz w:val="20"/>
                  <w:szCs w:val="20"/>
                  <w:lang w:bidi="ar"/>
                </w:rPr>
                <w:br/>
                <w:delText>a. Is there a legitimate STCN business reason for selecting this KOL?</w:delText>
              </w:r>
            </w:del>
          </w:p>
        </w:tc>
        <w:tc>
          <w:tcPr>
            <w:tcW w:w="1860" w:type="dxa"/>
            <w:noWrap/>
            <w:vAlign w:val="center"/>
          </w:tcPr>
          <w:p w14:paraId="18362C35" w14:textId="3532861E" w:rsidR="00CF6F30" w:rsidDel="006B76C6" w:rsidRDefault="00F0093C">
            <w:pPr>
              <w:textAlignment w:val="center"/>
              <w:rPr>
                <w:del w:id="197" w:author="Clarice Shen" w:date="2026-01-13T16:15:00Z" w16du:dateUtc="2026-01-13T08:15:00Z"/>
                <w:rFonts w:ascii="Microsoft YaHei" w:eastAsia="Microsoft YaHei" w:hAnsi="Microsoft YaHei" w:cs="Microsoft YaHei" w:hint="eastAsia"/>
                <w:color w:val="000000"/>
                <w:sz w:val="20"/>
                <w:szCs w:val="20"/>
              </w:rPr>
            </w:pPr>
            <w:del w:id="198" w:author="Clarice Shen" w:date="2026-01-13T16:15:00Z" w16du:dateUtc="2026-01-13T08:15:00Z">
              <w:r w:rsidDel="006B76C6">
                <w:rPr>
                  <w:rFonts w:ascii="Microsoft YaHei" w:eastAsia="Microsoft YaHei" w:hAnsi="Microsoft YaHei" w:cs="Microsoft YaHei" w:hint="eastAsia"/>
                  <w:color w:val="000000"/>
                  <w:kern w:val="0"/>
                  <w:sz w:val="20"/>
                  <w:szCs w:val="20"/>
                  <w:lang w:bidi="ar"/>
                </w:rPr>
                <w:delText>文本输入</w:delText>
              </w:r>
            </w:del>
          </w:p>
        </w:tc>
      </w:tr>
      <w:tr w:rsidR="00CF6F30" w:rsidDel="006B76C6" w14:paraId="5AA12F88" w14:textId="59248848">
        <w:trPr>
          <w:trHeight w:val="480"/>
          <w:del w:id="199" w:author="Clarice Shen" w:date="2026-01-13T16:15:00Z"/>
        </w:trPr>
        <w:tc>
          <w:tcPr>
            <w:tcW w:w="7835" w:type="dxa"/>
            <w:vAlign w:val="center"/>
          </w:tcPr>
          <w:p w14:paraId="58BE8134" w14:textId="3547717E" w:rsidR="00CF6F30" w:rsidDel="006B76C6" w:rsidRDefault="00F0093C">
            <w:pPr>
              <w:textAlignment w:val="center"/>
              <w:rPr>
                <w:del w:id="200" w:author="Clarice Shen" w:date="2026-01-13T16:15:00Z" w16du:dateUtc="2026-01-13T08:15:00Z"/>
                <w:rFonts w:ascii="Microsoft YaHei" w:eastAsia="Microsoft YaHei" w:hAnsi="Microsoft YaHei" w:cs="Microsoft YaHei" w:hint="eastAsia"/>
                <w:color w:val="000000"/>
                <w:sz w:val="20"/>
                <w:szCs w:val="20"/>
              </w:rPr>
            </w:pPr>
            <w:commentRangeStart w:id="201"/>
            <w:del w:id="202" w:author="Clarice Shen" w:date="2026-01-13T16:15:00Z" w16du:dateUtc="2026-01-13T08:15:00Z">
              <w:r w:rsidDel="006B76C6">
                <w:rPr>
                  <w:rFonts w:ascii="Microsoft YaHei" w:eastAsia="Microsoft YaHei" w:hAnsi="Microsoft YaHei" w:cs="Microsoft YaHei" w:hint="eastAsia"/>
                  <w:b/>
                  <w:bCs/>
                  <w:color w:val="000000"/>
                  <w:kern w:val="0"/>
                  <w:sz w:val="20"/>
                  <w:szCs w:val="20"/>
                  <w:lang w:bidi="ar"/>
                </w:rPr>
                <w:delText>b. 请说明该KOL提供专家服务的目的，以及这个服务对你所在业务的商业策略有何帮助</w:delText>
              </w:r>
              <w:r w:rsidDel="006B76C6">
                <w:rPr>
                  <w:rFonts w:ascii="Microsoft YaHei" w:eastAsia="Microsoft YaHei" w:hAnsi="Microsoft YaHei" w:cs="Microsoft YaHei" w:hint="eastAsia"/>
                  <w:color w:val="000000"/>
                  <w:kern w:val="0"/>
                  <w:sz w:val="20"/>
                  <w:szCs w:val="20"/>
                  <w:lang w:bidi="ar"/>
                </w:rPr>
                <w:br/>
                <w:delText>b. Please describe the purpose of KOL’s expert service, how this service supports the division business strategy.</w:delText>
              </w:r>
            </w:del>
          </w:p>
        </w:tc>
        <w:tc>
          <w:tcPr>
            <w:tcW w:w="1860" w:type="dxa"/>
            <w:noWrap/>
            <w:vAlign w:val="center"/>
          </w:tcPr>
          <w:p w14:paraId="768718A4" w14:textId="0D6AE6CA" w:rsidR="00CF6F30" w:rsidDel="006B76C6" w:rsidRDefault="00F0093C">
            <w:pPr>
              <w:textAlignment w:val="center"/>
              <w:rPr>
                <w:del w:id="203" w:author="Clarice Shen" w:date="2026-01-13T16:15:00Z" w16du:dateUtc="2026-01-13T08:15:00Z"/>
                <w:rFonts w:ascii="Microsoft YaHei" w:eastAsia="Microsoft YaHei" w:hAnsi="Microsoft YaHei" w:cs="Microsoft YaHei" w:hint="eastAsia"/>
                <w:color w:val="000000"/>
                <w:sz w:val="20"/>
                <w:szCs w:val="20"/>
              </w:rPr>
            </w:pPr>
            <w:del w:id="204" w:author="Clarice Shen" w:date="2026-01-13T16:15:00Z" w16du:dateUtc="2026-01-13T08:15:00Z">
              <w:r w:rsidDel="006B76C6">
                <w:rPr>
                  <w:rFonts w:ascii="Microsoft YaHei" w:eastAsia="Microsoft YaHei" w:hAnsi="Microsoft YaHei" w:cs="Microsoft YaHei" w:hint="eastAsia"/>
                  <w:color w:val="000000"/>
                  <w:kern w:val="0"/>
                  <w:sz w:val="20"/>
                  <w:szCs w:val="20"/>
                  <w:lang w:bidi="ar"/>
                </w:rPr>
                <w:delText>文本输入</w:delText>
              </w:r>
            </w:del>
            <w:commentRangeEnd w:id="201"/>
            <w:r w:rsidR="009928DB">
              <w:rPr>
                <w:rStyle w:val="aff4"/>
                <w:lang w:val="zh-CN"/>
              </w:rPr>
              <w:commentReference w:id="201"/>
            </w:r>
          </w:p>
        </w:tc>
      </w:tr>
      <w:tr w:rsidR="00CF6F30" w14:paraId="117BA5CD" w14:textId="77777777">
        <w:trPr>
          <w:trHeight w:val="480"/>
        </w:trPr>
        <w:tc>
          <w:tcPr>
            <w:tcW w:w="7835" w:type="dxa"/>
            <w:vAlign w:val="center"/>
          </w:tcPr>
          <w:p w14:paraId="073DEA6A" w14:textId="36F4329C" w:rsidR="00CF6F30" w:rsidRDefault="00F0093C">
            <w:pPr>
              <w:textAlignment w:val="center"/>
              <w:rPr>
                <w:rFonts w:ascii="Microsoft YaHei" w:eastAsia="Microsoft YaHei" w:hAnsi="Microsoft YaHei" w:cs="Microsoft YaHei" w:hint="eastAsia"/>
                <w:color w:val="000000"/>
                <w:sz w:val="20"/>
                <w:szCs w:val="20"/>
              </w:rPr>
            </w:pPr>
            <w:del w:id="205" w:author="Clarice Shen" w:date="2026-01-13T16:16:00Z" w16du:dateUtc="2026-01-13T08:16:00Z">
              <w:r w:rsidDel="006B76C6">
                <w:rPr>
                  <w:rFonts w:ascii="Microsoft YaHei" w:eastAsia="Microsoft YaHei" w:hAnsi="Microsoft YaHei" w:cs="Microsoft YaHei" w:hint="eastAsia"/>
                  <w:b/>
                  <w:bCs/>
                  <w:color w:val="000000"/>
                  <w:kern w:val="0"/>
                  <w:sz w:val="20"/>
                  <w:szCs w:val="20"/>
                  <w:lang w:bidi="ar"/>
                </w:rPr>
                <w:delText>5. 是否会在以上服务提供后支付报酬？（例如，不会提前或预先付款或支付定金）</w:delText>
              </w:r>
              <w:r w:rsidDel="006B76C6">
                <w:rPr>
                  <w:rFonts w:ascii="Microsoft YaHei" w:eastAsia="Microsoft YaHei" w:hAnsi="Microsoft YaHei" w:cs="Microsoft YaHei" w:hint="eastAsia"/>
                  <w:color w:val="000000"/>
                  <w:kern w:val="0"/>
                  <w:sz w:val="20"/>
                  <w:szCs w:val="20"/>
                  <w:lang w:bidi="ar"/>
                </w:rPr>
                <w:br/>
                <w:delText>Is payment to be made after services are performed (i.e.: no advance or up-front payment or retainer)?</w:delText>
              </w:r>
            </w:del>
          </w:p>
        </w:tc>
        <w:tc>
          <w:tcPr>
            <w:tcW w:w="1860" w:type="dxa"/>
            <w:noWrap/>
            <w:vAlign w:val="center"/>
          </w:tcPr>
          <w:p w14:paraId="572F80F5" w14:textId="42F73918" w:rsidR="00CF6F30" w:rsidRDefault="00F0093C">
            <w:pPr>
              <w:textAlignment w:val="center"/>
              <w:rPr>
                <w:rFonts w:ascii="Microsoft YaHei" w:eastAsia="Microsoft YaHei" w:hAnsi="Microsoft YaHei" w:cs="Microsoft YaHei" w:hint="eastAsia"/>
                <w:color w:val="000000"/>
                <w:sz w:val="20"/>
                <w:szCs w:val="20"/>
              </w:rPr>
            </w:pPr>
            <w:del w:id="206" w:author="Clarice Shen" w:date="2026-01-13T16:16:00Z" w16du:dateUtc="2026-01-13T08:16:00Z">
              <w:r w:rsidDel="006B76C6">
                <w:rPr>
                  <w:rFonts w:ascii="Microsoft YaHei" w:eastAsia="Microsoft YaHei" w:hAnsi="Microsoft YaHei" w:cs="Microsoft YaHei" w:hint="eastAsia"/>
                  <w:color w:val="000000"/>
                  <w:kern w:val="0"/>
                  <w:sz w:val="20"/>
                  <w:szCs w:val="20"/>
                  <w:lang w:bidi="ar"/>
                </w:rPr>
                <w:delText>文本输入</w:delText>
              </w:r>
            </w:del>
          </w:p>
        </w:tc>
      </w:tr>
      <w:tr w:rsidR="00CF6F30" w14:paraId="326D1C6C" w14:textId="77777777">
        <w:trPr>
          <w:trHeight w:val="480"/>
        </w:trPr>
        <w:tc>
          <w:tcPr>
            <w:tcW w:w="7835" w:type="dxa"/>
            <w:vAlign w:val="center"/>
          </w:tcPr>
          <w:p w14:paraId="72FAB40C" w14:textId="24827CF6" w:rsidR="00CF6F30" w:rsidRDefault="00F0093C">
            <w:pPr>
              <w:textAlignment w:val="center"/>
              <w:rPr>
                <w:rFonts w:ascii="Microsoft YaHei" w:eastAsia="Microsoft YaHei" w:hAnsi="Microsoft YaHei" w:cs="Microsoft YaHei" w:hint="eastAsia"/>
                <w:color w:val="000000"/>
                <w:sz w:val="20"/>
                <w:szCs w:val="20"/>
              </w:rPr>
            </w:pPr>
            <w:del w:id="207" w:author="Clarice Shen" w:date="2026-01-13T16:16:00Z" w16du:dateUtc="2026-01-13T08:16:00Z">
              <w:r w:rsidDel="006B76C6">
                <w:rPr>
                  <w:rFonts w:ascii="Microsoft YaHei" w:eastAsia="Microsoft YaHei" w:hAnsi="Microsoft YaHei" w:cs="Microsoft YaHei" w:hint="eastAsia"/>
                  <w:b/>
                  <w:bCs/>
                  <w:color w:val="000000"/>
                  <w:kern w:val="0"/>
                  <w:sz w:val="20"/>
                  <w:szCs w:val="20"/>
                  <w:lang w:bidi="ar"/>
                </w:rPr>
                <w:delText>6. a. 服务费用是通过公平市场价值评估而确定的吗？（应考虑整个约定服务中的全部支出，包括旅游和商业花费）</w:delText>
              </w:r>
              <w:r w:rsidDel="006B76C6">
                <w:rPr>
                  <w:rFonts w:ascii="Microsoft YaHei" w:eastAsia="Microsoft YaHei" w:hAnsi="Microsoft YaHei" w:cs="Microsoft YaHei" w:hint="eastAsia"/>
                  <w:color w:val="000000"/>
                  <w:kern w:val="0"/>
                  <w:sz w:val="20"/>
                  <w:szCs w:val="20"/>
                  <w:lang w:bidi="ar"/>
                </w:rPr>
                <w:br/>
                <w:delText>a. Is fee determined through a fair market value assessment for the services? (consider the total value of all contracted services including travel and business expenses)</w:delText>
              </w:r>
            </w:del>
          </w:p>
        </w:tc>
        <w:tc>
          <w:tcPr>
            <w:tcW w:w="1860" w:type="dxa"/>
            <w:noWrap/>
            <w:vAlign w:val="center"/>
          </w:tcPr>
          <w:p w14:paraId="04BE996D" w14:textId="17AF1C7A" w:rsidR="00CF6F30" w:rsidRDefault="00F0093C">
            <w:pPr>
              <w:textAlignment w:val="center"/>
              <w:rPr>
                <w:rFonts w:ascii="Microsoft YaHei" w:eastAsia="Microsoft YaHei" w:hAnsi="Microsoft YaHei" w:cs="Microsoft YaHei" w:hint="eastAsia"/>
                <w:color w:val="000000"/>
                <w:sz w:val="20"/>
                <w:szCs w:val="20"/>
              </w:rPr>
            </w:pPr>
            <w:del w:id="208" w:author="Clarice Shen" w:date="2026-01-13T16:16:00Z" w16du:dateUtc="2026-01-13T08:16:00Z">
              <w:r w:rsidDel="006B76C6">
                <w:rPr>
                  <w:rFonts w:ascii="Microsoft YaHei" w:eastAsia="Microsoft YaHei" w:hAnsi="Microsoft YaHei" w:cs="Microsoft YaHei" w:hint="eastAsia"/>
                  <w:color w:val="000000"/>
                  <w:kern w:val="0"/>
                  <w:sz w:val="20"/>
                  <w:szCs w:val="20"/>
                  <w:lang w:bidi="ar"/>
                </w:rPr>
                <w:delText>文本输入</w:delText>
              </w:r>
            </w:del>
          </w:p>
        </w:tc>
      </w:tr>
      <w:tr w:rsidR="00CF6F30" w14:paraId="24801F57" w14:textId="77777777">
        <w:trPr>
          <w:trHeight w:val="480"/>
        </w:trPr>
        <w:tc>
          <w:tcPr>
            <w:tcW w:w="7835" w:type="dxa"/>
            <w:vAlign w:val="center"/>
          </w:tcPr>
          <w:p w14:paraId="6F8175C5" w14:textId="37B475C6" w:rsidR="00CF6F30" w:rsidRDefault="00F0093C">
            <w:pPr>
              <w:textAlignment w:val="center"/>
              <w:rPr>
                <w:rFonts w:ascii="Microsoft YaHei" w:eastAsia="Microsoft YaHei" w:hAnsi="Microsoft YaHei" w:cs="Microsoft YaHei" w:hint="eastAsia"/>
                <w:color w:val="000000"/>
                <w:sz w:val="20"/>
                <w:szCs w:val="20"/>
              </w:rPr>
            </w:pPr>
            <w:del w:id="209" w:author="Clarice Shen" w:date="2026-01-18T15:06:00Z" w16du:dateUtc="2026-01-18T07:06:00Z">
              <w:r w:rsidDel="000E2766">
                <w:rPr>
                  <w:rFonts w:ascii="Microsoft YaHei" w:eastAsia="Microsoft YaHei" w:hAnsi="Microsoft YaHei" w:cs="Microsoft YaHei" w:hint="eastAsia"/>
                  <w:b/>
                  <w:bCs/>
                  <w:color w:val="000000"/>
                  <w:kern w:val="0"/>
                  <w:sz w:val="20"/>
                  <w:szCs w:val="20"/>
                  <w:lang w:bidi="ar"/>
                </w:rPr>
                <w:delText>7. a. 该</w:delText>
              </w:r>
            </w:del>
            <w:del w:id="210" w:author="Clarice Shen" w:date="2026-01-13T16:30:00Z" w16du:dateUtc="2026-01-13T08:30:00Z">
              <w:r w:rsidDel="00F25500">
                <w:rPr>
                  <w:rFonts w:ascii="Microsoft YaHei" w:eastAsia="Microsoft YaHei" w:hAnsi="Microsoft YaHei" w:cs="Microsoft YaHei" w:hint="eastAsia"/>
                  <w:b/>
                  <w:bCs/>
                  <w:color w:val="000000"/>
                  <w:kern w:val="0"/>
                  <w:sz w:val="20"/>
                  <w:szCs w:val="20"/>
                  <w:lang w:bidi="ar"/>
                </w:rPr>
                <w:delText>KOL</w:delText>
              </w:r>
            </w:del>
            <w:del w:id="211" w:author="Clarice Shen" w:date="2026-01-18T15:06:00Z" w16du:dateUtc="2026-01-18T07:06:00Z">
              <w:r w:rsidDel="000E2766">
                <w:rPr>
                  <w:rFonts w:ascii="Microsoft YaHei" w:eastAsia="Microsoft YaHei" w:hAnsi="Microsoft YaHei" w:cs="Microsoft YaHei" w:hint="eastAsia"/>
                  <w:b/>
                  <w:bCs/>
                  <w:color w:val="000000"/>
                  <w:kern w:val="0"/>
                  <w:sz w:val="20"/>
                  <w:szCs w:val="20"/>
                  <w:lang w:bidi="ar"/>
                </w:rPr>
                <w:delText>是否有资格提供专家服务？</w:delText>
              </w:r>
              <w:r w:rsidDel="000E2766">
                <w:rPr>
                  <w:rFonts w:ascii="Microsoft YaHei" w:eastAsia="Microsoft YaHei" w:hAnsi="Microsoft YaHei" w:cs="Microsoft YaHei" w:hint="eastAsia"/>
                  <w:color w:val="000000"/>
                  <w:kern w:val="0"/>
                  <w:sz w:val="20"/>
                  <w:szCs w:val="20"/>
                  <w:lang w:bidi="ar"/>
                </w:rPr>
                <w:br/>
                <w:delText xml:space="preserve">a. Does the </w:delText>
              </w:r>
            </w:del>
            <w:del w:id="212" w:author="Clarice Shen" w:date="2026-01-13T16:36:00Z" w16du:dateUtc="2026-01-13T08:36:00Z">
              <w:r w:rsidDel="00F25500">
                <w:rPr>
                  <w:rFonts w:ascii="Microsoft YaHei" w:eastAsia="Microsoft YaHei" w:hAnsi="Microsoft YaHei" w:cs="Microsoft YaHei" w:hint="eastAsia"/>
                  <w:color w:val="000000"/>
                  <w:kern w:val="0"/>
                  <w:sz w:val="20"/>
                  <w:szCs w:val="20"/>
                  <w:lang w:bidi="ar"/>
                </w:rPr>
                <w:delText>KOL</w:delText>
              </w:r>
            </w:del>
            <w:del w:id="213" w:author="Clarice Shen" w:date="2026-01-18T15:06:00Z" w16du:dateUtc="2026-01-18T07:06:00Z">
              <w:r w:rsidDel="000E2766">
                <w:rPr>
                  <w:rFonts w:ascii="Microsoft YaHei" w:eastAsia="Microsoft YaHei" w:hAnsi="Microsoft YaHei" w:cs="Microsoft YaHei" w:hint="eastAsia"/>
                  <w:color w:val="000000"/>
                  <w:kern w:val="0"/>
                  <w:sz w:val="20"/>
                  <w:szCs w:val="20"/>
                  <w:lang w:bidi="ar"/>
                </w:rPr>
                <w:delText xml:space="preserve"> have the qualifications to perform expert services?</w:delText>
              </w:r>
            </w:del>
          </w:p>
        </w:tc>
        <w:tc>
          <w:tcPr>
            <w:tcW w:w="1860" w:type="dxa"/>
            <w:noWrap/>
            <w:vAlign w:val="center"/>
          </w:tcPr>
          <w:p w14:paraId="44A10A61" w14:textId="56465D02" w:rsidR="00CF6F30" w:rsidRDefault="00F0093C">
            <w:pPr>
              <w:textAlignment w:val="center"/>
              <w:rPr>
                <w:rFonts w:ascii="Microsoft YaHei" w:eastAsia="Microsoft YaHei" w:hAnsi="Microsoft YaHei" w:cs="Microsoft YaHei" w:hint="eastAsia"/>
                <w:color w:val="000000"/>
                <w:sz w:val="20"/>
                <w:szCs w:val="20"/>
              </w:rPr>
            </w:pPr>
            <w:del w:id="214" w:author="Clarice Shen" w:date="2026-01-18T15:06:00Z" w16du:dateUtc="2026-01-18T07:06:00Z">
              <w:r w:rsidDel="000E2766">
                <w:rPr>
                  <w:rFonts w:ascii="Microsoft YaHei" w:eastAsia="Microsoft YaHei" w:hAnsi="Microsoft YaHei" w:cs="Microsoft YaHei" w:hint="eastAsia"/>
                  <w:color w:val="000000"/>
                  <w:kern w:val="0"/>
                  <w:sz w:val="20"/>
                  <w:szCs w:val="20"/>
                  <w:lang w:bidi="ar"/>
                </w:rPr>
                <w:delText>文本输入</w:delText>
              </w:r>
            </w:del>
          </w:p>
        </w:tc>
      </w:tr>
      <w:tr w:rsidR="00CF6F30" w14:paraId="1D57DB98" w14:textId="77777777">
        <w:trPr>
          <w:trHeight w:val="480"/>
        </w:trPr>
        <w:tc>
          <w:tcPr>
            <w:tcW w:w="7835" w:type="dxa"/>
            <w:vAlign w:val="center"/>
          </w:tcPr>
          <w:p w14:paraId="740C4EAD" w14:textId="5A859108"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b/>
                <w:bCs/>
                <w:color w:val="000000"/>
                <w:kern w:val="0"/>
                <w:sz w:val="20"/>
                <w:szCs w:val="20"/>
                <w:lang w:bidi="ar"/>
              </w:rPr>
              <w:lastRenderedPageBreak/>
              <w:t>b. 请使用中文在</w:t>
            </w:r>
            <w:del w:id="215" w:author="Clarice Shen" w:date="2026-01-13T16:23:00Z" w16du:dateUtc="2026-01-13T08:23:00Z">
              <w:r w:rsidDel="009928DB">
                <w:rPr>
                  <w:rFonts w:ascii="Microsoft YaHei" w:eastAsia="Microsoft YaHei" w:hAnsi="Microsoft YaHei" w:cs="Microsoft YaHei" w:hint="eastAsia"/>
                  <w:b/>
                  <w:bCs/>
                  <w:color w:val="000000"/>
                  <w:kern w:val="0"/>
                  <w:sz w:val="20"/>
                  <w:szCs w:val="20"/>
                  <w:lang w:bidi="ar"/>
                </w:rPr>
                <w:delText>Google或其他相似的</w:delText>
              </w:r>
            </w:del>
            <w:ins w:id="216" w:author="Clarice Shen" w:date="2026-01-13T16:30:00Z" w16du:dateUtc="2026-01-13T08:30:00Z">
              <w:r w:rsidR="00F25500">
                <w:rPr>
                  <w:rFonts w:ascii="Microsoft YaHei" w:eastAsia="Microsoft YaHei" w:hAnsi="Microsoft YaHei" w:cs="Microsoft YaHei" w:hint="eastAsia"/>
                  <w:b/>
                  <w:bCs/>
                  <w:color w:val="000000"/>
                  <w:kern w:val="0"/>
                  <w:sz w:val="20"/>
                  <w:szCs w:val="20"/>
                  <w:lang w:bidi="ar"/>
                </w:rPr>
                <w:t>Bing/</w:t>
              </w:r>
            </w:ins>
            <w:ins w:id="217" w:author="Clarice Shen" w:date="2026-01-13T16:23:00Z" w16du:dateUtc="2026-01-13T08:23:00Z">
              <w:r w:rsidR="009928DB">
                <w:rPr>
                  <w:rFonts w:ascii="Microsoft YaHei" w:eastAsia="Microsoft YaHei" w:hAnsi="Microsoft YaHei" w:cs="Microsoft YaHei" w:hint="eastAsia"/>
                  <w:b/>
                  <w:bCs/>
                  <w:color w:val="000000"/>
                  <w:kern w:val="0"/>
                  <w:sz w:val="20"/>
                  <w:szCs w:val="20"/>
                  <w:lang w:bidi="ar"/>
                </w:rPr>
                <w:t>Baidu等</w:t>
              </w:r>
            </w:ins>
            <w:r>
              <w:rPr>
                <w:rFonts w:ascii="Microsoft YaHei" w:eastAsia="Microsoft YaHei" w:hAnsi="Microsoft YaHei" w:cs="Microsoft YaHei" w:hint="eastAsia"/>
                <w:b/>
                <w:bCs/>
                <w:color w:val="000000"/>
                <w:kern w:val="0"/>
                <w:sz w:val="20"/>
                <w:szCs w:val="20"/>
                <w:lang w:bidi="ar"/>
              </w:rPr>
              <w:t>搜索引擎上对以下情况进行搜索：以前的调查情况、犯罪记录、在与政府协作的服务或销售事宜中被剥夺资格的情况，或可能有的可疑或不诚实的活动。[请提供搜索链接以及网站上搜索到的结果的截图。]</w:t>
            </w:r>
            <w:r>
              <w:rPr>
                <w:rFonts w:ascii="Microsoft YaHei" w:eastAsia="Microsoft YaHei" w:hAnsi="Microsoft YaHei" w:cs="Microsoft YaHei" w:hint="eastAsia"/>
                <w:color w:val="000000"/>
                <w:kern w:val="0"/>
                <w:sz w:val="20"/>
                <w:szCs w:val="20"/>
                <w:lang w:bidi="ar"/>
              </w:rPr>
              <w:br/>
              <w:t>b. Use</w:t>
            </w:r>
            <w:ins w:id="218" w:author="Clarice Shen" w:date="2026-01-13T16:30:00Z" w16du:dateUtc="2026-01-13T08:30:00Z">
              <w:r w:rsidR="00F25500">
                <w:rPr>
                  <w:rFonts w:ascii="Microsoft YaHei" w:eastAsia="Microsoft YaHei" w:hAnsi="Microsoft YaHei" w:cs="Microsoft YaHei" w:hint="eastAsia"/>
                  <w:color w:val="000000"/>
                  <w:kern w:val="0"/>
                  <w:sz w:val="20"/>
                  <w:szCs w:val="20"/>
                  <w:lang w:bidi="ar"/>
                </w:rPr>
                <w:t xml:space="preserve"> Bing/</w:t>
              </w:r>
            </w:ins>
            <w:del w:id="219" w:author="Clarice Shen" w:date="2026-01-13T16:30:00Z" w16du:dateUtc="2026-01-13T08:30:00Z">
              <w:r w:rsidDel="00F25500">
                <w:rPr>
                  <w:rFonts w:ascii="Microsoft YaHei" w:eastAsia="Microsoft YaHei" w:hAnsi="Microsoft YaHei" w:cs="Microsoft YaHei" w:hint="eastAsia"/>
                  <w:color w:val="000000"/>
                  <w:kern w:val="0"/>
                  <w:sz w:val="20"/>
                  <w:szCs w:val="20"/>
                  <w:lang w:bidi="ar"/>
                </w:rPr>
                <w:delText xml:space="preserve"> Google/</w:delText>
              </w:r>
            </w:del>
            <w:r>
              <w:rPr>
                <w:rFonts w:ascii="Microsoft YaHei" w:eastAsia="Microsoft YaHei" w:hAnsi="Microsoft YaHei" w:cs="Microsoft YaHei" w:hint="eastAsia"/>
                <w:color w:val="000000"/>
                <w:kern w:val="0"/>
                <w:sz w:val="20"/>
                <w:szCs w:val="20"/>
                <w:lang w:bidi="ar"/>
              </w:rPr>
              <w:t xml:space="preserve"> Baidu or an equivalent search engine to perform a search in Chinese to check for history of previous investigations, convictions, disqualification from government service/sales interactions or activity suggesting questionable trustworthiness or dishonesty. [Please provide the search link and the screen picture of the result on website.]</w:t>
            </w:r>
          </w:p>
        </w:tc>
        <w:tc>
          <w:tcPr>
            <w:tcW w:w="1860" w:type="dxa"/>
            <w:noWrap/>
            <w:vAlign w:val="center"/>
          </w:tcPr>
          <w:p w14:paraId="436AAAF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上传文件、文本输入</w:t>
            </w:r>
          </w:p>
        </w:tc>
      </w:tr>
      <w:tr w:rsidR="00CF6F30" w14:paraId="4EE918A1" w14:textId="77777777">
        <w:trPr>
          <w:trHeight w:val="480"/>
        </w:trPr>
        <w:tc>
          <w:tcPr>
            <w:tcW w:w="7835" w:type="dxa"/>
            <w:vAlign w:val="center"/>
          </w:tcPr>
          <w:p w14:paraId="6E7C9A35" w14:textId="0DD6D8CE" w:rsidR="00CF6F30" w:rsidRDefault="00F0093C">
            <w:pPr>
              <w:textAlignment w:val="center"/>
              <w:rPr>
                <w:rFonts w:ascii="Microsoft YaHei" w:eastAsia="Microsoft YaHei" w:hAnsi="Microsoft YaHei" w:cs="Microsoft YaHei" w:hint="eastAsia"/>
                <w:color w:val="000000"/>
                <w:sz w:val="20"/>
                <w:szCs w:val="20"/>
              </w:rPr>
            </w:pPr>
            <w:del w:id="220" w:author="Clarice Shen" w:date="2026-01-18T15:07:00Z" w16du:dateUtc="2026-01-18T07:07:00Z">
              <w:r w:rsidDel="00641F14">
                <w:rPr>
                  <w:rFonts w:ascii="Microsoft YaHei" w:eastAsia="Microsoft YaHei" w:hAnsi="Microsoft YaHei" w:cs="Microsoft YaHei" w:hint="eastAsia"/>
                  <w:b/>
                  <w:bCs/>
                  <w:color w:val="000000"/>
                  <w:kern w:val="0"/>
                  <w:sz w:val="20"/>
                  <w:szCs w:val="20"/>
                  <w:lang w:bidi="ar"/>
                </w:rPr>
                <w:delText xml:space="preserve">8. </w:delText>
              </w:r>
            </w:del>
            <w:del w:id="221" w:author="Clarice Shen" w:date="2026-01-13T16:23:00Z" w16du:dateUtc="2026-01-13T08:23:00Z">
              <w:r w:rsidDel="009928DB">
                <w:rPr>
                  <w:rFonts w:ascii="Microsoft YaHei" w:eastAsia="Microsoft YaHei" w:hAnsi="Microsoft YaHei" w:cs="Microsoft YaHei" w:hint="eastAsia"/>
                  <w:b/>
                  <w:bCs/>
                  <w:color w:val="000000"/>
                  <w:kern w:val="0"/>
                  <w:sz w:val="20"/>
                  <w:szCs w:val="20"/>
                  <w:lang w:bidi="ar"/>
                </w:rPr>
                <w:delText>S</w:delText>
              </w:r>
              <w:commentRangeStart w:id="222"/>
              <w:r w:rsidDel="009928DB">
                <w:rPr>
                  <w:rFonts w:ascii="Microsoft YaHei" w:eastAsia="Microsoft YaHei" w:hAnsi="Microsoft YaHei" w:cs="Microsoft YaHei" w:hint="eastAsia"/>
                  <w:b/>
                  <w:bCs/>
                  <w:color w:val="000000"/>
                  <w:kern w:val="0"/>
                  <w:sz w:val="20"/>
                  <w:szCs w:val="20"/>
                  <w:lang w:bidi="ar"/>
                </w:rPr>
                <w:delText>TCN</w:delText>
              </w:r>
            </w:del>
            <w:del w:id="223" w:author="Clarice Shen" w:date="2026-01-13T16:24:00Z" w16du:dateUtc="2026-01-13T08:24:00Z">
              <w:r w:rsidDel="009928DB">
                <w:rPr>
                  <w:rFonts w:ascii="Microsoft YaHei" w:eastAsia="Microsoft YaHei" w:hAnsi="Microsoft YaHei" w:cs="Microsoft YaHei" w:hint="eastAsia"/>
                  <w:b/>
                  <w:bCs/>
                  <w:color w:val="000000"/>
                  <w:kern w:val="0"/>
                  <w:sz w:val="20"/>
                  <w:szCs w:val="20"/>
                  <w:lang w:bidi="ar"/>
                </w:rPr>
                <w:delText>与KOL预期的商业关系</w:delText>
              </w:r>
            </w:del>
            <w:del w:id="224" w:author="Clarice Shen" w:date="2026-01-18T15:07:00Z" w16du:dateUtc="2026-01-18T07:07:00Z">
              <w:r w:rsidDel="00641F14">
                <w:rPr>
                  <w:rFonts w:ascii="Microsoft YaHei" w:eastAsia="Microsoft YaHei" w:hAnsi="Microsoft YaHei" w:cs="Microsoft YaHei" w:hint="eastAsia"/>
                  <w:b/>
                  <w:bCs/>
                  <w:color w:val="000000"/>
                  <w:kern w:val="0"/>
                  <w:sz w:val="20"/>
                  <w:szCs w:val="20"/>
                  <w:lang w:bidi="ar"/>
                </w:rPr>
                <w:delText>是否得到</w:delText>
              </w:r>
            </w:del>
            <w:del w:id="225" w:author="Clarice Shen" w:date="2026-01-13T16:31:00Z" w16du:dateUtc="2026-01-13T08:31:00Z">
              <w:r w:rsidDel="00F25500">
                <w:rPr>
                  <w:rFonts w:ascii="Microsoft YaHei" w:eastAsia="Microsoft YaHei" w:hAnsi="Microsoft YaHei" w:cs="Microsoft YaHei" w:hint="eastAsia"/>
                  <w:b/>
                  <w:bCs/>
                  <w:color w:val="000000"/>
                  <w:kern w:val="0"/>
                  <w:sz w:val="20"/>
                  <w:szCs w:val="20"/>
                  <w:lang w:bidi="ar"/>
                </w:rPr>
                <w:delText>KOL</w:delText>
              </w:r>
            </w:del>
            <w:del w:id="226" w:author="Clarice Shen" w:date="2026-01-18T15:07:00Z" w16du:dateUtc="2026-01-18T07:07:00Z">
              <w:r w:rsidDel="00641F14">
                <w:rPr>
                  <w:rFonts w:ascii="Microsoft YaHei" w:eastAsia="Microsoft YaHei" w:hAnsi="Microsoft YaHei" w:cs="Microsoft YaHei" w:hint="eastAsia"/>
                  <w:b/>
                  <w:bCs/>
                  <w:color w:val="000000"/>
                  <w:kern w:val="0"/>
                  <w:sz w:val="20"/>
                  <w:szCs w:val="20"/>
                  <w:lang w:bidi="ar"/>
                </w:rPr>
                <w:delText>目前雇主的同意？</w:delText>
              </w:r>
              <w:commentRangeEnd w:id="222"/>
              <w:r w:rsidR="009928DB" w:rsidDel="00641F14">
                <w:rPr>
                  <w:rStyle w:val="aff4"/>
                  <w:lang w:val="zh-CN"/>
                </w:rPr>
                <w:commentReference w:id="222"/>
              </w:r>
              <w:r w:rsidDel="00641F14">
                <w:rPr>
                  <w:rFonts w:ascii="Microsoft YaHei" w:eastAsia="Microsoft YaHei" w:hAnsi="Microsoft YaHei" w:cs="Microsoft YaHei" w:hint="eastAsia"/>
                  <w:color w:val="000000"/>
                  <w:kern w:val="0"/>
                  <w:sz w:val="20"/>
                  <w:szCs w:val="20"/>
                  <w:lang w:bidi="ar"/>
                </w:rPr>
                <w:br/>
                <w:delText xml:space="preserve">Has the </w:delText>
              </w:r>
            </w:del>
            <w:del w:id="227" w:author="Clarice Shen" w:date="2026-01-13T16:36:00Z" w16du:dateUtc="2026-01-13T08:36:00Z">
              <w:r w:rsidDel="00F25500">
                <w:rPr>
                  <w:rFonts w:ascii="Microsoft YaHei" w:eastAsia="Microsoft YaHei" w:hAnsi="Microsoft YaHei" w:cs="Microsoft YaHei" w:hint="eastAsia"/>
                  <w:color w:val="000000"/>
                  <w:kern w:val="0"/>
                  <w:sz w:val="20"/>
                  <w:szCs w:val="20"/>
                  <w:lang w:bidi="ar"/>
                </w:rPr>
                <w:delText>KOL</w:delText>
              </w:r>
            </w:del>
            <w:del w:id="228" w:author="Clarice Shen" w:date="2026-01-18T15:07:00Z" w16du:dateUtc="2026-01-18T07:07:00Z">
              <w:r w:rsidDel="00641F14">
                <w:rPr>
                  <w:rFonts w:ascii="Microsoft YaHei" w:eastAsia="Microsoft YaHei" w:hAnsi="Microsoft YaHei" w:cs="Microsoft YaHei" w:hint="eastAsia"/>
                  <w:color w:val="000000"/>
                  <w:kern w:val="0"/>
                  <w:sz w:val="20"/>
                  <w:szCs w:val="20"/>
                  <w:lang w:bidi="ar"/>
                </w:rPr>
                <w:delText xml:space="preserve"> obtained the approval for the speaker engagement from his current employer? (Check with </w:delText>
              </w:r>
            </w:del>
            <w:del w:id="229" w:author="Clarice Shen" w:date="2026-01-13T16:36:00Z" w16du:dateUtc="2026-01-13T08:36:00Z">
              <w:r w:rsidDel="00F25500">
                <w:rPr>
                  <w:rFonts w:ascii="Microsoft YaHei" w:eastAsia="Microsoft YaHei" w:hAnsi="Microsoft YaHei" w:cs="Microsoft YaHei" w:hint="eastAsia"/>
                  <w:color w:val="000000"/>
                  <w:kern w:val="0"/>
                  <w:sz w:val="20"/>
                  <w:szCs w:val="20"/>
                  <w:lang w:bidi="ar"/>
                </w:rPr>
                <w:delText>KOL</w:delText>
              </w:r>
            </w:del>
            <w:del w:id="230" w:author="Clarice Shen" w:date="2026-01-18T15:07:00Z" w16du:dateUtc="2026-01-18T07:07:00Z">
              <w:r w:rsidDel="00641F14">
                <w:rPr>
                  <w:rFonts w:ascii="Microsoft YaHei" w:eastAsia="Microsoft YaHei" w:hAnsi="Microsoft YaHei" w:cs="Microsoft YaHei" w:hint="eastAsia"/>
                  <w:color w:val="000000"/>
                  <w:kern w:val="0"/>
                  <w:sz w:val="20"/>
                  <w:szCs w:val="20"/>
                  <w:lang w:bidi="ar"/>
                </w:rPr>
                <w:delText xml:space="preserve">) the contemplated business relationship between STCN and </w:delText>
              </w:r>
            </w:del>
            <w:del w:id="231" w:author="Clarice Shen" w:date="2026-01-13T16:36:00Z" w16du:dateUtc="2026-01-13T08:36:00Z">
              <w:r w:rsidDel="00F25500">
                <w:rPr>
                  <w:rFonts w:ascii="Microsoft YaHei" w:eastAsia="Microsoft YaHei" w:hAnsi="Microsoft YaHei" w:cs="Microsoft YaHei" w:hint="eastAsia"/>
                  <w:color w:val="000000"/>
                  <w:kern w:val="0"/>
                  <w:sz w:val="20"/>
                  <w:szCs w:val="20"/>
                  <w:lang w:bidi="ar"/>
                </w:rPr>
                <w:delText>KOL</w:delText>
              </w:r>
            </w:del>
            <w:del w:id="232" w:author="Clarice Shen" w:date="2026-01-18T15:07:00Z" w16du:dateUtc="2026-01-18T07:07:00Z">
              <w:r w:rsidDel="00641F14">
                <w:rPr>
                  <w:rFonts w:ascii="Microsoft YaHei" w:eastAsia="Microsoft YaHei" w:hAnsi="Microsoft YaHei" w:cs="Microsoft YaHei" w:hint="eastAsia"/>
                  <w:color w:val="000000"/>
                  <w:kern w:val="0"/>
                  <w:sz w:val="20"/>
                  <w:szCs w:val="20"/>
                  <w:lang w:bidi="ar"/>
                </w:rPr>
                <w:delText xml:space="preserve"> allowed by </w:delText>
              </w:r>
            </w:del>
            <w:del w:id="233" w:author="Clarice Shen" w:date="2026-01-13T16:36:00Z" w16du:dateUtc="2026-01-13T08:36:00Z">
              <w:r w:rsidDel="00F25500">
                <w:rPr>
                  <w:rFonts w:ascii="Microsoft YaHei" w:eastAsia="Microsoft YaHei" w:hAnsi="Microsoft YaHei" w:cs="Microsoft YaHei" w:hint="eastAsia"/>
                  <w:color w:val="000000"/>
                  <w:kern w:val="0"/>
                  <w:sz w:val="20"/>
                  <w:szCs w:val="20"/>
                  <w:lang w:bidi="ar"/>
                </w:rPr>
                <w:delText>KOL</w:delText>
              </w:r>
            </w:del>
            <w:del w:id="234" w:author="Clarice Shen" w:date="2026-01-18T15:07:00Z" w16du:dateUtc="2026-01-18T07:07:00Z">
              <w:r w:rsidDel="00641F14">
                <w:rPr>
                  <w:rFonts w:ascii="Microsoft YaHei" w:eastAsia="Microsoft YaHei" w:hAnsi="Microsoft YaHei" w:cs="Microsoft YaHei" w:hint="eastAsia"/>
                  <w:color w:val="000000"/>
                  <w:kern w:val="0"/>
                  <w:sz w:val="20"/>
                  <w:szCs w:val="20"/>
                  <w:lang w:bidi="ar"/>
                </w:rPr>
                <w:delText>’s current employer?</w:delText>
              </w:r>
            </w:del>
          </w:p>
        </w:tc>
        <w:tc>
          <w:tcPr>
            <w:tcW w:w="1860" w:type="dxa"/>
            <w:noWrap/>
            <w:vAlign w:val="center"/>
          </w:tcPr>
          <w:p w14:paraId="40CB0E63" w14:textId="0936C697" w:rsidR="00CF6F30" w:rsidRDefault="00F0093C">
            <w:pPr>
              <w:textAlignment w:val="center"/>
              <w:rPr>
                <w:rFonts w:ascii="Microsoft YaHei" w:eastAsia="Microsoft YaHei" w:hAnsi="Microsoft YaHei" w:cs="Microsoft YaHei" w:hint="eastAsia"/>
                <w:color w:val="000000"/>
                <w:sz w:val="20"/>
                <w:szCs w:val="20"/>
              </w:rPr>
            </w:pPr>
            <w:del w:id="235" w:author="Clarice Shen" w:date="2026-01-18T15:07:00Z" w16du:dateUtc="2026-01-18T07:07:00Z">
              <w:r w:rsidDel="00641F14">
                <w:rPr>
                  <w:rFonts w:ascii="Microsoft YaHei" w:eastAsia="Microsoft YaHei" w:hAnsi="Microsoft YaHei" w:cs="Microsoft YaHei" w:hint="eastAsia"/>
                  <w:color w:val="000000"/>
                  <w:kern w:val="0"/>
                  <w:sz w:val="20"/>
                  <w:szCs w:val="20"/>
                  <w:lang w:bidi="ar"/>
                </w:rPr>
                <w:delText>文本输入</w:delText>
              </w:r>
            </w:del>
          </w:p>
        </w:tc>
      </w:tr>
      <w:tr w:rsidR="00CF6F30" w14:paraId="79507052" w14:textId="77777777">
        <w:trPr>
          <w:trHeight w:val="480"/>
        </w:trPr>
        <w:tc>
          <w:tcPr>
            <w:tcW w:w="7835" w:type="dxa"/>
            <w:vAlign w:val="center"/>
          </w:tcPr>
          <w:p w14:paraId="2F009F59" w14:textId="1E8AC928" w:rsidR="00CF6F30" w:rsidRDefault="00F0093C">
            <w:pPr>
              <w:textAlignment w:val="center"/>
              <w:rPr>
                <w:rFonts w:ascii="Microsoft YaHei" w:eastAsia="Microsoft YaHei" w:hAnsi="Microsoft YaHei" w:cs="Microsoft YaHei" w:hint="eastAsia"/>
                <w:sz w:val="20"/>
                <w:szCs w:val="20"/>
              </w:rPr>
            </w:pPr>
            <w:r>
              <w:rPr>
                <w:rFonts w:ascii="Microsoft YaHei" w:eastAsia="Microsoft YaHei" w:hAnsi="Microsoft YaHei" w:cs="Microsoft YaHei" w:hint="eastAsia"/>
                <w:b/>
                <w:bCs/>
                <w:kern w:val="0"/>
                <w:sz w:val="20"/>
                <w:szCs w:val="20"/>
                <w:lang w:bidi="ar"/>
              </w:rPr>
              <w:t>若对问题2的回答中有任何一个“是”的，请回答问题9；若对问题2的回答都是“不是”的，就无须回答以下问题，请将填写好的本表在系统中提交申请并留档。</w:t>
            </w:r>
            <w:r>
              <w:rPr>
                <w:rFonts w:ascii="Microsoft YaHei" w:eastAsia="Microsoft YaHei" w:hAnsi="Microsoft YaHei" w:cs="Microsoft YaHei" w:hint="eastAsia"/>
                <w:kern w:val="0"/>
                <w:sz w:val="20"/>
                <w:szCs w:val="20"/>
                <w:lang w:bidi="ar"/>
              </w:rPr>
              <w:br/>
            </w:r>
            <w:r>
              <w:rPr>
                <w:rFonts w:ascii="Microsoft YaHei" w:eastAsia="Microsoft YaHei" w:hAnsi="Microsoft YaHei" w:cs="Microsoft YaHei" w:hint="eastAsia"/>
                <w:b/>
                <w:bCs/>
                <w:kern w:val="0"/>
                <w:sz w:val="20"/>
                <w:szCs w:val="20"/>
                <w:lang w:bidi="ar"/>
              </w:rPr>
              <w:t xml:space="preserve">If any of your answers to Q2 is Yes, then complete Q 9 as well; if your reply to Q2 is No, no need for </w:t>
            </w:r>
            <w:proofErr w:type="gramStart"/>
            <w:r>
              <w:rPr>
                <w:rFonts w:ascii="Microsoft YaHei" w:eastAsia="Microsoft YaHei" w:hAnsi="Microsoft YaHei" w:cs="Microsoft YaHei" w:hint="eastAsia"/>
                <w:b/>
                <w:bCs/>
                <w:kern w:val="0"/>
                <w:sz w:val="20"/>
                <w:szCs w:val="20"/>
                <w:lang w:bidi="ar"/>
              </w:rPr>
              <w:t>replying</w:t>
            </w:r>
            <w:proofErr w:type="gramEnd"/>
            <w:r>
              <w:rPr>
                <w:rFonts w:ascii="Microsoft YaHei" w:eastAsia="Microsoft YaHei" w:hAnsi="Microsoft YaHei" w:cs="Microsoft YaHei" w:hint="eastAsia"/>
                <w:b/>
                <w:bCs/>
                <w:kern w:val="0"/>
                <w:sz w:val="20"/>
                <w:szCs w:val="20"/>
                <w:lang w:bidi="ar"/>
              </w:rPr>
              <w:t xml:space="preserve"> the below questions, please submit the form in system.</w:t>
            </w:r>
            <w:r>
              <w:rPr>
                <w:rFonts w:ascii="Microsoft YaHei" w:eastAsia="Microsoft YaHei" w:hAnsi="Microsoft YaHei" w:cs="Microsoft YaHei" w:hint="eastAsia"/>
                <w:kern w:val="0"/>
                <w:sz w:val="20"/>
                <w:szCs w:val="20"/>
                <w:lang w:bidi="ar"/>
              </w:rPr>
              <w:br/>
            </w:r>
            <w:r>
              <w:rPr>
                <w:rFonts w:ascii="Microsoft YaHei" w:eastAsia="Microsoft YaHei" w:hAnsi="Microsoft YaHei" w:cs="Microsoft YaHei" w:hint="eastAsia"/>
                <w:b/>
                <w:bCs/>
                <w:kern w:val="0"/>
                <w:sz w:val="20"/>
                <w:szCs w:val="20"/>
                <w:lang w:bidi="ar"/>
              </w:rPr>
              <w:t>9. 你在问题2的答案中列举的人，是否对采购任何</w:t>
            </w:r>
            <w:del w:id="236" w:author="Clarice Shen" w:date="2026-01-13T16:31:00Z" w16du:dateUtc="2026-01-13T08:31:00Z">
              <w:r w:rsidDel="00F25500">
                <w:rPr>
                  <w:rFonts w:ascii="Microsoft YaHei" w:eastAsia="Microsoft YaHei" w:hAnsi="Microsoft YaHei" w:cs="Microsoft YaHei" w:hint="eastAsia"/>
                  <w:b/>
                  <w:bCs/>
                  <w:kern w:val="0"/>
                  <w:sz w:val="20"/>
                  <w:szCs w:val="20"/>
                  <w:lang w:bidi="ar"/>
                </w:rPr>
                <w:delText>STCN</w:delText>
              </w:r>
            </w:del>
            <w:ins w:id="237" w:author="Clarice Shen" w:date="2026-01-13T16:31:00Z" w16du:dateUtc="2026-01-13T08:31:00Z">
              <w:r w:rsidR="00F25500">
                <w:rPr>
                  <w:rFonts w:ascii="Microsoft YaHei" w:eastAsia="Microsoft YaHei" w:hAnsi="Microsoft YaHei" w:cs="Microsoft YaHei" w:hint="eastAsia"/>
                  <w:b/>
                  <w:bCs/>
                  <w:kern w:val="0"/>
                  <w:sz w:val="20"/>
                  <w:szCs w:val="20"/>
                  <w:lang w:bidi="ar"/>
                </w:rPr>
                <w:t>士卓曼</w:t>
              </w:r>
            </w:ins>
            <w:r>
              <w:rPr>
                <w:rFonts w:ascii="Microsoft YaHei" w:eastAsia="Microsoft YaHei" w:hAnsi="Microsoft YaHei" w:cs="Microsoft YaHei" w:hint="eastAsia"/>
                <w:b/>
                <w:bCs/>
                <w:kern w:val="0"/>
                <w:sz w:val="20"/>
                <w:szCs w:val="20"/>
                <w:lang w:bidi="ar"/>
              </w:rPr>
              <w:t>产品有影响或对采购的条件有影响（如，标准制定、投标资格等）？</w:t>
            </w:r>
          </w:p>
        </w:tc>
        <w:tc>
          <w:tcPr>
            <w:tcW w:w="1860" w:type="dxa"/>
            <w:noWrap/>
            <w:vAlign w:val="center"/>
          </w:tcPr>
          <w:p w14:paraId="1F98B6C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文本输入</w:t>
            </w:r>
          </w:p>
        </w:tc>
      </w:tr>
      <w:tr w:rsidR="00CF6F30" w14:paraId="770977F8" w14:textId="77777777">
        <w:trPr>
          <w:trHeight w:val="480"/>
        </w:trPr>
        <w:tc>
          <w:tcPr>
            <w:tcW w:w="7835" w:type="dxa"/>
            <w:vAlign w:val="center"/>
          </w:tcPr>
          <w:p w14:paraId="085CC0F3" w14:textId="0AD7F5E3" w:rsidR="00CF6F30" w:rsidRDefault="00F0093C">
            <w:pPr>
              <w:textAlignment w:val="center"/>
              <w:rPr>
                <w:rFonts w:ascii="Microsoft YaHei" w:eastAsia="Microsoft YaHei" w:hAnsi="Microsoft YaHei" w:cs="Microsoft YaHei" w:hint="eastAsia"/>
                <w:sz w:val="20"/>
                <w:szCs w:val="20"/>
              </w:rPr>
            </w:pPr>
            <w:r>
              <w:rPr>
                <w:rFonts w:ascii="Microsoft YaHei" w:eastAsia="Microsoft YaHei" w:hAnsi="Microsoft YaHei" w:cs="Microsoft YaHei" w:hint="eastAsia"/>
                <w:b/>
                <w:bCs/>
                <w:kern w:val="0"/>
                <w:sz w:val="20"/>
                <w:szCs w:val="20"/>
                <w:lang w:bidi="ar"/>
              </w:rPr>
              <w:t>若你对问题9的回答是“是”的，请回答问题10－12；若你对问题9的回答是“不是”的，你就无须回答以下问题，请将填写好的本表在系统中提交申请。</w:t>
            </w:r>
            <w:r>
              <w:rPr>
                <w:rFonts w:ascii="Microsoft YaHei" w:eastAsia="Microsoft YaHei" w:hAnsi="Microsoft YaHei" w:cs="Microsoft YaHei" w:hint="eastAsia"/>
                <w:kern w:val="0"/>
                <w:sz w:val="20"/>
                <w:szCs w:val="20"/>
                <w:lang w:bidi="ar"/>
              </w:rPr>
              <w:br/>
            </w:r>
            <w:r>
              <w:rPr>
                <w:rFonts w:ascii="Microsoft YaHei" w:eastAsia="Microsoft YaHei" w:hAnsi="Microsoft YaHei" w:cs="Microsoft YaHei" w:hint="eastAsia"/>
                <w:b/>
                <w:bCs/>
                <w:kern w:val="0"/>
                <w:sz w:val="20"/>
                <w:szCs w:val="20"/>
                <w:lang w:bidi="ar"/>
              </w:rPr>
              <w:t xml:space="preserve">Are the </w:t>
            </w:r>
            <w:proofErr w:type="gramStart"/>
            <w:r>
              <w:rPr>
                <w:rFonts w:ascii="Microsoft YaHei" w:eastAsia="Microsoft YaHei" w:hAnsi="Microsoft YaHei" w:cs="Microsoft YaHei" w:hint="eastAsia"/>
                <w:b/>
                <w:bCs/>
                <w:kern w:val="0"/>
                <w:sz w:val="20"/>
                <w:szCs w:val="20"/>
                <w:lang w:bidi="ar"/>
              </w:rPr>
              <w:t>persons</w:t>
            </w:r>
            <w:proofErr w:type="gramEnd"/>
            <w:r>
              <w:rPr>
                <w:rFonts w:ascii="Microsoft YaHei" w:eastAsia="Microsoft YaHei" w:hAnsi="Microsoft YaHei" w:cs="Microsoft YaHei" w:hint="eastAsia"/>
                <w:b/>
                <w:bCs/>
                <w:kern w:val="0"/>
                <w:sz w:val="20"/>
                <w:szCs w:val="20"/>
                <w:lang w:bidi="ar"/>
              </w:rPr>
              <w:t xml:space="preserve"> you listed in your answer to Q2 in a position to influence the purchase or conditions affecting the purchase (e.g. standard, tender qualifications, etc.) relating to ANY STCN product?</w:t>
            </w:r>
            <w:r>
              <w:rPr>
                <w:rFonts w:ascii="Microsoft YaHei" w:eastAsia="Microsoft YaHei" w:hAnsi="Microsoft YaHei" w:cs="Microsoft YaHei" w:hint="eastAsia"/>
                <w:kern w:val="0"/>
                <w:sz w:val="20"/>
                <w:szCs w:val="20"/>
                <w:lang w:bidi="ar"/>
              </w:rPr>
              <w:br/>
            </w:r>
            <w:r>
              <w:rPr>
                <w:rFonts w:ascii="Microsoft YaHei" w:eastAsia="Microsoft YaHei" w:hAnsi="Microsoft YaHei" w:cs="Microsoft YaHei" w:hint="eastAsia"/>
                <w:b/>
                <w:bCs/>
                <w:kern w:val="0"/>
                <w:sz w:val="20"/>
                <w:szCs w:val="20"/>
                <w:lang w:bidi="ar"/>
              </w:rPr>
              <w:t>10. 说明</w:t>
            </w:r>
            <w:del w:id="238" w:author="Clarice Shen" w:date="2026-01-13T16:36:00Z" w16du:dateUtc="2026-01-13T08:36:00Z">
              <w:r w:rsidDel="00F25500">
                <w:rPr>
                  <w:rFonts w:ascii="Microsoft YaHei" w:eastAsia="Microsoft YaHei" w:hAnsi="Microsoft YaHei" w:cs="Microsoft YaHei" w:hint="eastAsia"/>
                  <w:b/>
                  <w:bCs/>
                  <w:kern w:val="0"/>
                  <w:sz w:val="20"/>
                  <w:szCs w:val="20"/>
                  <w:lang w:bidi="ar"/>
                </w:rPr>
                <w:delText>KOL</w:delText>
              </w:r>
            </w:del>
            <w:ins w:id="239" w:author="Clarice Shen" w:date="2026-01-13T16:36:00Z" w16du:dateUtc="2026-01-13T08:36:00Z">
              <w:r w:rsidR="00F25500">
                <w:rPr>
                  <w:rFonts w:ascii="Microsoft YaHei" w:eastAsia="Microsoft YaHei" w:hAnsi="Microsoft YaHei" w:cs="Microsoft YaHei" w:hint="eastAsia"/>
                  <w:b/>
                  <w:bCs/>
                  <w:kern w:val="0"/>
                  <w:sz w:val="20"/>
                  <w:szCs w:val="20"/>
                  <w:lang w:bidi="ar"/>
                </w:rPr>
                <w:t>HCP</w:t>
              </w:r>
            </w:ins>
            <w:r>
              <w:rPr>
                <w:rFonts w:ascii="Microsoft YaHei" w:eastAsia="Microsoft YaHei" w:hAnsi="Microsoft YaHei" w:cs="Microsoft YaHei" w:hint="eastAsia"/>
                <w:b/>
                <w:bCs/>
                <w:kern w:val="0"/>
                <w:sz w:val="20"/>
                <w:szCs w:val="20"/>
                <w:lang w:bidi="ar"/>
              </w:rPr>
              <w:t>对采购</w:t>
            </w:r>
            <w:ins w:id="240" w:author="Clarice Shen" w:date="2026-01-13T16:33:00Z" w16du:dateUtc="2026-01-13T08:33:00Z">
              <w:r w:rsidR="00F25500">
                <w:rPr>
                  <w:rFonts w:ascii="Microsoft YaHei" w:eastAsia="Microsoft YaHei" w:hAnsi="Microsoft YaHei" w:cs="Microsoft YaHei" w:hint="eastAsia"/>
                  <w:b/>
                  <w:bCs/>
                  <w:kern w:val="0"/>
                  <w:sz w:val="20"/>
                  <w:szCs w:val="20"/>
                  <w:lang w:bidi="ar"/>
                </w:rPr>
                <w:t>士卓曼</w:t>
              </w:r>
            </w:ins>
            <w:del w:id="241" w:author="Clarice Shen" w:date="2026-01-13T16:33:00Z" w16du:dateUtc="2026-01-13T08:33:00Z">
              <w:r w:rsidDel="00F25500">
                <w:rPr>
                  <w:rFonts w:ascii="Microsoft YaHei" w:eastAsia="Microsoft YaHei" w:hAnsi="Microsoft YaHei" w:cs="Microsoft YaHei" w:hint="eastAsia"/>
                  <w:b/>
                  <w:bCs/>
                  <w:kern w:val="0"/>
                  <w:sz w:val="20"/>
                  <w:szCs w:val="20"/>
                  <w:lang w:bidi="ar"/>
                </w:rPr>
                <w:delText>STCN</w:delText>
              </w:r>
            </w:del>
            <w:r>
              <w:rPr>
                <w:rFonts w:ascii="Microsoft YaHei" w:eastAsia="Microsoft YaHei" w:hAnsi="Microsoft YaHei" w:cs="Microsoft YaHei" w:hint="eastAsia"/>
                <w:b/>
                <w:bCs/>
                <w:kern w:val="0"/>
                <w:sz w:val="20"/>
                <w:szCs w:val="20"/>
                <w:lang w:bidi="ar"/>
              </w:rPr>
              <w:t>产品有影响或对采购条件有影响的可能性：</w:t>
            </w:r>
            <w:r>
              <w:rPr>
                <w:rFonts w:ascii="Microsoft YaHei" w:eastAsia="Microsoft YaHei" w:hAnsi="Microsoft YaHei" w:cs="Microsoft YaHei" w:hint="eastAsia"/>
                <w:kern w:val="0"/>
                <w:sz w:val="20"/>
                <w:szCs w:val="20"/>
                <w:lang w:bidi="ar"/>
              </w:rPr>
              <w:br/>
              <w:t xml:space="preserve">Describe the potential for the </w:t>
            </w:r>
            <w:del w:id="242" w:author="Clarice Shen" w:date="2026-01-13T16:36:00Z" w16du:dateUtc="2026-01-13T08:36:00Z">
              <w:r w:rsidDel="00F25500">
                <w:rPr>
                  <w:rFonts w:ascii="Microsoft YaHei" w:eastAsia="Microsoft YaHei" w:hAnsi="Microsoft YaHei" w:cs="Microsoft YaHei" w:hint="eastAsia"/>
                  <w:kern w:val="0"/>
                  <w:sz w:val="20"/>
                  <w:szCs w:val="20"/>
                  <w:lang w:bidi="ar"/>
                </w:rPr>
                <w:delText>KOL</w:delText>
              </w:r>
            </w:del>
            <w:ins w:id="243" w:author="Clarice Shen" w:date="2026-01-13T16:36:00Z" w16du:dateUtc="2026-01-13T08:36:00Z">
              <w:r w:rsidR="00F25500">
                <w:rPr>
                  <w:rFonts w:ascii="Microsoft YaHei" w:eastAsia="Microsoft YaHei" w:hAnsi="Microsoft YaHei" w:cs="Microsoft YaHei" w:hint="eastAsia"/>
                  <w:kern w:val="0"/>
                  <w:sz w:val="20"/>
                  <w:szCs w:val="20"/>
                  <w:lang w:bidi="ar"/>
                </w:rPr>
                <w:t>HCP</w:t>
              </w:r>
            </w:ins>
            <w:proofErr w:type="gramStart"/>
            <w:r>
              <w:rPr>
                <w:rFonts w:ascii="Microsoft YaHei" w:eastAsia="Microsoft YaHei" w:hAnsi="Microsoft YaHei" w:cs="Microsoft YaHei" w:hint="eastAsia"/>
                <w:kern w:val="0"/>
                <w:sz w:val="20"/>
                <w:szCs w:val="20"/>
                <w:lang w:bidi="ar"/>
              </w:rPr>
              <w:t>’</w:t>
            </w:r>
            <w:proofErr w:type="gramEnd"/>
            <w:r>
              <w:rPr>
                <w:rFonts w:ascii="Microsoft YaHei" w:eastAsia="Microsoft YaHei" w:hAnsi="Microsoft YaHei" w:cs="Microsoft YaHei" w:hint="eastAsia"/>
                <w:kern w:val="0"/>
                <w:sz w:val="20"/>
                <w:szCs w:val="20"/>
                <w:lang w:bidi="ar"/>
              </w:rPr>
              <w:t>s influence over the purchasing decisions or conditions affecting the purchase of STCN products:</w:t>
            </w:r>
            <w:r>
              <w:rPr>
                <w:rFonts w:ascii="Microsoft YaHei" w:eastAsia="Microsoft YaHei" w:hAnsi="Microsoft YaHei" w:cs="Microsoft YaHei" w:hint="eastAsia"/>
                <w:kern w:val="0"/>
                <w:sz w:val="20"/>
                <w:szCs w:val="20"/>
                <w:lang w:bidi="ar"/>
              </w:rPr>
              <w:br/>
            </w:r>
            <w:r>
              <w:rPr>
                <w:rFonts w:ascii="Microsoft YaHei" w:eastAsia="Microsoft YaHei" w:hAnsi="Microsoft YaHei" w:cs="Microsoft YaHei" w:hint="eastAsia"/>
                <w:b/>
                <w:bCs/>
                <w:kern w:val="0"/>
                <w:sz w:val="20"/>
                <w:szCs w:val="20"/>
                <w:lang w:bidi="ar"/>
              </w:rPr>
              <w:t>a. 描述采购流程（如，</w:t>
            </w:r>
            <w:del w:id="244" w:author="Clarice Shen" w:date="2026-01-13T16:36:00Z" w16du:dateUtc="2026-01-13T08:36:00Z">
              <w:r w:rsidDel="00F25500">
                <w:rPr>
                  <w:rFonts w:ascii="Microsoft YaHei" w:eastAsia="Microsoft YaHei" w:hAnsi="Microsoft YaHei" w:cs="Microsoft YaHei" w:hint="eastAsia"/>
                  <w:b/>
                  <w:bCs/>
                  <w:kern w:val="0"/>
                  <w:sz w:val="20"/>
                  <w:szCs w:val="20"/>
                  <w:lang w:bidi="ar"/>
                </w:rPr>
                <w:delText>KOL</w:delText>
              </w:r>
            </w:del>
            <w:ins w:id="245" w:author="Clarice Shen" w:date="2026-01-13T16:36:00Z" w16du:dateUtc="2026-01-13T08:36:00Z">
              <w:r w:rsidR="00F25500">
                <w:rPr>
                  <w:rFonts w:ascii="Microsoft YaHei" w:eastAsia="Microsoft YaHei" w:hAnsi="Microsoft YaHei" w:cs="Microsoft YaHei" w:hint="eastAsia"/>
                  <w:b/>
                  <w:bCs/>
                  <w:kern w:val="0"/>
                  <w:sz w:val="20"/>
                  <w:szCs w:val="20"/>
                  <w:lang w:bidi="ar"/>
                </w:rPr>
                <w:t>HCP</w:t>
              </w:r>
            </w:ins>
            <w:r>
              <w:rPr>
                <w:rFonts w:ascii="Microsoft YaHei" w:eastAsia="Microsoft YaHei" w:hAnsi="Microsoft YaHei" w:cs="Microsoft YaHei" w:hint="eastAsia"/>
                <w:b/>
                <w:bCs/>
                <w:kern w:val="0"/>
                <w:sz w:val="20"/>
                <w:szCs w:val="20"/>
                <w:lang w:bidi="ar"/>
              </w:rPr>
              <w:t>是唯一决策人还是有作出决策的委员会？任何采购决定是否以价格为基础？采购是基于自行判断还是有客观标准？</w:t>
            </w:r>
            <w:del w:id="246" w:author="Clarice Shen" w:date="2026-01-13T16:36:00Z" w16du:dateUtc="2026-01-13T08:36:00Z">
              <w:r w:rsidDel="00F25500">
                <w:rPr>
                  <w:rFonts w:ascii="Microsoft YaHei" w:eastAsia="Microsoft YaHei" w:hAnsi="Microsoft YaHei" w:cs="Microsoft YaHei" w:hint="eastAsia"/>
                  <w:b/>
                  <w:bCs/>
                  <w:kern w:val="0"/>
                  <w:sz w:val="20"/>
                  <w:szCs w:val="20"/>
                  <w:lang w:bidi="ar"/>
                </w:rPr>
                <w:delText>KOL</w:delText>
              </w:r>
            </w:del>
            <w:ins w:id="247" w:author="Clarice Shen" w:date="2026-01-13T16:36:00Z" w16du:dateUtc="2026-01-13T08:36:00Z">
              <w:r w:rsidR="00F25500">
                <w:rPr>
                  <w:rFonts w:ascii="Microsoft YaHei" w:eastAsia="Microsoft YaHei" w:hAnsi="Microsoft YaHei" w:cs="Microsoft YaHei" w:hint="eastAsia"/>
                  <w:b/>
                  <w:bCs/>
                  <w:kern w:val="0"/>
                  <w:sz w:val="20"/>
                  <w:szCs w:val="20"/>
                  <w:lang w:bidi="ar"/>
                </w:rPr>
                <w:t>HCP</w:t>
              </w:r>
            </w:ins>
            <w:r>
              <w:rPr>
                <w:rFonts w:ascii="Microsoft YaHei" w:eastAsia="Microsoft YaHei" w:hAnsi="Microsoft YaHei" w:cs="Microsoft YaHei" w:hint="eastAsia"/>
                <w:b/>
                <w:bCs/>
                <w:kern w:val="0"/>
                <w:sz w:val="20"/>
                <w:szCs w:val="20"/>
                <w:lang w:bidi="ar"/>
              </w:rPr>
              <w:t>是否在客观标准制定活动中担任任何角色？）</w:t>
            </w:r>
            <w:r>
              <w:rPr>
                <w:rFonts w:ascii="Microsoft YaHei" w:eastAsia="Microsoft YaHei" w:hAnsi="Microsoft YaHei" w:cs="Microsoft YaHei" w:hint="eastAsia"/>
                <w:kern w:val="0"/>
                <w:sz w:val="20"/>
                <w:szCs w:val="20"/>
                <w:lang w:bidi="ar"/>
              </w:rPr>
              <w:br/>
              <w:t xml:space="preserve">a. Describe the purchasing process (e.g. Is the </w:t>
            </w:r>
            <w:del w:id="248" w:author="Clarice Shen" w:date="2026-01-13T16:36:00Z" w16du:dateUtc="2026-01-13T08:36:00Z">
              <w:r w:rsidDel="00F25500">
                <w:rPr>
                  <w:rFonts w:ascii="Microsoft YaHei" w:eastAsia="Microsoft YaHei" w:hAnsi="Microsoft YaHei" w:cs="Microsoft YaHei" w:hint="eastAsia"/>
                  <w:kern w:val="0"/>
                  <w:sz w:val="20"/>
                  <w:szCs w:val="20"/>
                  <w:lang w:bidi="ar"/>
                </w:rPr>
                <w:delText>KOL</w:delText>
              </w:r>
            </w:del>
            <w:ins w:id="249" w:author="Clarice Shen" w:date="2026-01-13T16:36:00Z" w16du:dateUtc="2026-01-13T08:36:00Z">
              <w:r w:rsidR="00F25500">
                <w:rPr>
                  <w:rFonts w:ascii="Microsoft YaHei" w:eastAsia="Microsoft YaHei" w:hAnsi="Microsoft YaHei" w:cs="Microsoft YaHei" w:hint="eastAsia"/>
                  <w:kern w:val="0"/>
                  <w:sz w:val="20"/>
                  <w:szCs w:val="20"/>
                  <w:lang w:bidi="ar"/>
                </w:rPr>
                <w:t>HCP</w:t>
              </w:r>
            </w:ins>
            <w:r>
              <w:rPr>
                <w:rFonts w:ascii="Microsoft YaHei" w:eastAsia="Microsoft YaHei" w:hAnsi="Microsoft YaHei" w:cs="Microsoft YaHei" w:hint="eastAsia"/>
                <w:kern w:val="0"/>
                <w:sz w:val="20"/>
                <w:szCs w:val="20"/>
                <w:lang w:bidi="ar"/>
              </w:rPr>
              <w:t xml:space="preserve"> the sole purchasing decision-maker vs committee? Are purchasing decisions price-based? Is purchasing based on discretionary vs objective criteria? Does the </w:t>
            </w:r>
            <w:del w:id="250" w:author="Clarice Shen" w:date="2026-01-13T16:36:00Z" w16du:dateUtc="2026-01-13T08:36:00Z">
              <w:r w:rsidDel="00F25500">
                <w:rPr>
                  <w:rFonts w:ascii="Microsoft YaHei" w:eastAsia="Microsoft YaHei" w:hAnsi="Microsoft YaHei" w:cs="Microsoft YaHei" w:hint="eastAsia"/>
                  <w:kern w:val="0"/>
                  <w:sz w:val="20"/>
                  <w:szCs w:val="20"/>
                  <w:lang w:bidi="ar"/>
                </w:rPr>
                <w:delText>KOL</w:delText>
              </w:r>
            </w:del>
            <w:ins w:id="251" w:author="Clarice Shen" w:date="2026-01-13T16:36:00Z" w16du:dateUtc="2026-01-13T08:36:00Z">
              <w:r w:rsidR="00F25500">
                <w:rPr>
                  <w:rFonts w:ascii="Microsoft YaHei" w:eastAsia="Microsoft YaHei" w:hAnsi="Microsoft YaHei" w:cs="Microsoft YaHei" w:hint="eastAsia"/>
                  <w:kern w:val="0"/>
                  <w:sz w:val="20"/>
                  <w:szCs w:val="20"/>
                  <w:lang w:bidi="ar"/>
                </w:rPr>
                <w:t>HCP</w:t>
              </w:r>
            </w:ins>
            <w:r>
              <w:rPr>
                <w:rFonts w:ascii="Microsoft YaHei" w:eastAsia="Microsoft YaHei" w:hAnsi="Microsoft YaHei" w:cs="Microsoft YaHei" w:hint="eastAsia"/>
                <w:kern w:val="0"/>
                <w:sz w:val="20"/>
                <w:szCs w:val="20"/>
                <w:lang w:bidi="ar"/>
              </w:rPr>
              <w:t xml:space="preserve"> have any role in standards-setting activity?)</w:t>
            </w:r>
          </w:p>
        </w:tc>
        <w:tc>
          <w:tcPr>
            <w:tcW w:w="1860" w:type="dxa"/>
            <w:noWrap/>
            <w:vAlign w:val="center"/>
          </w:tcPr>
          <w:p w14:paraId="416FA0C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文本输入</w:t>
            </w:r>
          </w:p>
        </w:tc>
      </w:tr>
      <w:tr w:rsidR="00CF6F30" w14:paraId="4074AAB2" w14:textId="77777777">
        <w:trPr>
          <w:trHeight w:val="480"/>
        </w:trPr>
        <w:tc>
          <w:tcPr>
            <w:tcW w:w="7835" w:type="dxa"/>
            <w:vAlign w:val="center"/>
          </w:tcPr>
          <w:p w14:paraId="431DF96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b/>
                <w:bCs/>
                <w:color w:val="000000"/>
                <w:kern w:val="0"/>
                <w:sz w:val="20"/>
                <w:szCs w:val="20"/>
                <w:lang w:bidi="ar"/>
              </w:rPr>
              <w:t>b. 在未来12个月中是否有投标尚未结束或很可能会有投标?</w:t>
            </w:r>
            <w:r>
              <w:rPr>
                <w:rFonts w:ascii="Microsoft YaHei" w:eastAsia="Microsoft YaHei" w:hAnsi="Microsoft YaHei" w:cs="Microsoft YaHei" w:hint="eastAsia"/>
                <w:color w:val="000000"/>
                <w:kern w:val="0"/>
                <w:sz w:val="20"/>
                <w:szCs w:val="20"/>
                <w:lang w:bidi="ar"/>
              </w:rPr>
              <w:br/>
              <w:t xml:space="preserve">b. Is there a bid pending, or </w:t>
            </w:r>
            <w:proofErr w:type="gramStart"/>
            <w:r>
              <w:rPr>
                <w:rFonts w:ascii="Microsoft YaHei" w:eastAsia="Microsoft YaHei" w:hAnsi="Microsoft YaHei" w:cs="Microsoft YaHei" w:hint="eastAsia"/>
                <w:color w:val="000000"/>
                <w:kern w:val="0"/>
                <w:sz w:val="20"/>
                <w:szCs w:val="20"/>
                <w:lang w:bidi="ar"/>
              </w:rPr>
              <w:t>likely</w:t>
            </w:r>
            <w:proofErr w:type="gramEnd"/>
            <w:r>
              <w:rPr>
                <w:rFonts w:ascii="Microsoft YaHei" w:eastAsia="Microsoft YaHei" w:hAnsi="Microsoft YaHei" w:cs="Microsoft YaHei" w:hint="eastAsia"/>
                <w:color w:val="000000"/>
                <w:kern w:val="0"/>
                <w:sz w:val="20"/>
                <w:szCs w:val="20"/>
                <w:lang w:bidi="ar"/>
              </w:rPr>
              <w:t xml:space="preserve"> to be tendered in the next 12 months?</w:t>
            </w:r>
          </w:p>
        </w:tc>
        <w:tc>
          <w:tcPr>
            <w:tcW w:w="1860" w:type="dxa"/>
            <w:noWrap/>
            <w:vAlign w:val="center"/>
          </w:tcPr>
          <w:p w14:paraId="710284F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文本输入</w:t>
            </w:r>
          </w:p>
        </w:tc>
      </w:tr>
      <w:tr w:rsidR="00CF6F30" w14:paraId="10BD6AB8" w14:textId="77777777">
        <w:trPr>
          <w:trHeight w:val="480"/>
        </w:trPr>
        <w:tc>
          <w:tcPr>
            <w:tcW w:w="7835" w:type="dxa"/>
            <w:vAlign w:val="center"/>
          </w:tcPr>
          <w:p w14:paraId="17080FFC" w14:textId="203F4390"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b/>
                <w:bCs/>
                <w:color w:val="000000"/>
                <w:kern w:val="0"/>
                <w:sz w:val="20"/>
                <w:szCs w:val="20"/>
                <w:lang w:bidi="ar"/>
              </w:rPr>
              <w:t>c. 描述会影响该</w:t>
            </w:r>
            <w:del w:id="252" w:author="Clarice Shen" w:date="2026-01-13T16:36:00Z" w16du:dateUtc="2026-01-13T08:36:00Z">
              <w:r w:rsidDel="00F25500">
                <w:rPr>
                  <w:rFonts w:ascii="Microsoft YaHei" w:eastAsia="Microsoft YaHei" w:hAnsi="Microsoft YaHei" w:cs="Microsoft YaHei" w:hint="eastAsia"/>
                  <w:b/>
                  <w:bCs/>
                  <w:color w:val="000000"/>
                  <w:kern w:val="0"/>
                  <w:sz w:val="20"/>
                  <w:szCs w:val="20"/>
                  <w:lang w:bidi="ar"/>
                </w:rPr>
                <w:delText>KOL</w:delText>
              </w:r>
            </w:del>
            <w:ins w:id="253" w:author="Clarice Shen" w:date="2026-01-13T16:36:00Z" w16du:dateUtc="2026-01-13T08:36:00Z">
              <w:r w:rsidR="00F25500">
                <w:rPr>
                  <w:rFonts w:ascii="Microsoft YaHei" w:eastAsia="Microsoft YaHei" w:hAnsi="Microsoft YaHei" w:cs="Microsoft YaHei" w:hint="eastAsia"/>
                  <w:b/>
                  <w:bCs/>
                  <w:color w:val="000000"/>
                  <w:kern w:val="0"/>
                  <w:sz w:val="20"/>
                  <w:szCs w:val="20"/>
                  <w:lang w:bidi="ar"/>
                </w:rPr>
                <w:t>HCP</w:t>
              </w:r>
            </w:ins>
            <w:r>
              <w:rPr>
                <w:rFonts w:ascii="Microsoft YaHei" w:eastAsia="Microsoft YaHei" w:hAnsi="Microsoft YaHei" w:cs="Microsoft YaHei" w:hint="eastAsia"/>
                <w:b/>
                <w:bCs/>
                <w:color w:val="000000"/>
                <w:kern w:val="0"/>
                <w:sz w:val="20"/>
                <w:szCs w:val="20"/>
                <w:lang w:bidi="ar"/>
              </w:rPr>
              <w:t>在采购流程中的角色的任何其他信息或当地采购条件。</w:t>
            </w:r>
            <w:r>
              <w:rPr>
                <w:rFonts w:ascii="Microsoft YaHei" w:eastAsia="Microsoft YaHei" w:hAnsi="Microsoft YaHei" w:cs="Microsoft YaHei" w:hint="eastAsia"/>
                <w:color w:val="000000"/>
                <w:kern w:val="0"/>
                <w:sz w:val="20"/>
                <w:szCs w:val="20"/>
                <w:lang w:bidi="ar"/>
              </w:rPr>
              <w:br/>
              <w:t xml:space="preserve">c. Describe any other information or local conditions affecting the </w:t>
            </w:r>
            <w:del w:id="254" w:author="Clarice Shen" w:date="2026-01-13T16:36:00Z" w16du:dateUtc="2026-01-13T08:36:00Z">
              <w:r w:rsidDel="00F25500">
                <w:rPr>
                  <w:rFonts w:ascii="Microsoft YaHei" w:eastAsia="Microsoft YaHei" w:hAnsi="Microsoft YaHei" w:cs="Microsoft YaHei" w:hint="eastAsia"/>
                  <w:color w:val="000000"/>
                  <w:kern w:val="0"/>
                  <w:sz w:val="20"/>
                  <w:szCs w:val="20"/>
                  <w:lang w:bidi="ar"/>
                </w:rPr>
                <w:delText>KOL</w:delText>
              </w:r>
            </w:del>
            <w:ins w:id="255" w:author="Clarice Shen" w:date="2026-01-13T16:36:00Z" w16du:dateUtc="2026-01-13T08:36:00Z">
              <w:r w:rsidR="00F25500">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’s role in the purchasing process.</w:t>
            </w:r>
          </w:p>
        </w:tc>
        <w:tc>
          <w:tcPr>
            <w:tcW w:w="1860" w:type="dxa"/>
            <w:noWrap/>
            <w:vAlign w:val="center"/>
          </w:tcPr>
          <w:p w14:paraId="58FAB10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文本输入</w:t>
            </w:r>
          </w:p>
        </w:tc>
      </w:tr>
      <w:tr w:rsidR="00CF6F30" w14:paraId="27D17AB3" w14:textId="77777777">
        <w:trPr>
          <w:trHeight w:val="480"/>
        </w:trPr>
        <w:tc>
          <w:tcPr>
            <w:tcW w:w="7835" w:type="dxa"/>
            <w:vAlign w:val="center"/>
          </w:tcPr>
          <w:p w14:paraId="445A24D3" w14:textId="378ED33A" w:rsidR="00CF6F30" w:rsidRDefault="00F0093C">
            <w:pPr>
              <w:textAlignment w:val="center"/>
              <w:rPr>
                <w:rFonts w:ascii="Microsoft YaHei" w:eastAsia="Microsoft YaHei" w:hAnsi="Microsoft YaHei" w:cs="Microsoft YaHei" w:hint="eastAsia"/>
                <w:color w:val="000000"/>
                <w:sz w:val="20"/>
                <w:szCs w:val="20"/>
              </w:rPr>
            </w:pPr>
            <w:del w:id="256" w:author="Clarice Shen" w:date="2026-01-18T15:08:00Z" w16du:dateUtc="2026-01-18T07:08:00Z">
              <w:r w:rsidDel="00EF5D92">
                <w:rPr>
                  <w:rFonts w:ascii="Microsoft YaHei" w:eastAsia="Microsoft YaHei" w:hAnsi="Microsoft YaHei" w:cs="Microsoft YaHei" w:hint="eastAsia"/>
                  <w:b/>
                  <w:bCs/>
                  <w:color w:val="000000"/>
                  <w:kern w:val="0"/>
                  <w:sz w:val="20"/>
                  <w:szCs w:val="20"/>
                  <w:lang w:bidi="ar"/>
                </w:rPr>
                <w:lastRenderedPageBreak/>
                <w:delText xml:space="preserve">11. 在过去12个月中该 </w:delText>
              </w:r>
            </w:del>
            <w:del w:id="257" w:author="Clarice Shen" w:date="2026-01-13T16:36:00Z" w16du:dateUtc="2026-01-13T08:36:00Z">
              <w:r w:rsidDel="00F25500">
                <w:rPr>
                  <w:rFonts w:ascii="Microsoft YaHei" w:eastAsia="Microsoft YaHei" w:hAnsi="Microsoft YaHei" w:cs="Microsoft YaHei" w:hint="eastAsia"/>
                  <w:b/>
                  <w:bCs/>
                  <w:color w:val="000000"/>
                  <w:kern w:val="0"/>
                  <w:sz w:val="20"/>
                  <w:szCs w:val="20"/>
                  <w:lang w:bidi="ar"/>
                </w:rPr>
                <w:delText>KOL</w:delText>
              </w:r>
            </w:del>
            <w:del w:id="258" w:author="Clarice Shen" w:date="2026-01-18T15:08:00Z" w16du:dateUtc="2026-01-18T07:08:00Z">
              <w:r w:rsidDel="00EF5D92">
                <w:rPr>
                  <w:rFonts w:ascii="Microsoft YaHei" w:eastAsia="Microsoft YaHei" w:hAnsi="Microsoft YaHei" w:cs="Microsoft YaHei" w:hint="eastAsia"/>
                  <w:b/>
                  <w:bCs/>
                  <w:color w:val="000000"/>
                  <w:kern w:val="0"/>
                  <w:sz w:val="20"/>
                  <w:szCs w:val="20"/>
                  <w:lang w:bidi="ar"/>
                </w:rPr>
                <w:delText>是否收到过</w:delText>
              </w:r>
            </w:del>
            <w:del w:id="259" w:author="Clarice Shen" w:date="2026-01-13T16:34:00Z" w16du:dateUtc="2026-01-13T08:34:00Z">
              <w:r w:rsidDel="00F25500">
                <w:rPr>
                  <w:rFonts w:ascii="Microsoft YaHei" w:eastAsia="Microsoft YaHei" w:hAnsi="Microsoft YaHei" w:cs="Microsoft YaHei" w:hint="eastAsia"/>
                  <w:b/>
                  <w:bCs/>
                  <w:color w:val="000000"/>
                  <w:kern w:val="0"/>
                  <w:sz w:val="20"/>
                  <w:szCs w:val="20"/>
                  <w:lang w:bidi="ar"/>
                </w:rPr>
                <w:delText>STCN</w:delText>
              </w:r>
            </w:del>
            <w:del w:id="260" w:author="Clarice Shen" w:date="2026-01-18T15:08:00Z" w16du:dateUtc="2026-01-18T07:08:00Z">
              <w:r w:rsidDel="00EF5D92">
                <w:rPr>
                  <w:rFonts w:ascii="Microsoft YaHei" w:eastAsia="Microsoft YaHei" w:hAnsi="Microsoft YaHei" w:cs="Microsoft YaHei" w:hint="eastAsia"/>
                  <w:b/>
                  <w:bCs/>
                  <w:color w:val="000000"/>
                  <w:kern w:val="0"/>
                  <w:sz w:val="20"/>
                  <w:szCs w:val="20"/>
                  <w:lang w:bidi="ar"/>
                </w:rPr>
                <w:delText>给予的任何有价物（如，报酬、旅游、娱乐款待、礼物等）。如果有，请说明是什么有价物及什么时候给予的。</w:delText>
              </w:r>
              <w:r w:rsidDel="00EF5D92">
                <w:rPr>
                  <w:rFonts w:ascii="Microsoft YaHei" w:eastAsia="Microsoft YaHei" w:hAnsi="Microsoft YaHei" w:cs="Microsoft YaHei" w:hint="eastAsia"/>
                  <w:color w:val="000000"/>
                  <w:kern w:val="0"/>
                  <w:sz w:val="20"/>
                  <w:szCs w:val="20"/>
                  <w:lang w:bidi="ar"/>
                </w:rPr>
                <w:br/>
                <w:delText xml:space="preserve">Has this </w:delText>
              </w:r>
            </w:del>
            <w:del w:id="261" w:author="Clarice Shen" w:date="2026-01-13T16:36:00Z" w16du:dateUtc="2026-01-13T08:36:00Z">
              <w:r w:rsidDel="00F25500">
                <w:rPr>
                  <w:rFonts w:ascii="Microsoft YaHei" w:eastAsia="Microsoft YaHei" w:hAnsi="Microsoft YaHei" w:cs="Microsoft YaHei" w:hint="eastAsia"/>
                  <w:color w:val="000000"/>
                  <w:kern w:val="0"/>
                  <w:sz w:val="20"/>
                  <w:szCs w:val="20"/>
                  <w:lang w:bidi="ar"/>
                </w:rPr>
                <w:delText>KOL</w:delText>
              </w:r>
            </w:del>
            <w:del w:id="262" w:author="Clarice Shen" w:date="2026-01-18T15:08:00Z" w16du:dateUtc="2026-01-18T07:08:00Z">
              <w:r w:rsidDel="00EF5D92">
                <w:rPr>
                  <w:rFonts w:ascii="Microsoft YaHei" w:eastAsia="Microsoft YaHei" w:hAnsi="Microsoft YaHei" w:cs="Microsoft YaHei" w:hint="eastAsia"/>
                  <w:color w:val="000000"/>
                  <w:kern w:val="0"/>
                  <w:sz w:val="20"/>
                  <w:szCs w:val="20"/>
                  <w:lang w:bidi="ar"/>
                </w:rPr>
                <w:delText xml:space="preserve"> received anything of value from STCN in the last 12 months (payment, travel, entertainment, gift, etc.)? If yes, please specify what and when?</w:delText>
              </w:r>
            </w:del>
          </w:p>
        </w:tc>
        <w:tc>
          <w:tcPr>
            <w:tcW w:w="1860" w:type="dxa"/>
            <w:noWrap/>
            <w:vAlign w:val="center"/>
          </w:tcPr>
          <w:p w14:paraId="14880F96" w14:textId="092B3ACA" w:rsidR="00CF6F30" w:rsidRDefault="00F0093C">
            <w:pPr>
              <w:textAlignment w:val="center"/>
              <w:rPr>
                <w:rFonts w:ascii="Microsoft YaHei" w:eastAsia="Microsoft YaHei" w:hAnsi="Microsoft YaHei" w:cs="Microsoft YaHei" w:hint="eastAsia"/>
                <w:color w:val="000000"/>
                <w:sz w:val="20"/>
                <w:szCs w:val="20"/>
              </w:rPr>
            </w:pPr>
            <w:del w:id="263" w:author="Clarice Shen" w:date="2026-01-18T15:08:00Z" w16du:dateUtc="2026-01-18T07:08:00Z">
              <w:r w:rsidDel="00EF5D92">
                <w:rPr>
                  <w:rFonts w:ascii="Microsoft YaHei" w:eastAsia="Microsoft YaHei" w:hAnsi="Microsoft YaHei" w:cs="Microsoft YaHei" w:hint="eastAsia"/>
                  <w:color w:val="000000"/>
                  <w:kern w:val="0"/>
                  <w:sz w:val="20"/>
                  <w:szCs w:val="20"/>
                  <w:lang w:bidi="ar"/>
                </w:rPr>
                <w:delText>日期选择、文本输入</w:delText>
              </w:r>
            </w:del>
          </w:p>
        </w:tc>
      </w:tr>
      <w:tr w:rsidR="00CF6F30" w14:paraId="378BB2FB" w14:textId="77777777">
        <w:trPr>
          <w:trHeight w:val="480"/>
        </w:trPr>
        <w:tc>
          <w:tcPr>
            <w:tcW w:w="7835" w:type="dxa"/>
            <w:vAlign w:val="center"/>
          </w:tcPr>
          <w:p w14:paraId="7FC2D850" w14:textId="3263A18E" w:rsidR="00CF6F30" w:rsidRDefault="00F0093C">
            <w:pPr>
              <w:textAlignment w:val="center"/>
              <w:rPr>
                <w:rFonts w:ascii="Microsoft YaHei" w:eastAsia="Microsoft YaHei" w:hAnsi="Microsoft YaHei" w:cs="Microsoft YaHei" w:hint="eastAsia"/>
                <w:color w:val="000000"/>
                <w:sz w:val="20"/>
                <w:szCs w:val="20"/>
              </w:rPr>
            </w:pPr>
            <w:del w:id="264" w:author="Clarice Shen" w:date="2026-01-13T16:34:00Z" w16du:dateUtc="2026-01-13T08:34:00Z">
              <w:r w:rsidDel="00F25500">
                <w:rPr>
                  <w:rFonts w:ascii="Microsoft YaHei" w:eastAsia="Microsoft YaHei" w:hAnsi="Microsoft YaHei" w:cs="Microsoft YaHei" w:hint="eastAsia"/>
                  <w:b/>
                  <w:bCs/>
                  <w:color w:val="000000"/>
                  <w:kern w:val="0"/>
                  <w:sz w:val="20"/>
                  <w:szCs w:val="20"/>
                  <w:lang w:bidi="ar"/>
                </w:rPr>
                <w:delText>12. 除了STCN与KOL</w:delText>
              </w:r>
            </w:del>
            <w:ins w:id="265" w:author="Clarice Shen" w:date="2026-01-13T16:36:00Z" w16du:dateUtc="2026-01-13T08:36:00Z">
              <w:r w:rsidR="00F25500">
                <w:rPr>
                  <w:rFonts w:ascii="Microsoft YaHei" w:eastAsia="Microsoft YaHei" w:hAnsi="Microsoft YaHei" w:cs="Microsoft YaHei" w:hint="eastAsia"/>
                  <w:b/>
                  <w:bCs/>
                  <w:color w:val="000000"/>
                  <w:kern w:val="0"/>
                  <w:sz w:val="20"/>
                  <w:szCs w:val="20"/>
                  <w:lang w:bidi="ar"/>
                </w:rPr>
                <w:t>HCP</w:t>
              </w:r>
            </w:ins>
            <w:del w:id="266" w:author="Clarice Shen" w:date="2026-01-13T16:34:00Z" w16du:dateUtc="2026-01-13T08:34:00Z">
              <w:r w:rsidDel="00F25500">
                <w:rPr>
                  <w:rFonts w:ascii="Microsoft YaHei" w:eastAsia="Microsoft YaHei" w:hAnsi="Microsoft YaHei" w:cs="Microsoft YaHei" w:hint="eastAsia"/>
                  <w:b/>
                  <w:bCs/>
                  <w:color w:val="000000"/>
                  <w:kern w:val="0"/>
                  <w:sz w:val="20"/>
                  <w:szCs w:val="20"/>
                  <w:lang w:bidi="ar"/>
                </w:rPr>
                <w:delText>的合同外，是否有其他道德或法律义务可以约束计划中的KOL的活动？如果有，请说明：如KOL是否在第三方的政策、行业规则、中国法律等规定中存在道德和法律义务且计划中的KOL活动是否符合这些已经存在的道德和法律义务？KOL是否同意遵守STCN政策？</w:delText>
              </w:r>
              <w:r w:rsidDel="00F25500">
                <w:rPr>
                  <w:rFonts w:ascii="Microsoft YaHei" w:eastAsia="Microsoft YaHei" w:hAnsi="Microsoft YaHei" w:cs="Microsoft YaHei" w:hint="eastAsia"/>
                  <w:color w:val="000000"/>
                  <w:kern w:val="0"/>
                  <w:sz w:val="20"/>
                  <w:szCs w:val="20"/>
                  <w:lang w:bidi="ar"/>
                </w:rPr>
                <w:br/>
                <w:delText>Are there ethical or legal obligations that govern the contemplated KOL activities other than the agreement with STCN? If yes, please specify. (such as Third Party’s policy, Industry Rule, PRC law, etc) Is the planned KOL activity consistent with those obligations? Does KOL agree to comply with STCN’s anti-bribery policy?</w:delText>
              </w:r>
            </w:del>
          </w:p>
        </w:tc>
        <w:tc>
          <w:tcPr>
            <w:tcW w:w="1860" w:type="dxa"/>
            <w:noWrap/>
            <w:vAlign w:val="center"/>
          </w:tcPr>
          <w:p w14:paraId="37F097E3" w14:textId="66562BF2" w:rsidR="00CF6F30" w:rsidRDefault="00F0093C">
            <w:pPr>
              <w:textAlignment w:val="center"/>
              <w:rPr>
                <w:rFonts w:ascii="Microsoft YaHei" w:eastAsia="Microsoft YaHei" w:hAnsi="Microsoft YaHei" w:cs="Microsoft YaHei" w:hint="eastAsia"/>
                <w:color w:val="000000"/>
                <w:sz w:val="20"/>
                <w:szCs w:val="20"/>
              </w:rPr>
            </w:pPr>
            <w:del w:id="267" w:author="Clarice Shen" w:date="2026-01-13T16:34:00Z" w16du:dateUtc="2026-01-13T08:34:00Z">
              <w:r w:rsidDel="00F25500">
                <w:rPr>
                  <w:rFonts w:ascii="Microsoft YaHei" w:eastAsia="Microsoft YaHei" w:hAnsi="Microsoft YaHei" w:cs="Microsoft YaHei" w:hint="eastAsia"/>
                  <w:color w:val="000000"/>
                  <w:kern w:val="0"/>
                  <w:sz w:val="20"/>
                  <w:szCs w:val="20"/>
                  <w:lang w:bidi="ar"/>
                </w:rPr>
                <w:delText>文本输入</w:delText>
              </w:r>
            </w:del>
          </w:p>
        </w:tc>
      </w:tr>
    </w:tbl>
    <w:p w14:paraId="1B1F2FE2" w14:textId="77777777" w:rsidR="00CF6F30" w:rsidRDefault="00CF6F30">
      <w:pPr>
        <w:rPr>
          <w:rFonts w:ascii="Microsoft YaHei" w:eastAsia="Microsoft YaHei" w:hAnsi="Microsoft YaHei" w:cs="Microsoft YaHei" w:hint="eastAsia"/>
          <w:sz w:val="22"/>
        </w:rPr>
      </w:pPr>
    </w:p>
    <w:p w14:paraId="75EBB3E0" w14:textId="77777777" w:rsidR="00CF6F30" w:rsidRDefault="00CF6F30"/>
    <w:p w14:paraId="7A65557A" w14:textId="77777777" w:rsidR="00CF6F30" w:rsidRDefault="00F0093C">
      <w:pPr>
        <w:pStyle w:val="3"/>
        <w:rPr>
          <w:rFonts w:ascii="Microsoft YaHei" w:eastAsia="Microsoft YaHei" w:hAnsi="Microsoft YaHei" w:cs="Microsoft YaHei" w:hint="eastAsia"/>
          <w:sz w:val="22"/>
          <w:lang w:val="en-US"/>
        </w:rPr>
      </w:pPr>
      <w:r>
        <w:rPr>
          <w:rFonts w:ascii="Microsoft YaHei" w:eastAsia="Microsoft YaHei" w:hAnsi="Microsoft YaHei" w:cs="Microsoft YaHei" w:hint="eastAsia"/>
          <w:sz w:val="22"/>
          <w:lang w:val="en-US"/>
        </w:rPr>
        <w:t>2</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1自办会</w:t>
      </w:r>
    </w:p>
    <w:p w14:paraId="38E47253" w14:textId="77777777" w:rsidR="00CF6F30" w:rsidRDefault="00CF6F30"/>
    <w:p w14:paraId="32C6E84A" w14:textId="77777777" w:rsidR="00CF6F30" w:rsidRDefault="00F0093C">
      <w:r>
        <w:rPr>
          <w:rFonts w:ascii="Microsoft YaHei" w:eastAsia="Microsoft YaHei" w:hAnsi="Microsoft YaHei" w:cs="Microsoft YaHei" w:hint="eastAsia"/>
        </w:rPr>
        <w:t>涉及到的会议类型：</w:t>
      </w:r>
    </w:p>
    <w:tbl>
      <w:tblPr>
        <w:tblW w:w="0" w:type="dxa"/>
        <w:tblCellMar>
          <w:top w:w="15" w:type="dxa"/>
          <w:left w:w="15" w:type="dxa"/>
          <w:bottom w:w="15" w:type="dxa"/>
          <w:right w:w="15" w:type="dxa"/>
        </w:tblCellMar>
        <w:tblLook w:val="04A0" w:firstRow="1" w:lastRow="0" w:firstColumn="1" w:lastColumn="0" w:noHBand="0" w:noVBand="1"/>
      </w:tblPr>
      <w:tblGrid>
        <w:gridCol w:w="2692"/>
        <w:gridCol w:w="6963"/>
      </w:tblGrid>
      <w:tr w:rsidR="00CF6F30" w14:paraId="669CE0D4" w14:textId="77777777">
        <w:trPr>
          <w:trHeight w:val="480"/>
        </w:trPr>
        <w:tc>
          <w:tcPr>
            <w:tcW w:w="3100" w:type="dxa"/>
            <w:tcBorders>
              <w:top w:val="single" w:sz="4" w:space="0" w:color="000000"/>
              <w:left w:val="single" w:sz="4" w:space="0" w:color="000000"/>
              <w:bottom w:val="single" w:sz="4" w:space="0" w:color="000000"/>
              <w:right w:val="single" w:sz="4" w:space="0" w:color="000000"/>
            </w:tcBorders>
            <w:shd w:val="clear" w:color="auto" w:fill="4874CB"/>
            <w:vAlign w:val="center"/>
          </w:tcPr>
          <w:p w14:paraId="64827A39" w14:textId="77777777" w:rsidR="00CF6F30" w:rsidRDefault="00F0093C">
            <w:pPr>
              <w:jc w:val="center"/>
              <w:textAlignment w:val="center"/>
              <w:rPr>
                <w:rFonts w:ascii="Microsoft YaHei" w:eastAsia="Microsoft YaHei" w:hAnsi="Microsoft YaHei" w:cs="Microsoft YaHei" w:hint="eastAsia"/>
                <w:b/>
                <w:bCs/>
                <w:color w:val="FFFFFF"/>
                <w:sz w:val="20"/>
                <w:szCs w:val="20"/>
              </w:rPr>
            </w:pPr>
            <w:r>
              <w:rPr>
                <w:rFonts w:ascii="Microsoft YaHei" w:eastAsia="Microsoft YaHei" w:hAnsi="Microsoft YaHei" w:cs="Microsoft YaHei" w:hint="eastAsia"/>
                <w:b/>
                <w:bCs/>
                <w:color w:val="FFFFFF"/>
                <w:kern w:val="0"/>
                <w:sz w:val="20"/>
                <w:szCs w:val="20"/>
                <w:lang w:bidi="ar"/>
              </w:rPr>
              <w:t>活动性质</w:t>
            </w:r>
          </w:p>
        </w:tc>
        <w:tc>
          <w:tcPr>
            <w:tcW w:w="8080" w:type="dxa"/>
            <w:tcBorders>
              <w:top w:val="single" w:sz="4" w:space="0" w:color="000000"/>
              <w:left w:val="single" w:sz="4" w:space="0" w:color="000000"/>
              <w:bottom w:val="single" w:sz="4" w:space="0" w:color="000000"/>
              <w:right w:val="single" w:sz="4" w:space="0" w:color="000000"/>
            </w:tcBorders>
            <w:shd w:val="clear" w:color="auto" w:fill="4874CB"/>
            <w:vAlign w:val="center"/>
          </w:tcPr>
          <w:p w14:paraId="209426AC" w14:textId="77777777" w:rsidR="00CF6F30" w:rsidRDefault="00F0093C">
            <w:pPr>
              <w:jc w:val="center"/>
              <w:textAlignment w:val="center"/>
              <w:rPr>
                <w:rFonts w:ascii="Microsoft YaHei" w:eastAsia="Microsoft YaHei" w:hAnsi="Microsoft YaHei" w:cs="Microsoft YaHei" w:hint="eastAsia"/>
                <w:b/>
                <w:bCs/>
                <w:color w:val="FFFFFF"/>
                <w:sz w:val="20"/>
                <w:szCs w:val="20"/>
              </w:rPr>
            </w:pPr>
            <w:r>
              <w:rPr>
                <w:rFonts w:ascii="Microsoft YaHei" w:eastAsia="Microsoft YaHei" w:hAnsi="Microsoft YaHei" w:cs="Microsoft YaHei" w:hint="eastAsia"/>
                <w:b/>
                <w:bCs/>
                <w:color w:val="FFFFFF"/>
                <w:kern w:val="0"/>
                <w:sz w:val="20"/>
                <w:szCs w:val="20"/>
                <w:lang w:bidi="ar"/>
              </w:rPr>
              <w:t>活动分类</w:t>
            </w:r>
          </w:p>
        </w:tc>
      </w:tr>
      <w:tr w:rsidR="00CF6F30" w14:paraId="63AB73C2" w14:textId="77777777">
        <w:trPr>
          <w:trHeight w:val="460"/>
        </w:trPr>
        <w:tc>
          <w:tcPr>
            <w:tcW w:w="3100" w:type="dxa"/>
            <w:vMerge w:val="restart"/>
            <w:tcBorders>
              <w:top w:val="single" w:sz="4" w:space="0" w:color="000000"/>
              <w:left w:val="single" w:sz="4" w:space="0" w:color="000000"/>
              <w:right w:val="single" w:sz="4" w:space="0" w:color="000000"/>
            </w:tcBorders>
            <w:vAlign w:val="center"/>
          </w:tcPr>
          <w:p w14:paraId="7764B0C9" w14:textId="77777777" w:rsidR="00CF6F30" w:rsidRDefault="00F0093C">
            <w:pPr>
              <w:jc w:val="center"/>
              <w:textAlignment w:val="center"/>
              <w:rPr>
                <w:rFonts w:ascii="Microsoft YaHei" w:eastAsia="Microsoft YaHei" w:hAnsi="Microsoft YaHei" w:cs="Microsoft YaHei" w:hint="eastAsia"/>
                <w:b/>
                <w:bCs/>
                <w:color w:val="000000"/>
                <w:sz w:val="20"/>
                <w:szCs w:val="20"/>
              </w:rPr>
            </w:pPr>
            <w:r>
              <w:rPr>
                <w:rFonts w:ascii="Microsoft YaHei" w:eastAsia="Microsoft YaHei" w:hAnsi="Microsoft YaHei" w:cs="Microsoft YaHei" w:hint="eastAsia"/>
                <w:b/>
                <w:bCs/>
                <w:color w:val="000000"/>
                <w:kern w:val="0"/>
                <w:sz w:val="20"/>
                <w:szCs w:val="20"/>
                <w:lang w:bidi="ar"/>
              </w:rPr>
              <w:t>自办会</w:t>
            </w:r>
          </w:p>
        </w:tc>
        <w:tc>
          <w:tcPr>
            <w:tcW w:w="8080" w:type="dxa"/>
            <w:tcBorders>
              <w:top w:val="single" w:sz="4" w:space="0" w:color="000000"/>
              <w:left w:val="single" w:sz="4" w:space="0" w:color="000000"/>
              <w:bottom w:val="single" w:sz="4" w:space="0" w:color="000000"/>
              <w:right w:val="single" w:sz="4" w:space="0" w:color="000000"/>
            </w:tcBorders>
            <w:vAlign w:val="center"/>
          </w:tcPr>
          <w:p w14:paraId="2CA840F5"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区域会</w:t>
            </w:r>
          </w:p>
        </w:tc>
      </w:tr>
      <w:tr w:rsidR="00CF6F30" w14:paraId="08DA9144" w14:textId="77777777">
        <w:trPr>
          <w:trHeight w:val="460"/>
        </w:trPr>
        <w:tc>
          <w:tcPr>
            <w:tcW w:w="3100" w:type="dxa"/>
            <w:vMerge/>
            <w:tcBorders>
              <w:top w:val="single" w:sz="4" w:space="0" w:color="000000"/>
              <w:left w:val="single" w:sz="4" w:space="0" w:color="000000"/>
              <w:right w:val="single" w:sz="4" w:space="0" w:color="000000"/>
            </w:tcBorders>
            <w:vAlign w:val="center"/>
          </w:tcPr>
          <w:p w14:paraId="2FE09CC7" w14:textId="77777777" w:rsidR="00CF6F30" w:rsidRDefault="00CF6F30">
            <w:pPr>
              <w:jc w:val="center"/>
              <w:rPr>
                <w:rFonts w:ascii="Microsoft YaHei" w:eastAsia="Microsoft YaHei" w:hAnsi="Microsoft YaHei" w:cs="Microsoft YaHei" w:hint="eastAsia"/>
                <w:b/>
                <w:bCs/>
                <w:color w:val="000000"/>
                <w:sz w:val="20"/>
                <w:szCs w:val="20"/>
              </w:rPr>
            </w:pPr>
          </w:p>
        </w:tc>
        <w:tc>
          <w:tcPr>
            <w:tcW w:w="8080" w:type="dxa"/>
            <w:tcBorders>
              <w:top w:val="single" w:sz="4" w:space="0" w:color="000000"/>
              <w:left w:val="single" w:sz="4" w:space="0" w:color="000000"/>
              <w:bottom w:val="single" w:sz="4" w:space="0" w:color="000000"/>
              <w:right w:val="single" w:sz="4" w:space="0" w:color="000000"/>
            </w:tcBorders>
            <w:vAlign w:val="center"/>
          </w:tcPr>
          <w:p w14:paraId="0723F3B5"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全国会</w:t>
            </w:r>
          </w:p>
        </w:tc>
      </w:tr>
      <w:tr w:rsidR="00CF6F30" w14:paraId="0ECAB5A8" w14:textId="77777777">
        <w:trPr>
          <w:trHeight w:val="460"/>
        </w:trPr>
        <w:tc>
          <w:tcPr>
            <w:tcW w:w="3100" w:type="dxa"/>
            <w:vMerge/>
            <w:tcBorders>
              <w:top w:val="single" w:sz="4" w:space="0" w:color="000000"/>
              <w:left w:val="single" w:sz="4" w:space="0" w:color="000000"/>
              <w:right w:val="single" w:sz="4" w:space="0" w:color="000000"/>
            </w:tcBorders>
            <w:vAlign w:val="center"/>
          </w:tcPr>
          <w:p w14:paraId="14DC1378" w14:textId="77777777" w:rsidR="00CF6F30" w:rsidRDefault="00CF6F30">
            <w:pPr>
              <w:jc w:val="center"/>
              <w:rPr>
                <w:rFonts w:ascii="Microsoft YaHei" w:eastAsia="Microsoft YaHei" w:hAnsi="Microsoft YaHei" w:cs="Microsoft YaHei" w:hint="eastAsia"/>
                <w:b/>
                <w:bCs/>
                <w:color w:val="000000"/>
                <w:sz w:val="20"/>
                <w:szCs w:val="20"/>
              </w:rPr>
            </w:pPr>
          </w:p>
        </w:tc>
        <w:tc>
          <w:tcPr>
            <w:tcW w:w="8080" w:type="dxa"/>
            <w:tcBorders>
              <w:top w:val="single" w:sz="4" w:space="0" w:color="000000"/>
              <w:left w:val="single" w:sz="4" w:space="0" w:color="000000"/>
              <w:bottom w:val="single" w:sz="4" w:space="0" w:color="000000"/>
              <w:right w:val="single" w:sz="4" w:space="0" w:color="000000"/>
            </w:tcBorders>
            <w:vAlign w:val="center"/>
          </w:tcPr>
          <w:p w14:paraId="27D63ABD"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国际会</w:t>
            </w:r>
          </w:p>
        </w:tc>
      </w:tr>
      <w:tr w:rsidR="00CF6F30" w14:paraId="62710581" w14:textId="77777777">
        <w:trPr>
          <w:trHeight w:val="460"/>
        </w:trPr>
        <w:tc>
          <w:tcPr>
            <w:tcW w:w="3100" w:type="dxa"/>
            <w:vMerge/>
            <w:tcBorders>
              <w:top w:val="single" w:sz="4" w:space="0" w:color="000000"/>
              <w:left w:val="single" w:sz="4" w:space="0" w:color="000000"/>
              <w:right w:val="single" w:sz="4" w:space="0" w:color="000000"/>
            </w:tcBorders>
            <w:vAlign w:val="center"/>
          </w:tcPr>
          <w:p w14:paraId="781A6B33" w14:textId="77777777" w:rsidR="00CF6F30" w:rsidRDefault="00CF6F30">
            <w:pPr>
              <w:jc w:val="center"/>
              <w:rPr>
                <w:rFonts w:ascii="Microsoft YaHei" w:eastAsia="Microsoft YaHei" w:hAnsi="Microsoft YaHei" w:cs="Microsoft YaHei" w:hint="eastAsia"/>
                <w:b/>
                <w:bCs/>
                <w:color w:val="000000"/>
                <w:sz w:val="20"/>
                <w:szCs w:val="20"/>
              </w:rPr>
            </w:pPr>
          </w:p>
        </w:tc>
        <w:tc>
          <w:tcPr>
            <w:tcW w:w="8080" w:type="dxa"/>
            <w:tcBorders>
              <w:top w:val="single" w:sz="4" w:space="0" w:color="000000"/>
              <w:left w:val="single" w:sz="4" w:space="0" w:color="000000"/>
              <w:bottom w:val="single" w:sz="4" w:space="0" w:color="000000"/>
              <w:right w:val="single" w:sz="4" w:space="0" w:color="000000"/>
            </w:tcBorders>
            <w:vAlign w:val="center"/>
          </w:tcPr>
          <w:p w14:paraId="7D4BB881"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其他咨询</w:t>
            </w:r>
            <w:proofErr w:type="gramStart"/>
            <w:r>
              <w:rPr>
                <w:rFonts w:ascii="Microsoft YaHei" w:eastAsia="Microsoft YaHei" w:hAnsi="Microsoft YaHei" w:cs="Microsoft YaHei" w:hint="eastAsia"/>
                <w:color w:val="000000"/>
                <w:kern w:val="0"/>
                <w:sz w:val="20"/>
                <w:szCs w:val="20"/>
                <w:lang w:bidi="ar"/>
              </w:rPr>
              <w:t>师活动</w:t>
            </w:r>
            <w:proofErr w:type="gramEnd"/>
          </w:p>
        </w:tc>
      </w:tr>
      <w:tr w:rsidR="00CF6F30" w14:paraId="5AA4EB64" w14:textId="77777777">
        <w:trPr>
          <w:trHeight w:val="460"/>
        </w:trPr>
        <w:tc>
          <w:tcPr>
            <w:tcW w:w="3100" w:type="dxa"/>
            <w:vMerge/>
            <w:tcBorders>
              <w:top w:val="single" w:sz="4" w:space="0" w:color="000000"/>
              <w:left w:val="single" w:sz="4" w:space="0" w:color="000000"/>
              <w:right w:val="single" w:sz="4" w:space="0" w:color="000000"/>
            </w:tcBorders>
            <w:vAlign w:val="center"/>
          </w:tcPr>
          <w:p w14:paraId="40F6EAFC" w14:textId="77777777" w:rsidR="00CF6F30" w:rsidRDefault="00CF6F30">
            <w:pPr>
              <w:jc w:val="center"/>
              <w:rPr>
                <w:rFonts w:ascii="Microsoft YaHei" w:eastAsia="Microsoft YaHei" w:hAnsi="Microsoft YaHei" w:cs="Microsoft YaHei" w:hint="eastAsia"/>
                <w:b/>
                <w:bCs/>
                <w:color w:val="000000"/>
                <w:sz w:val="20"/>
                <w:szCs w:val="20"/>
              </w:rPr>
            </w:pPr>
          </w:p>
        </w:tc>
        <w:tc>
          <w:tcPr>
            <w:tcW w:w="8080" w:type="dxa"/>
            <w:tcBorders>
              <w:top w:val="single" w:sz="4" w:space="0" w:color="000000"/>
              <w:left w:val="single" w:sz="4" w:space="0" w:color="000000"/>
              <w:bottom w:val="single" w:sz="4" w:space="0" w:color="000000"/>
              <w:right w:val="single" w:sz="4" w:space="0" w:color="000000"/>
            </w:tcBorders>
            <w:vAlign w:val="center"/>
          </w:tcPr>
          <w:p w14:paraId="69EFF7DF"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卫星会/专题会</w:t>
            </w:r>
          </w:p>
        </w:tc>
      </w:tr>
      <w:tr w:rsidR="00CF6F30" w14:paraId="273DAC2F" w14:textId="77777777">
        <w:trPr>
          <w:trHeight w:val="460"/>
        </w:trPr>
        <w:tc>
          <w:tcPr>
            <w:tcW w:w="3100" w:type="dxa"/>
            <w:vMerge/>
            <w:tcBorders>
              <w:top w:val="single" w:sz="4" w:space="0" w:color="000000"/>
              <w:left w:val="single" w:sz="4" w:space="0" w:color="000000"/>
              <w:right w:val="single" w:sz="4" w:space="0" w:color="000000"/>
            </w:tcBorders>
            <w:vAlign w:val="center"/>
          </w:tcPr>
          <w:p w14:paraId="6CEF6F81" w14:textId="77777777" w:rsidR="00CF6F30" w:rsidRDefault="00CF6F30">
            <w:pPr>
              <w:jc w:val="center"/>
              <w:rPr>
                <w:rFonts w:ascii="Microsoft YaHei" w:eastAsia="Microsoft YaHei" w:hAnsi="Microsoft YaHei" w:cs="Microsoft YaHei" w:hint="eastAsia"/>
                <w:b/>
                <w:bCs/>
                <w:color w:val="000000"/>
                <w:sz w:val="20"/>
                <w:szCs w:val="20"/>
              </w:rPr>
            </w:pPr>
          </w:p>
        </w:tc>
        <w:tc>
          <w:tcPr>
            <w:tcW w:w="8080" w:type="dxa"/>
            <w:tcBorders>
              <w:top w:val="single" w:sz="4" w:space="0" w:color="000000"/>
              <w:left w:val="single" w:sz="4" w:space="0" w:color="000000"/>
              <w:right w:val="single" w:sz="4" w:space="0" w:color="000000"/>
            </w:tcBorders>
            <w:vAlign w:val="center"/>
          </w:tcPr>
          <w:p w14:paraId="54F4FD4E"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其他</w:t>
            </w:r>
          </w:p>
        </w:tc>
      </w:tr>
    </w:tbl>
    <w:p w14:paraId="48669A7F" w14:textId="77777777" w:rsidR="00CF6F30" w:rsidRDefault="00CF6F30">
      <w:pPr>
        <w:spacing w:line="360" w:lineRule="auto"/>
        <w:ind w:left="761"/>
        <w:rPr>
          <w:rFonts w:ascii="Microsoft YaHei" w:eastAsia="Microsoft YaHei" w:hAnsi="Microsoft YaHei" w:cs="Microsoft YaHei" w:hint="eastAsia"/>
        </w:rPr>
      </w:pPr>
    </w:p>
    <w:p w14:paraId="1F9381C3" w14:textId="77777777" w:rsidR="00CF6F30" w:rsidRDefault="00F0093C">
      <w:pPr>
        <w:spacing w:line="360" w:lineRule="auto"/>
        <w:rPr>
          <w:rFonts w:ascii="Microsoft YaHei" w:eastAsia="Microsoft YaHei" w:hAnsi="Microsoft YaHei" w:cs="Microsoft YaHei" w:hint="eastAsia"/>
        </w:rPr>
      </w:pPr>
      <w:r>
        <w:rPr>
          <w:rFonts w:ascii="Microsoft YaHei" w:eastAsia="Microsoft YaHei" w:hAnsi="Microsoft YaHei" w:cs="Microsoft YaHei" w:hint="eastAsia"/>
        </w:rPr>
        <w:t>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问题：</w:t>
      </w:r>
    </w:p>
    <w:tbl>
      <w:tblPr>
        <w:tblW w:w="9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901"/>
        <w:gridCol w:w="1794"/>
      </w:tblGrid>
      <w:tr w:rsidR="00CF6F30" w14:paraId="2DB3BF4B" w14:textId="77777777">
        <w:trPr>
          <w:trHeight w:val="480"/>
        </w:trPr>
        <w:tc>
          <w:tcPr>
            <w:tcW w:w="7901" w:type="dxa"/>
            <w:shd w:val="clear" w:color="auto" w:fill="2972F4"/>
            <w:noWrap/>
            <w:vAlign w:val="center"/>
          </w:tcPr>
          <w:p w14:paraId="75FD9C59" w14:textId="77777777" w:rsidR="00CF6F30" w:rsidRDefault="00F0093C">
            <w:pPr>
              <w:jc w:val="center"/>
              <w:textAlignment w:val="center"/>
              <w:rPr>
                <w:rFonts w:ascii="Microsoft YaHei" w:eastAsia="Microsoft YaHei" w:hAnsi="Microsoft YaHei" w:cs="Microsoft YaHei" w:hint="eastAsia"/>
                <w:color w:val="FFFFFF"/>
                <w:sz w:val="20"/>
                <w:szCs w:val="20"/>
              </w:rPr>
            </w:pPr>
            <w:r>
              <w:rPr>
                <w:rFonts w:ascii="Microsoft YaHei" w:eastAsia="Microsoft YaHei" w:hAnsi="Microsoft YaHei" w:cs="Microsoft YaHei" w:hint="eastAsia"/>
                <w:color w:val="FFFFFF"/>
                <w:kern w:val="0"/>
                <w:sz w:val="20"/>
                <w:szCs w:val="20"/>
                <w:lang w:bidi="ar"/>
              </w:rPr>
              <w:t>问题</w:t>
            </w:r>
          </w:p>
        </w:tc>
        <w:tc>
          <w:tcPr>
            <w:tcW w:w="1794" w:type="dxa"/>
            <w:shd w:val="clear" w:color="auto" w:fill="2972F4"/>
            <w:noWrap/>
            <w:vAlign w:val="center"/>
          </w:tcPr>
          <w:p w14:paraId="47641A4C" w14:textId="77777777" w:rsidR="00CF6F30" w:rsidRDefault="00F0093C">
            <w:pPr>
              <w:jc w:val="center"/>
              <w:textAlignment w:val="center"/>
              <w:rPr>
                <w:rFonts w:ascii="Microsoft YaHei" w:eastAsia="Microsoft YaHei" w:hAnsi="Microsoft YaHei" w:cs="Microsoft YaHei" w:hint="eastAsia"/>
                <w:color w:val="FFFFFF"/>
                <w:sz w:val="20"/>
                <w:szCs w:val="20"/>
              </w:rPr>
            </w:pPr>
            <w:r>
              <w:rPr>
                <w:rFonts w:ascii="Microsoft YaHei" w:eastAsia="Microsoft YaHei" w:hAnsi="Microsoft YaHei" w:cs="Microsoft YaHei" w:hint="eastAsia"/>
                <w:color w:val="FFFFFF"/>
                <w:kern w:val="0"/>
                <w:sz w:val="20"/>
                <w:szCs w:val="20"/>
                <w:lang w:bidi="ar"/>
              </w:rPr>
              <w:t>答案选项</w:t>
            </w:r>
          </w:p>
        </w:tc>
      </w:tr>
      <w:tr w:rsidR="00CF6F30" w14:paraId="5CAC5F01" w14:textId="77777777">
        <w:trPr>
          <w:trHeight w:val="480"/>
        </w:trPr>
        <w:tc>
          <w:tcPr>
            <w:tcW w:w="7901" w:type="dxa"/>
            <w:noWrap/>
            <w:vAlign w:val="center"/>
          </w:tcPr>
          <w:p w14:paraId="7E089C1C" w14:textId="3240AE19"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本次活动是否直接或间接影响受邀</w:t>
            </w:r>
            <w:del w:id="268" w:author="Clarice Shen" w:date="2026-01-13T16:37:00Z" w16du:dateUtc="2026-01-13T08:37:00Z">
              <w:r w:rsidDel="00F25500">
                <w:rPr>
                  <w:rFonts w:ascii="Microsoft YaHei" w:eastAsia="Microsoft YaHei" w:hAnsi="Microsoft YaHei" w:cs="Microsoft YaHei" w:hint="eastAsia"/>
                  <w:color w:val="000000"/>
                  <w:kern w:val="0"/>
                  <w:sz w:val="20"/>
                  <w:szCs w:val="20"/>
                  <w:lang w:bidi="ar"/>
                </w:rPr>
                <w:delText>官员</w:delText>
              </w:r>
            </w:del>
            <w:ins w:id="269" w:author="Clarice Shen" w:date="2026-01-13T16:37:00Z" w16du:dateUtc="2026-01-13T08:37:00Z">
              <w:r w:rsidR="00F25500">
                <w:rPr>
                  <w:rFonts w:ascii="Microsoft YaHei" w:eastAsia="Microsoft YaHei" w:hAnsi="Microsoft YaHei" w:cs="Microsoft YaHei" w:hint="eastAsia"/>
                  <w:color w:val="000000"/>
                  <w:kern w:val="0"/>
                  <w:sz w:val="20"/>
                  <w:szCs w:val="20"/>
                  <w:lang w:bidi="ar"/>
                </w:rPr>
                <w:t>HCP</w:t>
              </w:r>
            </w:ins>
            <w:ins w:id="270" w:author="Clarice Shen" w:date="2026-01-13T16:40:00Z" w16du:dateUtc="2026-01-13T08:40:00Z">
              <w:r w:rsidR="00307E97">
                <w:rPr>
                  <w:rFonts w:ascii="Microsoft YaHei" w:eastAsia="Microsoft YaHei" w:hAnsi="Microsoft YaHei" w:cs="Microsoft YaHei" w:hint="eastAsia"/>
                  <w:color w:val="000000"/>
                  <w:kern w:val="0"/>
                  <w:sz w:val="20"/>
                  <w:szCs w:val="20"/>
                  <w:lang w:bidi="ar"/>
                </w:rPr>
                <w:t>或其所在单位</w:t>
              </w:r>
            </w:ins>
            <w:r>
              <w:rPr>
                <w:rFonts w:ascii="Microsoft YaHei" w:eastAsia="Microsoft YaHei" w:hAnsi="Microsoft YaHei" w:cs="Microsoft YaHei" w:hint="eastAsia"/>
                <w:color w:val="000000"/>
                <w:kern w:val="0"/>
                <w:sz w:val="20"/>
                <w:szCs w:val="20"/>
                <w:lang w:bidi="ar"/>
              </w:rPr>
              <w:t>，</w:t>
            </w:r>
            <w:del w:id="271" w:author="Clarice Shen" w:date="2026-01-13T16:39:00Z" w16du:dateUtc="2026-01-13T08:39:00Z">
              <w:r w:rsidDel="00307E97">
                <w:rPr>
                  <w:rFonts w:ascii="Microsoft YaHei" w:eastAsia="Microsoft YaHei" w:hAnsi="Microsoft YaHei" w:cs="Microsoft YaHei" w:hint="eastAsia"/>
                  <w:color w:val="000000"/>
                  <w:kern w:val="0"/>
                  <w:sz w:val="20"/>
                  <w:szCs w:val="20"/>
                  <w:lang w:bidi="ar"/>
                </w:rPr>
                <w:delText>导致</w:delText>
              </w:r>
            </w:del>
            <w:r>
              <w:rPr>
                <w:rFonts w:ascii="Microsoft YaHei" w:eastAsia="Microsoft YaHei" w:hAnsi="Microsoft YaHei" w:cs="Microsoft YaHei" w:hint="eastAsia"/>
                <w:color w:val="000000"/>
                <w:kern w:val="0"/>
                <w:sz w:val="20"/>
                <w:szCs w:val="20"/>
                <w:lang w:bidi="ar"/>
              </w:rPr>
              <w:t>采购士卓曼产品或与士卓曼开展业务往来</w:t>
            </w:r>
            <w:ins w:id="272" w:author="Clarice Shen" w:date="2026-01-13T16:40:00Z" w16du:dateUtc="2026-01-13T08:40:00Z">
              <w:r w:rsidR="00307E97">
                <w:rPr>
                  <w:rFonts w:ascii="Microsoft YaHei" w:eastAsia="Microsoft YaHei" w:hAnsi="Microsoft YaHei" w:cs="Microsoft YaHei" w:hint="eastAsia"/>
                  <w:color w:val="000000"/>
                  <w:kern w:val="0"/>
                  <w:sz w:val="20"/>
                  <w:szCs w:val="20"/>
                  <w:lang w:bidi="ar"/>
                </w:rPr>
                <w:t>？</w:t>
              </w:r>
            </w:ins>
            <w:del w:id="273" w:author="Clarice Shen" w:date="2026-01-13T16:40:00Z" w16du:dateUtc="2026-01-13T08:40:00Z">
              <w:r w:rsidDel="00307E97">
                <w:rPr>
                  <w:rFonts w:ascii="Microsoft YaHei" w:eastAsia="Microsoft YaHei" w:hAnsi="Microsoft YaHei" w:cs="Microsoft YaHei" w:hint="eastAsia"/>
                  <w:color w:val="000000"/>
                  <w:kern w:val="0"/>
                  <w:sz w:val="20"/>
                  <w:szCs w:val="20"/>
                  <w:lang w:bidi="ar"/>
                </w:rPr>
                <w:delText>。</w:delText>
              </w:r>
            </w:del>
          </w:p>
        </w:tc>
        <w:tc>
          <w:tcPr>
            <w:tcW w:w="1794" w:type="dxa"/>
            <w:noWrap/>
            <w:vAlign w:val="center"/>
          </w:tcPr>
          <w:p w14:paraId="7BEDA1C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是/否</w:t>
            </w:r>
          </w:p>
        </w:tc>
      </w:tr>
      <w:tr w:rsidR="00CF6F30" w14:paraId="479338C8" w14:textId="77777777">
        <w:trPr>
          <w:trHeight w:val="480"/>
        </w:trPr>
        <w:tc>
          <w:tcPr>
            <w:tcW w:w="7901" w:type="dxa"/>
            <w:noWrap/>
            <w:vAlign w:val="center"/>
          </w:tcPr>
          <w:p w14:paraId="6D4992A0" w14:textId="485B2584"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士卓曼是否了解到受邀</w:t>
            </w:r>
            <w:del w:id="274" w:author="Clarice Shen" w:date="2026-01-13T16:39:00Z" w16du:dateUtc="2026-01-13T08:39:00Z">
              <w:r w:rsidDel="00307E97">
                <w:rPr>
                  <w:rFonts w:ascii="Microsoft YaHei" w:eastAsia="Microsoft YaHei" w:hAnsi="Microsoft YaHei" w:cs="Microsoft YaHei" w:hint="eastAsia"/>
                  <w:color w:val="000000"/>
                  <w:kern w:val="0"/>
                  <w:sz w:val="20"/>
                  <w:szCs w:val="20"/>
                  <w:lang w:bidi="ar"/>
                </w:rPr>
                <w:delText>官员</w:delText>
              </w:r>
            </w:del>
            <w:ins w:id="275" w:author="Clarice Shen" w:date="2026-01-13T16:39:00Z" w16du:dateUtc="2026-01-13T08:39:00Z">
              <w:r w:rsidR="00307E97">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雇主对该次差旅是批准或知情的？</w:t>
            </w:r>
          </w:p>
        </w:tc>
        <w:tc>
          <w:tcPr>
            <w:tcW w:w="1794" w:type="dxa"/>
            <w:noWrap/>
            <w:vAlign w:val="center"/>
          </w:tcPr>
          <w:p w14:paraId="2AE061B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是/否</w:t>
            </w:r>
          </w:p>
        </w:tc>
      </w:tr>
      <w:tr w:rsidR="00CF6F30" w14:paraId="7D638F66" w14:textId="77777777">
        <w:trPr>
          <w:trHeight w:val="480"/>
        </w:trPr>
        <w:tc>
          <w:tcPr>
            <w:tcW w:w="7901" w:type="dxa"/>
            <w:noWrap/>
            <w:vAlign w:val="center"/>
          </w:tcPr>
          <w:p w14:paraId="2D2907DE" w14:textId="7F2D40CD"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我们是否收到确认函等文件，受邀</w:t>
            </w:r>
            <w:del w:id="276" w:author="Clarice Shen" w:date="2026-01-13T16:41:00Z" w16du:dateUtc="2026-01-13T08:41:00Z">
              <w:r w:rsidDel="00307E97">
                <w:rPr>
                  <w:rFonts w:ascii="Microsoft YaHei" w:eastAsia="Microsoft YaHei" w:hAnsi="Microsoft YaHei" w:cs="Microsoft YaHei" w:hint="eastAsia"/>
                  <w:color w:val="000000"/>
                  <w:kern w:val="0"/>
                  <w:sz w:val="20"/>
                  <w:szCs w:val="20"/>
                  <w:lang w:bidi="ar"/>
                </w:rPr>
                <w:delText>官员</w:delText>
              </w:r>
            </w:del>
            <w:ins w:id="277" w:author="Clarice Shen" w:date="2026-01-13T16:41:00Z" w16du:dateUtc="2026-01-13T08:41:00Z">
              <w:r w:rsidR="00307E97">
                <w:rPr>
                  <w:rFonts w:ascii="Microsoft YaHei" w:eastAsia="Microsoft YaHei" w:hAnsi="Microsoft YaHei" w:cs="Microsoft YaHei" w:hint="eastAsia"/>
                  <w:color w:val="000000"/>
                  <w:kern w:val="0"/>
                  <w:sz w:val="20"/>
                  <w:szCs w:val="20"/>
                  <w:lang w:bidi="ar"/>
                </w:rPr>
                <w:t>HCP</w:t>
              </w:r>
            </w:ins>
            <w:r>
              <w:rPr>
                <w:rFonts w:ascii="Microsoft YaHei" w:eastAsia="Microsoft YaHei" w:hAnsi="Microsoft YaHei" w:cs="Microsoft YaHei" w:hint="eastAsia"/>
                <w:color w:val="000000"/>
                <w:kern w:val="0"/>
                <w:sz w:val="20"/>
                <w:szCs w:val="20"/>
                <w:lang w:bidi="ar"/>
              </w:rPr>
              <w:t>已承诺其参加活动/差旅的行为符合法律及其雇主的内部政策？</w:t>
            </w:r>
          </w:p>
        </w:tc>
        <w:tc>
          <w:tcPr>
            <w:tcW w:w="1794" w:type="dxa"/>
            <w:noWrap/>
            <w:vAlign w:val="center"/>
          </w:tcPr>
          <w:p w14:paraId="1E903D4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是/否</w:t>
            </w:r>
          </w:p>
        </w:tc>
      </w:tr>
      <w:tr w:rsidR="00CF6F30" w14:paraId="2F06694B" w14:textId="77777777">
        <w:trPr>
          <w:trHeight w:val="480"/>
        </w:trPr>
        <w:tc>
          <w:tcPr>
            <w:tcW w:w="7901" w:type="dxa"/>
            <w:noWrap/>
            <w:vAlign w:val="center"/>
          </w:tcPr>
          <w:p w14:paraId="3521B4B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在差旅的任何阶段，是否会有其他人员与受邀人员随行？（注意，士卓曼不可以承担该官</w:t>
            </w:r>
            <w:r>
              <w:rPr>
                <w:rFonts w:ascii="Microsoft YaHei" w:eastAsia="Microsoft YaHei" w:hAnsi="Microsoft YaHei" w:cs="Microsoft YaHei" w:hint="eastAsia"/>
                <w:color w:val="000000"/>
                <w:kern w:val="0"/>
                <w:sz w:val="20"/>
                <w:szCs w:val="20"/>
                <w:lang w:bidi="ar"/>
              </w:rPr>
              <w:lastRenderedPageBreak/>
              <w:t>员的家庭成员或朋友等的任何费用。）</w:t>
            </w:r>
          </w:p>
        </w:tc>
        <w:tc>
          <w:tcPr>
            <w:tcW w:w="1794" w:type="dxa"/>
            <w:noWrap/>
            <w:vAlign w:val="center"/>
          </w:tcPr>
          <w:p w14:paraId="6932379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lastRenderedPageBreak/>
              <w:t>是/否</w:t>
            </w:r>
          </w:p>
        </w:tc>
      </w:tr>
      <w:tr w:rsidR="00CF6F30" w14:paraId="50BAEDAC" w14:textId="77777777">
        <w:trPr>
          <w:trHeight w:val="480"/>
        </w:trPr>
        <w:tc>
          <w:tcPr>
            <w:tcW w:w="7901" w:type="dxa"/>
            <w:noWrap/>
            <w:vAlign w:val="center"/>
          </w:tcPr>
          <w:p w14:paraId="06FC4B62" w14:textId="77777777" w:rsidR="00CF6F30" w:rsidRDefault="00F0093C">
            <w:pPr>
              <w:textAlignment w:val="center"/>
              <w:rPr>
                <w:rFonts w:ascii="Microsoft YaHei" w:eastAsia="Microsoft YaHei" w:hAnsi="Microsoft YaHei" w:cs="Microsoft YaHei" w:hint="eastAsia"/>
                <w:color w:val="000000"/>
                <w:sz w:val="20"/>
                <w:szCs w:val="20"/>
              </w:rPr>
            </w:pPr>
            <w:commentRangeStart w:id="278"/>
            <w:r>
              <w:rPr>
                <w:rFonts w:ascii="Microsoft YaHei" w:eastAsia="Microsoft YaHei" w:hAnsi="Microsoft YaHei" w:cs="Microsoft YaHei" w:hint="eastAsia"/>
                <w:color w:val="000000"/>
                <w:kern w:val="0"/>
                <w:sz w:val="20"/>
                <w:szCs w:val="20"/>
                <w:lang w:bidi="ar"/>
              </w:rPr>
              <w:t>官员是否会在本次差旅行程地点以外的地方停留？</w:t>
            </w:r>
          </w:p>
        </w:tc>
        <w:tc>
          <w:tcPr>
            <w:tcW w:w="1794" w:type="dxa"/>
            <w:noWrap/>
            <w:vAlign w:val="center"/>
          </w:tcPr>
          <w:p w14:paraId="22744E7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是/否</w:t>
            </w:r>
            <w:commentRangeEnd w:id="278"/>
            <w:r w:rsidR="00307E97">
              <w:rPr>
                <w:rStyle w:val="aff4"/>
                <w:lang w:val="zh-CN"/>
              </w:rPr>
              <w:commentReference w:id="278"/>
            </w:r>
          </w:p>
        </w:tc>
      </w:tr>
      <w:tr w:rsidR="00CF6F30" w14:paraId="0FBC5AF7" w14:textId="77777777">
        <w:trPr>
          <w:trHeight w:val="480"/>
        </w:trPr>
        <w:tc>
          <w:tcPr>
            <w:tcW w:w="7901" w:type="dxa"/>
            <w:vAlign w:val="center"/>
          </w:tcPr>
          <w:p w14:paraId="4047481A" w14:textId="7783171A" w:rsidR="00CF6F30" w:rsidRDefault="00F0093C">
            <w:pPr>
              <w:textAlignment w:val="center"/>
              <w:rPr>
                <w:rFonts w:ascii="Microsoft YaHei" w:eastAsia="Microsoft YaHei" w:hAnsi="Microsoft YaHei" w:cs="Microsoft YaHei" w:hint="eastAsia"/>
                <w:color w:val="000000"/>
                <w:sz w:val="20"/>
                <w:szCs w:val="20"/>
              </w:rPr>
            </w:pPr>
            <w:del w:id="279" w:author="Clarice Shen" w:date="2026-01-18T15:10:00Z" w16du:dateUtc="2026-01-18T07:10:00Z">
              <w:r w:rsidDel="00EF5D92">
                <w:rPr>
                  <w:rFonts w:ascii="Microsoft YaHei" w:eastAsia="Microsoft YaHei" w:hAnsi="Microsoft YaHei" w:cs="Microsoft YaHei" w:hint="eastAsia"/>
                  <w:color w:val="000000"/>
                  <w:kern w:val="0"/>
                  <w:sz w:val="20"/>
                  <w:szCs w:val="20"/>
                  <w:lang w:bidi="ar"/>
                </w:rPr>
                <w:delText>Compliance Declaration</w:delText>
              </w:r>
              <w:r w:rsidDel="00EF5D92">
                <w:rPr>
                  <w:rFonts w:ascii="Microsoft YaHei" w:eastAsia="Microsoft YaHei" w:hAnsi="Microsoft YaHei" w:cs="Microsoft YaHei" w:hint="eastAsia"/>
                  <w:color w:val="000000"/>
                  <w:kern w:val="0"/>
                  <w:sz w:val="20"/>
                  <w:szCs w:val="20"/>
                  <w:lang w:bidi="ar"/>
                </w:rPr>
                <w:br/>
                <w:delText>合规声明</w:delText>
              </w:r>
              <w:r w:rsidDel="00EF5D92">
                <w:rPr>
                  <w:rFonts w:ascii="Microsoft YaHei" w:eastAsia="Microsoft YaHei" w:hAnsi="Microsoft YaHei" w:cs="Microsoft YaHei" w:hint="eastAsia"/>
                  <w:color w:val="000000"/>
                  <w:kern w:val="0"/>
                  <w:sz w:val="20"/>
                  <w:szCs w:val="20"/>
                  <w:lang w:bidi="ar"/>
                </w:rPr>
                <w:br/>
                <w:delText>Please confirm and verify the following conditions:</w:delText>
              </w:r>
              <w:r w:rsidDel="00EF5D92">
                <w:rPr>
                  <w:rFonts w:ascii="Microsoft YaHei" w:eastAsia="Microsoft YaHei" w:hAnsi="Microsoft YaHei" w:cs="Microsoft YaHei" w:hint="eastAsia"/>
                  <w:color w:val="000000"/>
                  <w:kern w:val="0"/>
                  <w:sz w:val="20"/>
                  <w:szCs w:val="20"/>
                  <w:lang w:bidi="ar"/>
                </w:rPr>
                <w:br/>
                <w:delText>请核实并确认以下内容：</w:delText>
              </w:r>
              <w:r w:rsidDel="00EF5D92">
                <w:rPr>
                  <w:rFonts w:ascii="Microsoft YaHei" w:eastAsia="Microsoft YaHei" w:hAnsi="Microsoft YaHei" w:cs="Microsoft YaHei" w:hint="eastAsia"/>
                  <w:color w:val="000000"/>
                  <w:kern w:val="0"/>
                  <w:sz w:val="20"/>
                  <w:szCs w:val="20"/>
                  <w:lang w:bidi="ar"/>
                </w:rPr>
                <w:br/>
                <w:delText>(1) This event/travel is not for commercial purpose, separated from any transaction of the Company.</w:delText>
              </w:r>
              <w:r w:rsidDel="00EF5D92">
                <w:rPr>
                  <w:rFonts w:ascii="Microsoft YaHei" w:eastAsia="Microsoft YaHei" w:hAnsi="Microsoft YaHei" w:cs="Microsoft YaHei" w:hint="eastAsia"/>
                  <w:color w:val="000000"/>
                  <w:kern w:val="0"/>
                  <w:sz w:val="20"/>
                  <w:szCs w:val="20"/>
                  <w:lang w:bidi="ar"/>
                </w:rPr>
                <w:br/>
                <w:delText>此次活动/差旅无任何商业目的，与公司任何交易均无关。</w:delText>
              </w:r>
              <w:r w:rsidDel="00EF5D92">
                <w:rPr>
                  <w:rFonts w:ascii="Microsoft YaHei" w:eastAsia="Microsoft YaHei" w:hAnsi="Microsoft YaHei" w:cs="Microsoft YaHei" w:hint="eastAsia"/>
                  <w:color w:val="000000"/>
                  <w:kern w:val="0"/>
                  <w:sz w:val="20"/>
                  <w:szCs w:val="20"/>
                  <w:lang w:bidi="ar"/>
                </w:rPr>
                <w:br/>
                <w:delText>(2) All delegates invited for this event/travel are nominated and appointed by the invited party through internal approval.</w:delText>
              </w:r>
              <w:r w:rsidDel="00EF5D92">
                <w:rPr>
                  <w:rFonts w:ascii="Microsoft YaHei" w:eastAsia="Microsoft YaHei" w:hAnsi="Microsoft YaHei" w:cs="Microsoft YaHei" w:hint="eastAsia"/>
                  <w:color w:val="000000"/>
                  <w:kern w:val="0"/>
                  <w:sz w:val="20"/>
                  <w:szCs w:val="20"/>
                  <w:lang w:bidi="ar"/>
                </w:rPr>
                <w:br/>
                <w:delText>此次活动/差旅所有被邀请代表均由被邀请方经过内部审批程序提名并选派。</w:delText>
              </w:r>
              <w:r w:rsidDel="00EF5D92">
                <w:rPr>
                  <w:rFonts w:ascii="Microsoft YaHei" w:eastAsia="Microsoft YaHei" w:hAnsi="Microsoft YaHei" w:cs="Microsoft YaHei" w:hint="eastAsia"/>
                  <w:color w:val="000000"/>
                  <w:kern w:val="0"/>
                  <w:sz w:val="20"/>
                  <w:szCs w:val="20"/>
                  <w:lang w:bidi="ar"/>
                </w:rPr>
                <w:br/>
                <w:delText>(3) All delegates for this event/travel do not have entourage including but not limited to family members, friends and partners etc. who are irrelevant to the purpose of this event/travel.</w:delText>
              </w:r>
              <w:r w:rsidDel="00EF5D92">
                <w:rPr>
                  <w:rFonts w:ascii="Microsoft YaHei" w:eastAsia="Microsoft YaHei" w:hAnsi="Microsoft YaHei" w:cs="Microsoft YaHei" w:hint="eastAsia"/>
                  <w:color w:val="000000"/>
                  <w:kern w:val="0"/>
                  <w:sz w:val="20"/>
                  <w:szCs w:val="20"/>
                  <w:lang w:bidi="ar"/>
                </w:rPr>
                <w:br/>
                <w:delText>此次活动/差旅代表无随行人员，包括但不限于家属、亲朋或合作伙伴等与此次活动/差旅目的无关的人员。</w:delText>
              </w:r>
              <w:r w:rsidDel="00EF5D92">
                <w:rPr>
                  <w:rFonts w:ascii="Microsoft YaHei" w:eastAsia="Microsoft YaHei" w:hAnsi="Microsoft YaHei" w:cs="Microsoft YaHei" w:hint="eastAsia"/>
                  <w:color w:val="000000"/>
                  <w:kern w:val="0"/>
                  <w:sz w:val="20"/>
                  <w:szCs w:val="20"/>
                  <w:lang w:bidi="ar"/>
                </w:rPr>
                <w:br/>
                <w:delText>(4) Straumann at all times prohibits cash transactions with any delegates or third party involved in this event/travel.</w:delText>
              </w:r>
              <w:r w:rsidDel="00EF5D92">
                <w:rPr>
                  <w:rFonts w:ascii="Microsoft YaHei" w:eastAsia="Microsoft YaHei" w:hAnsi="Microsoft YaHei" w:cs="Microsoft YaHei" w:hint="eastAsia"/>
                  <w:color w:val="000000"/>
                  <w:kern w:val="0"/>
                  <w:sz w:val="20"/>
                  <w:szCs w:val="20"/>
                  <w:lang w:bidi="ar"/>
                </w:rPr>
                <w:br/>
                <w:delText>士卓曼在任何情况下，均禁止与任何代表或第三方就此次活动/差旅进行现金交易。</w:delText>
              </w:r>
              <w:r w:rsidDel="00EF5D92">
                <w:rPr>
                  <w:rFonts w:ascii="Microsoft YaHei" w:eastAsia="Microsoft YaHei" w:hAnsi="Microsoft YaHei" w:cs="Microsoft YaHei" w:hint="eastAsia"/>
                  <w:color w:val="000000"/>
                  <w:kern w:val="0"/>
                  <w:sz w:val="20"/>
                  <w:szCs w:val="20"/>
                  <w:lang w:bidi="ar"/>
                </w:rPr>
                <w:br/>
                <w:delText>(5) The application of this event/travel has been notified to and confirmed by your Line Manager in conformance with the internal procedure of Straumann.</w:delText>
              </w:r>
              <w:r w:rsidDel="00EF5D92">
                <w:rPr>
                  <w:rFonts w:ascii="Microsoft YaHei" w:eastAsia="Microsoft YaHei" w:hAnsi="Microsoft YaHei" w:cs="Microsoft YaHei" w:hint="eastAsia"/>
                  <w:color w:val="000000"/>
                  <w:kern w:val="0"/>
                  <w:sz w:val="20"/>
                  <w:szCs w:val="20"/>
                  <w:lang w:bidi="ar"/>
                </w:rPr>
                <w:br/>
                <w:delText>根据士卓曼内部程序，此活动申请已经得到了相关部门负责人的确认和批准。</w:delText>
              </w:r>
              <w:r w:rsidDel="00EF5D92">
                <w:rPr>
                  <w:rFonts w:ascii="Microsoft YaHei" w:eastAsia="Microsoft YaHei" w:hAnsi="Microsoft YaHei" w:cs="Microsoft YaHei" w:hint="eastAsia"/>
                  <w:color w:val="000000"/>
                  <w:kern w:val="0"/>
                  <w:sz w:val="20"/>
                  <w:szCs w:val="20"/>
                  <w:lang w:bidi="ar"/>
                </w:rPr>
                <w:br/>
                <w:delText>(6) The applicant must have received the Legal Compliance Training of the Straumann concerning the following laws, regulations and corporate policy and have acquired essential knowledge about the following laws and regulations:</w:delText>
              </w:r>
              <w:r w:rsidDel="00EF5D92">
                <w:rPr>
                  <w:rFonts w:ascii="Microsoft YaHei" w:eastAsia="Microsoft YaHei" w:hAnsi="Microsoft YaHei" w:cs="Microsoft YaHei" w:hint="eastAsia"/>
                  <w:color w:val="000000"/>
                  <w:kern w:val="0"/>
                  <w:sz w:val="20"/>
                  <w:szCs w:val="20"/>
                  <w:lang w:bidi="ar"/>
                </w:rPr>
                <w:br/>
                <w:delText>申请人已接受士卓曼关于以下法律法规的法律合规培训，并基本掌握了以下法律法规的内容：</w:delText>
              </w:r>
              <w:r w:rsidDel="00EF5D92">
                <w:rPr>
                  <w:rFonts w:ascii="Microsoft YaHei" w:eastAsia="Microsoft YaHei" w:hAnsi="Microsoft YaHei" w:cs="Microsoft YaHei" w:hint="eastAsia"/>
                  <w:color w:val="000000"/>
                  <w:kern w:val="0"/>
                  <w:sz w:val="20"/>
                  <w:szCs w:val="20"/>
                  <w:lang w:bidi="ar"/>
                </w:rPr>
                <w:br/>
              </w:r>
              <w:r w:rsidDel="00EF5D92">
                <w:rPr>
                  <w:rFonts w:ascii="Microsoft YaHei" w:eastAsia="Microsoft YaHei" w:hAnsi="Microsoft YaHei" w:cs="Microsoft YaHei" w:hint="eastAsia"/>
                  <w:color w:val="000000"/>
                  <w:kern w:val="0"/>
                  <w:sz w:val="20"/>
                  <w:szCs w:val="20"/>
                  <w:lang w:bidi="ar"/>
                </w:rPr>
                <w:br/>
                <w:delText>• “PRC Criminal Law” 《中国刑法》</w:delText>
              </w:r>
              <w:r w:rsidDel="00EF5D92">
                <w:rPr>
                  <w:rFonts w:ascii="Microsoft YaHei" w:eastAsia="Microsoft YaHei" w:hAnsi="Microsoft YaHei" w:cs="Microsoft YaHei" w:hint="eastAsia"/>
                  <w:color w:val="000000"/>
                  <w:kern w:val="0"/>
                  <w:sz w:val="20"/>
                  <w:szCs w:val="20"/>
                  <w:lang w:bidi="ar"/>
                </w:rPr>
                <w:br/>
              </w:r>
              <w:r w:rsidDel="00EF5D92">
                <w:rPr>
                  <w:rFonts w:ascii="Microsoft YaHei" w:eastAsia="Microsoft YaHei" w:hAnsi="Microsoft YaHei" w:cs="Microsoft YaHei" w:hint="eastAsia"/>
                  <w:color w:val="000000"/>
                  <w:kern w:val="0"/>
                  <w:sz w:val="20"/>
                  <w:szCs w:val="20"/>
                  <w:lang w:bidi="ar"/>
                </w:rPr>
                <w:br/>
                <w:delText>• “PRC Criminal Law Amendment VI” 《中国刑法第六修正案》</w:delText>
              </w:r>
              <w:r w:rsidDel="00EF5D92">
                <w:rPr>
                  <w:rFonts w:ascii="Microsoft YaHei" w:eastAsia="Microsoft YaHei" w:hAnsi="Microsoft YaHei" w:cs="Microsoft YaHei" w:hint="eastAsia"/>
                  <w:color w:val="000000"/>
                  <w:kern w:val="0"/>
                  <w:sz w:val="20"/>
                  <w:szCs w:val="20"/>
                  <w:lang w:bidi="ar"/>
                </w:rPr>
                <w:br/>
              </w:r>
              <w:r w:rsidDel="00EF5D92">
                <w:rPr>
                  <w:rFonts w:ascii="Microsoft YaHei" w:eastAsia="Microsoft YaHei" w:hAnsi="Microsoft YaHei" w:cs="Microsoft YaHei" w:hint="eastAsia"/>
                  <w:color w:val="000000"/>
                  <w:kern w:val="0"/>
                  <w:sz w:val="20"/>
                  <w:szCs w:val="20"/>
                  <w:lang w:bidi="ar"/>
                </w:rPr>
                <w:br/>
                <w:delText>• “PRC Anti-Unfair Competition Law” 《中国反不正当竞争法》</w:delText>
              </w:r>
              <w:r w:rsidDel="00EF5D92">
                <w:rPr>
                  <w:rFonts w:ascii="Microsoft YaHei" w:eastAsia="Microsoft YaHei" w:hAnsi="Microsoft YaHei" w:cs="Microsoft YaHei" w:hint="eastAsia"/>
                  <w:color w:val="000000"/>
                  <w:kern w:val="0"/>
                  <w:sz w:val="20"/>
                  <w:szCs w:val="20"/>
                  <w:lang w:bidi="ar"/>
                </w:rPr>
                <w:br/>
              </w:r>
              <w:r w:rsidDel="00EF5D92">
                <w:rPr>
                  <w:rFonts w:ascii="Microsoft YaHei" w:eastAsia="Microsoft YaHei" w:hAnsi="Microsoft YaHei" w:cs="Microsoft YaHei" w:hint="eastAsia"/>
                  <w:color w:val="000000"/>
                  <w:kern w:val="0"/>
                  <w:sz w:val="20"/>
                  <w:szCs w:val="20"/>
                  <w:lang w:bidi="ar"/>
                </w:rPr>
                <w:br/>
                <w:delText>• “The Interim Regulations Concerning the Prohibition of Commercial Bribery” 《关于禁止商业贿赂行为的暂行规定》</w:delText>
              </w:r>
              <w:r w:rsidDel="00EF5D92">
                <w:rPr>
                  <w:rFonts w:ascii="Microsoft YaHei" w:eastAsia="Microsoft YaHei" w:hAnsi="Microsoft YaHei" w:cs="Microsoft YaHei" w:hint="eastAsia"/>
                  <w:color w:val="000000"/>
                  <w:kern w:val="0"/>
                  <w:sz w:val="20"/>
                  <w:szCs w:val="20"/>
                  <w:lang w:bidi="ar"/>
                </w:rPr>
                <w:br/>
              </w:r>
              <w:r w:rsidDel="00EF5D92">
                <w:rPr>
                  <w:rFonts w:ascii="Microsoft YaHei" w:eastAsia="Microsoft YaHei" w:hAnsi="Microsoft YaHei" w:cs="Microsoft YaHei" w:hint="eastAsia"/>
                  <w:color w:val="000000"/>
                  <w:kern w:val="0"/>
                  <w:sz w:val="20"/>
                  <w:szCs w:val="20"/>
                  <w:lang w:bidi="ar"/>
                </w:rPr>
                <w:br/>
              </w:r>
              <w:r w:rsidDel="00EF5D92">
                <w:rPr>
                  <w:rFonts w:ascii="Microsoft YaHei" w:eastAsia="Microsoft YaHei" w:hAnsi="Microsoft YaHei" w:cs="Microsoft YaHei" w:hint="eastAsia"/>
                  <w:color w:val="000000"/>
                  <w:kern w:val="0"/>
                  <w:sz w:val="20"/>
                  <w:szCs w:val="20"/>
                  <w:lang w:bidi="ar"/>
                </w:rPr>
                <w:lastRenderedPageBreak/>
                <w:delText>• “Straumann China Sales Compliance Corporate Policy”《士卓曼中国销售行为合规政策》</w:delText>
              </w:r>
              <w:r w:rsidDel="00EF5D92">
                <w:rPr>
                  <w:rFonts w:ascii="Microsoft YaHei" w:eastAsia="Microsoft YaHei" w:hAnsi="Microsoft YaHei" w:cs="Microsoft YaHei" w:hint="eastAsia"/>
                  <w:color w:val="000000"/>
                  <w:kern w:val="0"/>
                  <w:sz w:val="20"/>
                  <w:szCs w:val="20"/>
                  <w:lang w:bidi="ar"/>
                </w:rPr>
                <w:br/>
              </w:r>
              <w:r w:rsidDel="00EF5D92">
                <w:rPr>
                  <w:rFonts w:ascii="Microsoft YaHei" w:eastAsia="Microsoft YaHei" w:hAnsi="Microsoft YaHei" w:cs="Microsoft YaHei" w:hint="eastAsia"/>
                  <w:color w:val="000000"/>
                  <w:kern w:val="0"/>
                  <w:sz w:val="20"/>
                  <w:szCs w:val="20"/>
                  <w:lang w:bidi="ar"/>
                </w:rPr>
                <w:br/>
                <w:delText>• “Internal Regulations and Code of Conduct of the Company”《公司内部管理规定及行为准则》</w:delText>
              </w:r>
            </w:del>
            <w:r>
              <w:rPr>
                <w:rFonts w:ascii="Microsoft YaHei" w:eastAsia="Microsoft YaHei" w:hAnsi="Microsoft YaHei" w:cs="Microsoft YaHei" w:hint="eastAsia"/>
                <w:color w:val="000000"/>
                <w:kern w:val="0"/>
                <w:sz w:val="20"/>
                <w:szCs w:val="20"/>
                <w:lang w:bidi="ar"/>
              </w:rPr>
              <w:br/>
            </w:r>
            <w:r>
              <w:rPr>
                <w:rFonts w:ascii="Microsoft YaHei" w:eastAsia="Microsoft YaHei" w:hAnsi="Microsoft YaHei" w:cs="Microsoft YaHei" w:hint="eastAsia"/>
                <w:color w:val="000000"/>
                <w:kern w:val="0"/>
                <w:sz w:val="20"/>
                <w:szCs w:val="20"/>
                <w:lang w:bidi="ar"/>
              </w:rPr>
              <w:br/>
            </w:r>
            <w:del w:id="280" w:author="Clarice Shen" w:date="2026-01-18T15:10:00Z" w16du:dateUtc="2026-01-18T07:10:00Z">
              <w:r w:rsidDel="00EF5D92">
                <w:rPr>
                  <w:rFonts w:ascii="Microsoft YaHei" w:eastAsia="Microsoft YaHei" w:hAnsi="Microsoft YaHei" w:cs="Microsoft YaHei" w:hint="eastAsia"/>
                  <w:color w:val="000000"/>
                  <w:kern w:val="0"/>
                  <w:sz w:val="20"/>
                  <w:szCs w:val="20"/>
                  <w:lang w:bidi="ar"/>
                </w:rPr>
                <w:delText>Written Declaration</w:delText>
              </w:r>
              <w:r w:rsidDel="00EF5D92">
                <w:rPr>
                  <w:rFonts w:ascii="Microsoft YaHei" w:eastAsia="Microsoft YaHei" w:hAnsi="Microsoft YaHei" w:cs="Microsoft YaHei" w:hint="eastAsia"/>
                  <w:color w:val="000000"/>
                  <w:kern w:val="0"/>
                  <w:sz w:val="20"/>
                  <w:szCs w:val="20"/>
                  <w:lang w:bidi="ar"/>
                </w:rPr>
                <w:br/>
                <w:delText>书面声明</w:delText>
              </w:r>
              <w:r w:rsidDel="00EF5D92">
                <w:rPr>
                  <w:rFonts w:ascii="Microsoft YaHei" w:eastAsia="Microsoft YaHei" w:hAnsi="Microsoft YaHei" w:cs="Microsoft YaHei" w:hint="eastAsia"/>
                  <w:color w:val="000000"/>
                  <w:kern w:val="0"/>
                  <w:sz w:val="20"/>
                  <w:szCs w:val="20"/>
                  <w:lang w:bidi="ar"/>
                </w:rPr>
                <w:br/>
                <w:delText>Please confirm and verify the following declaration in handwriting in Chinese:</w:delText>
              </w:r>
              <w:r w:rsidDel="00EF5D92">
                <w:rPr>
                  <w:rFonts w:ascii="Microsoft YaHei" w:eastAsia="Microsoft YaHei" w:hAnsi="Microsoft YaHei" w:cs="Microsoft YaHei" w:hint="eastAsia"/>
                  <w:color w:val="000000"/>
                  <w:kern w:val="0"/>
                  <w:sz w:val="20"/>
                  <w:szCs w:val="20"/>
                  <w:lang w:bidi="ar"/>
                </w:rPr>
                <w:br/>
                <w:delText>请用</w:delText>
              </w:r>
              <w:commentRangeStart w:id="281"/>
              <w:r w:rsidDel="00EF5D92">
                <w:rPr>
                  <w:rFonts w:ascii="Microsoft YaHei" w:eastAsia="Microsoft YaHei" w:hAnsi="Microsoft YaHei" w:cs="Microsoft YaHei" w:hint="eastAsia"/>
                  <w:color w:val="000000"/>
                  <w:kern w:val="0"/>
                  <w:sz w:val="20"/>
                  <w:szCs w:val="20"/>
                  <w:lang w:bidi="ar"/>
                </w:rPr>
                <w:delText>中文</w:delText>
              </w:r>
              <w:commentRangeStart w:id="282"/>
              <w:commentRangeEnd w:id="282"/>
              <w:r w:rsidDel="00EF5D92">
                <w:commentReference w:id="282"/>
              </w:r>
              <w:r w:rsidDel="00EF5D92">
                <w:rPr>
                  <w:rFonts w:ascii="Microsoft YaHei" w:eastAsia="Microsoft YaHei" w:hAnsi="Microsoft YaHei" w:cs="Microsoft YaHei" w:hint="eastAsia"/>
                  <w:color w:val="000000"/>
                  <w:kern w:val="0"/>
                  <w:sz w:val="20"/>
                  <w:szCs w:val="20"/>
                  <w:lang w:bidi="ar"/>
                </w:rPr>
                <w:delText>手写体</w:delText>
              </w:r>
              <w:commentRangeEnd w:id="281"/>
              <w:r w:rsidDel="00EF5D92">
                <w:rPr>
                  <w:rStyle w:val="aff4"/>
                  <w:lang w:val="zh-CN"/>
                </w:rPr>
                <w:commentReference w:id="281"/>
              </w:r>
              <w:r w:rsidDel="00EF5D92">
                <w:rPr>
                  <w:rFonts w:ascii="Microsoft YaHei" w:eastAsia="Microsoft YaHei" w:hAnsi="Microsoft YaHei" w:cs="Microsoft YaHei" w:hint="eastAsia"/>
                  <w:color w:val="000000"/>
                  <w:kern w:val="0"/>
                  <w:sz w:val="20"/>
                  <w:szCs w:val="20"/>
                  <w:lang w:bidi="ar"/>
                </w:rPr>
                <w:delText>确认以下声明：</w:delText>
              </w:r>
            </w:del>
            <w:del w:id="283" w:author="Clarice Shen" w:date="2026-01-18T15:13:00Z" w16du:dateUtc="2026-01-18T07:13:00Z">
              <w:r w:rsidDel="00204668">
                <w:rPr>
                  <w:rFonts w:ascii="Microsoft YaHei" w:eastAsia="Microsoft YaHei" w:hAnsi="Microsoft YaHei" w:cs="Microsoft YaHei" w:hint="eastAsia"/>
                  <w:color w:val="000000"/>
                  <w:kern w:val="0"/>
                  <w:sz w:val="20"/>
                  <w:szCs w:val="20"/>
                  <w:lang w:bidi="ar"/>
                </w:rPr>
                <w:br/>
                <w:delText>I hereby confirm and declare that I have acquired the essential knowledge about all the above and all information provided are truthful and credible.</w:delText>
              </w:r>
            </w:del>
            <w:r>
              <w:rPr>
                <w:rFonts w:ascii="Microsoft YaHei" w:eastAsia="Microsoft YaHei" w:hAnsi="Microsoft YaHei" w:cs="Microsoft YaHei" w:hint="eastAsia"/>
                <w:color w:val="000000"/>
                <w:kern w:val="0"/>
                <w:sz w:val="20"/>
                <w:szCs w:val="20"/>
                <w:lang w:bidi="ar"/>
              </w:rPr>
              <w:br/>
              <w:t>我特此保证并声明，我已</w:t>
            </w:r>
            <w:ins w:id="284" w:author="Clarice Shen" w:date="2026-01-18T15:11:00Z" w16du:dateUtc="2026-01-18T07:11:00Z">
              <w:r w:rsidR="001477D2">
                <w:rPr>
                  <w:rFonts w:ascii="Microsoft YaHei" w:eastAsia="Microsoft YaHei" w:hAnsi="Microsoft YaHei" w:cs="Microsoft YaHei" w:hint="eastAsia"/>
                  <w:color w:val="000000"/>
                  <w:kern w:val="0"/>
                  <w:sz w:val="20"/>
                  <w:szCs w:val="20"/>
                  <w:lang w:bidi="ar"/>
                </w:rPr>
                <w:t>知晓并理解</w:t>
              </w:r>
            </w:ins>
            <w:ins w:id="285" w:author="Clarice Shen" w:date="2026-01-18T15:12:00Z" w16du:dateUtc="2026-01-18T07:12:00Z">
              <w:r w:rsidR="00B60600">
                <w:rPr>
                  <w:rFonts w:ascii="Microsoft YaHei" w:eastAsia="Microsoft YaHei" w:hAnsi="Microsoft YaHei" w:cs="Microsoft YaHei" w:hint="eastAsia"/>
                  <w:color w:val="000000"/>
                  <w:kern w:val="0"/>
                  <w:sz w:val="20"/>
                  <w:szCs w:val="20"/>
                  <w:lang w:bidi="ar"/>
                </w:rPr>
                <w:t>以上内容和</w:t>
              </w:r>
            </w:ins>
            <w:ins w:id="286" w:author="Clarice Shen" w:date="2026-01-18T15:11:00Z" w16du:dateUtc="2026-01-18T07:11:00Z">
              <w:r w:rsidR="001477D2">
                <w:rPr>
                  <w:rFonts w:ascii="Microsoft YaHei" w:eastAsia="Microsoft YaHei" w:hAnsi="Microsoft YaHei" w:cs="Microsoft YaHei" w:hint="eastAsia"/>
                  <w:color w:val="000000"/>
                  <w:kern w:val="0"/>
                  <w:sz w:val="20"/>
                  <w:szCs w:val="20"/>
                  <w:lang w:bidi="ar"/>
                </w:rPr>
                <w:t>公司合规政策</w:t>
              </w:r>
              <w:r w:rsidR="00B60600">
                <w:rPr>
                  <w:rFonts w:ascii="Microsoft YaHei" w:eastAsia="Microsoft YaHei" w:hAnsi="Microsoft YaHei" w:cs="Microsoft YaHei" w:hint="eastAsia"/>
                  <w:color w:val="000000"/>
                  <w:kern w:val="0"/>
                  <w:sz w:val="20"/>
                  <w:szCs w:val="20"/>
                  <w:lang w:bidi="ar"/>
                </w:rPr>
                <w:t>，包括但不限于《</w:t>
              </w:r>
            </w:ins>
            <w:ins w:id="287" w:author="Clarice Shen" w:date="2026-01-18T15:12:00Z" w16du:dateUtc="2026-01-18T07:12:00Z">
              <w:r w:rsidR="00B60600">
                <w:rPr>
                  <w:rFonts w:ascii="Microsoft YaHei" w:eastAsia="Microsoft YaHei" w:hAnsi="Microsoft YaHei" w:cs="Microsoft YaHei" w:hint="eastAsia"/>
                  <w:color w:val="000000"/>
                  <w:kern w:val="0"/>
                  <w:sz w:val="20"/>
                  <w:szCs w:val="20"/>
                  <w:lang w:bidi="ar"/>
                </w:rPr>
                <w:t>士卓曼集团行为准则</w:t>
              </w:r>
            </w:ins>
            <w:ins w:id="288" w:author="Clarice Shen" w:date="2026-01-18T15:11:00Z" w16du:dateUtc="2026-01-18T07:11:00Z">
              <w:r w:rsidR="00B60600">
                <w:rPr>
                  <w:rFonts w:ascii="Microsoft YaHei" w:eastAsia="Microsoft YaHei" w:hAnsi="Microsoft YaHei" w:cs="Microsoft YaHei" w:hint="eastAsia"/>
                  <w:color w:val="000000"/>
                  <w:kern w:val="0"/>
                  <w:sz w:val="20"/>
                  <w:szCs w:val="20"/>
                  <w:lang w:bidi="ar"/>
                </w:rPr>
                <w:t>》，</w:t>
              </w:r>
            </w:ins>
            <w:ins w:id="289" w:author="Clarice Shen" w:date="2026-01-18T15:12:00Z" w16du:dateUtc="2026-01-18T07:12:00Z">
              <w:r w:rsidR="00B60600">
                <w:rPr>
                  <w:rFonts w:ascii="Microsoft YaHei" w:eastAsia="Microsoft YaHei" w:hAnsi="Microsoft YaHei" w:cs="Microsoft YaHei" w:hint="eastAsia"/>
                  <w:color w:val="000000"/>
                  <w:kern w:val="0"/>
                  <w:sz w:val="20"/>
                  <w:szCs w:val="20"/>
                  <w:lang w:bidi="ar"/>
                </w:rPr>
                <w:t>《</w:t>
              </w:r>
            </w:ins>
            <w:ins w:id="290" w:author="Clarice Shen" w:date="2026-01-18T15:11:00Z" w16du:dateUtc="2026-01-18T07:11:00Z">
              <w:r w:rsidR="00B60600">
                <w:rPr>
                  <w:rFonts w:ascii="Microsoft YaHei" w:eastAsia="Microsoft YaHei" w:hAnsi="Microsoft YaHei" w:cs="Microsoft YaHei" w:hint="eastAsia"/>
                  <w:color w:val="000000"/>
                  <w:kern w:val="0"/>
                  <w:sz w:val="20"/>
                  <w:szCs w:val="20"/>
                  <w:lang w:bidi="ar"/>
                </w:rPr>
                <w:t>销售合规政策</w:t>
              </w:r>
            </w:ins>
            <w:ins w:id="291" w:author="Clarice Shen" w:date="2026-01-18T15:12:00Z" w16du:dateUtc="2026-01-18T07:12:00Z">
              <w:r w:rsidR="00B60600">
                <w:rPr>
                  <w:rFonts w:ascii="Microsoft YaHei" w:eastAsia="Microsoft YaHei" w:hAnsi="Microsoft YaHei" w:cs="Microsoft YaHei" w:hint="eastAsia"/>
                  <w:color w:val="000000"/>
                  <w:kern w:val="0"/>
                  <w:sz w:val="20"/>
                  <w:szCs w:val="20"/>
                  <w:lang w:bidi="ar"/>
                </w:rPr>
                <w:t>》</w:t>
              </w:r>
              <w:r w:rsidR="00B60600">
                <w:rPr>
                  <w:rFonts w:ascii="Microsoft YaHei" w:eastAsia="Microsoft YaHei" w:hAnsi="Microsoft YaHei" w:cs="Microsoft YaHei" w:hint="eastAsia"/>
                  <w:color w:val="000000"/>
                  <w:kern w:val="0"/>
                  <w:sz w:val="20"/>
                  <w:szCs w:val="20"/>
                  <w:lang w:bidi="ar"/>
                </w:rPr>
                <w:t>。</w:t>
              </w:r>
            </w:ins>
            <w:del w:id="292" w:author="Clarice Shen" w:date="2026-01-18T15:11:00Z" w16du:dateUtc="2026-01-18T07:11:00Z">
              <w:r w:rsidDel="001477D2">
                <w:rPr>
                  <w:rFonts w:ascii="Microsoft YaHei" w:eastAsia="Microsoft YaHei" w:hAnsi="Microsoft YaHei" w:cs="Microsoft YaHei" w:hint="eastAsia"/>
                  <w:color w:val="000000"/>
                  <w:kern w:val="0"/>
                  <w:sz w:val="20"/>
                  <w:szCs w:val="20"/>
                  <w:lang w:bidi="ar"/>
                </w:rPr>
                <w:delText>充分了解以上所有内容，</w:delText>
              </w:r>
            </w:del>
            <w:del w:id="293" w:author="Clarice Shen" w:date="2026-01-18T15:12:00Z" w16du:dateUtc="2026-01-18T07:12:00Z">
              <w:r w:rsidDel="00B60600">
                <w:rPr>
                  <w:rFonts w:ascii="Microsoft YaHei" w:eastAsia="Microsoft YaHei" w:hAnsi="Microsoft YaHei" w:cs="Microsoft YaHei" w:hint="eastAsia"/>
                  <w:color w:val="000000"/>
                  <w:kern w:val="0"/>
                  <w:sz w:val="20"/>
                  <w:szCs w:val="20"/>
                  <w:lang w:bidi="ar"/>
                </w:rPr>
                <w:delText>并且</w:delText>
              </w:r>
            </w:del>
            <w:ins w:id="294" w:author="Clarice Shen" w:date="2026-01-18T15:12:00Z" w16du:dateUtc="2026-01-18T07:12:00Z">
              <w:r w:rsidR="00B60600">
                <w:rPr>
                  <w:rFonts w:ascii="Microsoft YaHei" w:eastAsia="Microsoft YaHei" w:hAnsi="Microsoft YaHei" w:cs="Microsoft YaHei" w:hint="eastAsia"/>
                  <w:color w:val="000000"/>
                  <w:kern w:val="0"/>
                  <w:sz w:val="20"/>
                  <w:szCs w:val="20"/>
                  <w:lang w:bidi="ar"/>
                </w:rPr>
                <w:t>我</w:t>
              </w:r>
            </w:ins>
            <w:r>
              <w:rPr>
                <w:rFonts w:ascii="Microsoft YaHei" w:eastAsia="Microsoft YaHei" w:hAnsi="Microsoft YaHei" w:cs="Microsoft YaHei" w:hint="eastAsia"/>
                <w:color w:val="000000"/>
                <w:kern w:val="0"/>
                <w:sz w:val="20"/>
                <w:szCs w:val="20"/>
                <w:lang w:bidi="ar"/>
              </w:rPr>
              <w:t>提供的所有信息</w:t>
            </w:r>
            <w:del w:id="295" w:author="Clarice Shen" w:date="2026-01-13T16:46:00Z" w16du:dateUtc="2026-01-13T08:46:00Z">
              <w:r w:rsidDel="00307E97">
                <w:rPr>
                  <w:rFonts w:ascii="Microsoft YaHei" w:eastAsia="Microsoft YaHei" w:hAnsi="Microsoft YaHei" w:cs="Microsoft YaHei" w:hint="eastAsia"/>
                  <w:color w:val="000000"/>
                  <w:kern w:val="0"/>
                  <w:sz w:val="20"/>
                  <w:szCs w:val="20"/>
                  <w:lang w:bidi="ar"/>
                </w:rPr>
                <w:delText xml:space="preserve"> </w:delText>
              </w:r>
            </w:del>
            <w:r>
              <w:rPr>
                <w:rFonts w:ascii="Microsoft YaHei" w:eastAsia="Microsoft YaHei" w:hAnsi="Microsoft YaHei" w:cs="Microsoft YaHei" w:hint="eastAsia"/>
                <w:color w:val="000000"/>
                <w:kern w:val="0"/>
                <w:sz w:val="20"/>
                <w:szCs w:val="20"/>
                <w:lang w:bidi="ar"/>
              </w:rPr>
              <w:t>均真实</w:t>
            </w:r>
            <w:ins w:id="296" w:author="Clarice Shen" w:date="2026-01-18T15:13:00Z" w16du:dateUtc="2026-01-18T07:13:00Z">
              <w:r w:rsidR="00B60600">
                <w:rPr>
                  <w:rFonts w:ascii="Microsoft YaHei" w:eastAsia="Microsoft YaHei" w:hAnsi="Microsoft YaHei" w:cs="Microsoft YaHei" w:hint="eastAsia"/>
                  <w:color w:val="000000"/>
                  <w:kern w:val="0"/>
                  <w:sz w:val="20"/>
                  <w:szCs w:val="20"/>
                  <w:lang w:bidi="ar"/>
                </w:rPr>
                <w:t>准确</w:t>
              </w:r>
            </w:ins>
            <w:del w:id="297" w:author="Clarice Shen" w:date="2026-01-18T15:12:00Z" w16du:dateUtc="2026-01-18T07:12:00Z">
              <w:r w:rsidDel="00B60600">
                <w:rPr>
                  <w:rFonts w:ascii="Microsoft YaHei" w:eastAsia="Microsoft YaHei" w:hAnsi="Microsoft YaHei" w:cs="Microsoft YaHei" w:hint="eastAsia"/>
                  <w:color w:val="000000"/>
                  <w:kern w:val="0"/>
                  <w:sz w:val="20"/>
                  <w:szCs w:val="20"/>
                  <w:lang w:bidi="ar"/>
                </w:rPr>
                <w:delText>可信。</w:delText>
              </w:r>
            </w:del>
          </w:p>
        </w:tc>
        <w:tc>
          <w:tcPr>
            <w:tcW w:w="1794" w:type="dxa"/>
            <w:noWrap/>
            <w:vAlign w:val="center"/>
          </w:tcPr>
          <w:p w14:paraId="7FE1E82E" w14:textId="77777777" w:rsidR="00CF6F30" w:rsidRDefault="00F0093C">
            <w:pPr>
              <w:textAlignment w:val="center"/>
              <w:rPr>
                <w:rFonts w:ascii="Microsoft YaHei" w:eastAsia="Microsoft YaHei" w:hAnsi="Microsoft YaHei" w:cs="Microsoft YaHei" w:hint="eastAsia"/>
                <w:color w:val="000000"/>
                <w:sz w:val="20"/>
                <w:szCs w:val="20"/>
              </w:rPr>
            </w:pPr>
            <w:ins w:id="298" w:author="Achelous、" w:date="2025-12-26T17:58:00Z">
              <w:r>
                <w:rPr>
                  <w:rFonts w:ascii="Microsoft YaHei" w:eastAsia="Microsoft YaHei" w:hAnsi="Microsoft YaHei" w:cs="Microsoft YaHei" w:hint="eastAsia"/>
                  <w:color w:val="000000"/>
                  <w:kern w:val="0"/>
                  <w:sz w:val="20"/>
                  <w:szCs w:val="20"/>
                  <w:lang w:bidi="ar"/>
                </w:rPr>
                <w:lastRenderedPageBreak/>
                <w:t>是/否</w:t>
              </w:r>
            </w:ins>
            <w:commentRangeStart w:id="299"/>
            <w:commentRangeEnd w:id="299"/>
            <w:r>
              <w:commentReference w:id="299"/>
            </w:r>
            <w:del w:id="300" w:author="Achelous、" w:date="2025-12-26T17:58:00Z">
              <w:r>
                <w:rPr>
                  <w:rFonts w:ascii="Microsoft YaHei" w:eastAsia="Microsoft YaHei" w:hAnsi="Microsoft YaHei" w:cs="Microsoft YaHei" w:hint="eastAsia"/>
                  <w:color w:val="000000"/>
                  <w:kern w:val="0"/>
                  <w:sz w:val="20"/>
                  <w:szCs w:val="20"/>
                  <w:lang w:bidi="ar"/>
                </w:rPr>
                <w:delText>文本输入</w:delText>
              </w:r>
            </w:del>
          </w:p>
        </w:tc>
      </w:tr>
    </w:tbl>
    <w:p w14:paraId="44AA191F" w14:textId="77777777" w:rsidR="00CF6F30" w:rsidRDefault="00CF6F30">
      <w:pPr>
        <w:spacing w:line="360" w:lineRule="auto"/>
        <w:ind w:left="761"/>
        <w:rPr>
          <w:rFonts w:ascii="Microsoft YaHei" w:eastAsia="Microsoft YaHei" w:hAnsi="Microsoft YaHei" w:cs="Microsoft YaHei" w:hint="eastAsia"/>
        </w:rPr>
      </w:pPr>
    </w:p>
    <w:p w14:paraId="36508E89" w14:textId="77777777" w:rsidR="00CF6F30" w:rsidRDefault="00F0093C">
      <w:pPr>
        <w:pStyle w:val="3"/>
        <w:rPr>
          <w:rFonts w:ascii="Microsoft YaHei" w:eastAsia="Microsoft YaHei" w:hAnsi="Microsoft YaHei" w:cs="Microsoft YaHei" w:hint="eastAsia"/>
          <w:sz w:val="22"/>
          <w:lang w:val="en-US"/>
        </w:rPr>
      </w:pPr>
      <w:r>
        <w:rPr>
          <w:rFonts w:ascii="Microsoft YaHei" w:eastAsia="Microsoft YaHei" w:hAnsi="Microsoft YaHei" w:cs="Microsoft YaHei" w:hint="eastAsia"/>
          <w:sz w:val="22"/>
          <w:lang w:val="en-US"/>
        </w:rPr>
        <w:t>2</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2 三方活动</w:t>
      </w:r>
    </w:p>
    <w:p w14:paraId="6C62F6BB" w14:textId="77777777" w:rsidR="00CF6F30" w:rsidRDefault="00F0093C">
      <w:pPr>
        <w:snapToGrid w:val="0"/>
        <w:spacing w:line="30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1.所有的三方活动</w:t>
      </w:r>
      <w:commentRangeStart w:id="301"/>
      <w:r>
        <w:rPr>
          <w:rFonts w:ascii="Microsoft YaHei" w:eastAsia="Microsoft YaHei" w:hAnsi="Microsoft YaHei" w:cs="Microsoft YaHei" w:hint="eastAsia"/>
        </w:rPr>
        <w:t>不单独设置合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问题</w:t>
      </w:r>
      <w:commentRangeEnd w:id="301"/>
      <w:r w:rsidR="00307E97">
        <w:rPr>
          <w:rStyle w:val="aff4"/>
          <w:lang w:val="zh-CN"/>
        </w:rPr>
        <w:commentReference w:id="301"/>
      </w:r>
      <w:r>
        <w:rPr>
          <w:rFonts w:ascii="Microsoft YaHei" w:eastAsia="Microsoft YaHei" w:hAnsi="Microsoft YaHei" w:cs="Microsoft YaHei" w:hint="eastAsia"/>
        </w:rPr>
        <w:t>页面，在活动申请页面上增加问题：“是否委托第三方收款？”。</w:t>
      </w:r>
    </w:p>
    <w:p w14:paraId="20DFD32C" w14:textId="77777777" w:rsidR="00CF6F30" w:rsidRDefault="00F0093C">
      <w:pPr>
        <w:snapToGrid w:val="0"/>
        <w:spacing w:line="30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2.活动类型为慈善捐赠时，额外增加问题：“受赠方是否具备国家法律法规规定的相应受赠资质？”</w:t>
      </w:r>
    </w:p>
    <w:p w14:paraId="0E79A3B6" w14:textId="77777777" w:rsidR="00CF6F30" w:rsidRDefault="00CF6F30">
      <w:pPr>
        <w:snapToGrid w:val="0"/>
        <w:spacing w:line="300" w:lineRule="auto"/>
        <w:ind w:firstLineChars="200" w:firstLine="420"/>
      </w:pPr>
    </w:p>
    <w:p w14:paraId="48E83085" w14:textId="77777777" w:rsidR="00CF6F30" w:rsidRDefault="00F0093C">
      <w:commentRangeStart w:id="302"/>
      <w:ins w:id="303" w:author="Achelous、" w:date="2025-12-26T18:44:00Z">
        <w:r>
          <w:rPr>
            <w:noProof/>
          </w:rPr>
          <w:lastRenderedPageBreak/>
          <w:drawing>
            <wp:inline distT="0" distB="0" distL="114300" distR="114300" wp14:anchorId="59CAB1C0" wp14:editId="5011E997">
              <wp:extent cx="6134735" cy="5796915"/>
              <wp:effectExtent l="0" t="0" r="1206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2"/>
                      <a:stretch>
                        <a:fillRect/>
                      </a:stretch>
                    </pic:blipFill>
                    <pic:spPr>
                      <a:xfrm>
                        <a:off x="0" y="0"/>
                        <a:ext cx="6134735" cy="5796915"/>
                      </a:xfrm>
                      <a:prstGeom prst="rect">
                        <a:avLst/>
                      </a:prstGeom>
                      <a:noFill/>
                      <a:ln>
                        <a:noFill/>
                      </a:ln>
                    </pic:spPr>
                  </pic:pic>
                </a:graphicData>
              </a:graphic>
            </wp:inline>
          </w:drawing>
        </w:r>
      </w:ins>
      <w:commentRangeEnd w:id="302"/>
      <w:r>
        <w:lastRenderedPageBreak/>
        <w:commentReference w:id="302"/>
      </w:r>
      <w:commentRangeStart w:id="304"/>
      <w:del w:id="305" w:author="Achelous、" w:date="2025-12-26T18:13:00Z">
        <w:r>
          <w:rPr>
            <w:noProof/>
          </w:rPr>
          <w:drawing>
            <wp:inline distT="0" distB="0" distL="114300" distR="114300" wp14:anchorId="5A3B33B3" wp14:editId="2C3B3ECF">
              <wp:extent cx="6130925" cy="5776595"/>
              <wp:effectExtent l="0" t="0" r="15875" b="146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3"/>
                      <a:stretch>
                        <a:fillRect/>
                      </a:stretch>
                    </pic:blipFill>
                    <pic:spPr>
                      <a:xfrm>
                        <a:off x="0" y="0"/>
                        <a:ext cx="6130925" cy="5776595"/>
                      </a:xfrm>
                      <a:prstGeom prst="rect">
                        <a:avLst/>
                      </a:prstGeom>
                      <a:noFill/>
                      <a:ln>
                        <a:noFill/>
                      </a:ln>
                    </pic:spPr>
                  </pic:pic>
                </a:graphicData>
              </a:graphic>
            </wp:inline>
          </w:drawing>
        </w:r>
      </w:del>
      <w:commentRangeEnd w:id="304"/>
      <w:r>
        <w:rPr>
          <w:rStyle w:val="aff4"/>
          <w:lang w:val="zh-CN"/>
        </w:rPr>
        <w:commentReference w:id="304"/>
      </w:r>
    </w:p>
    <w:p w14:paraId="359D93AA" w14:textId="77777777" w:rsidR="00CF6F30" w:rsidRDefault="00CF6F30">
      <w:pPr>
        <w:spacing w:line="360" w:lineRule="auto"/>
        <w:ind w:left="761"/>
        <w:rPr>
          <w:rFonts w:ascii="Microsoft YaHei" w:eastAsia="Microsoft YaHei" w:hAnsi="Microsoft YaHei" w:cs="Microsoft YaHei" w:hint="eastAsia"/>
        </w:rPr>
      </w:pPr>
    </w:p>
    <w:p w14:paraId="60BF0798" w14:textId="77777777" w:rsidR="00CF6F30" w:rsidRDefault="00CF6F30">
      <w:pPr>
        <w:spacing w:line="360" w:lineRule="auto"/>
        <w:rPr>
          <w:rFonts w:ascii="Microsoft YaHei" w:eastAsia="Microsoft YaHei" w:hAnsi="Microsoft YaHei" w:cs="Microsoft YaHei" w:hint="eastAsia"/>
          <w:color w:val="FF0000"/>
        </w:rPr>
      </w:pPr>
    </w:p>
    <w:p w14:paraId="1B934B88" w14:textId="77777777" w:rsidR="00CF6F30" w:rsidRDefault="00F0093C">
      <w:pPr>
        <w:pStyle w:val="10"/>
        <w:spacing w:after="0" w:line="360" w:lineRule="auto"/>
        <w:ind w:leftChars="0" w:left="0" w:right="210"/>
        <w:rPr>
          <w:rFonts w:ascii="Microsoft YaHei" w:eastAsia="Microsoft YaHei" w:hAnsi="Microsoft YaHei" w:cs="Microsoft YaHei" w:hint="eastAsia"/>
          <w:sz w:val="28"/>
          <w:szCs w:val="28"/>
          <w:lang w:val="en-US"/>
        </w:rPr>
      </w:pPr>
      <w:bookmarkStart w:id="306" w:name="_Toc19174140"/>
      <w:r>
        <w:rPr>
          <w:rFonts w:ascii="Microsoft YaHei" w:eastAsia="Microsoft YaHei" w:hAnsi="Microsoft YaHei" w:cs="Microsoft YaHei" w:hint="eastAsia"/>
          <w:sz w:val="28"/>
          <w:szCs w:val="28"/>
        </w:rPr>
        <w:t>第</w:t>
      </w:r>
      <w:r>
        <w:rPr>
          <w:rFonts w:ascii="Microsoft YaHei" w:eastAsia="Microsoft YaHei" w:hAnsi="Microsoft YaHei" w:cs="Microsoft YaHei" w:hint="eastAsia"/>
          <w:sz w:val="28"/>
          <w:szCs w:val="28"/>
          <w:lang w:val="en-US"/>
        </w:rPr>
        <w:t>三</w:t>
      </w:r>
      <w:r>
        <w:rPr>
          <w:rFonts w:ascii="Microsoft YaHei" w:eastAsia="Microsoft YaHei" w:hAnsi="Microsoft YaHei" w:cs="Microsoft YaHei" w:hint="eastAsia"/>
          <w:sz w:val="28"/>
          <w:szCs w:val="28"/>
        </w:rPr>
        <w:t>章：系统应用方案</w:t>
      </w:r>
      <w:bookmarkEnd w:id="306"/>
    </w:p>
    <w:p w14:paraId="7CC556CD" w14:textId="77777777" w:rsidR="00CF6F30" w:rsidRDefault="00F0093C">
      <w:pPr>
        <w:pStyle w:val="2"/>
        <w:spacing w:beforeLines="50" w:before="120" w:afterLines="50" w:after="120"/>
        <w:rPr>
          <w:rFonts w:ascii="Microsoft YaHei" w:eastAsia="Microsoft YaHei" w:hAnsi="Microsoft YaHei" w:cs="Microsoft YaHei" w:hint="eastAsia"/>
          <w:sz w:val="24"/>
          <w:lang w:val="en-US"/>
        </w:rPr>
      </w:pPr>
      <w:bookmarkStart w:id="307" w:name="_Toc137223930"/>
      <w:bookmarkStart w:id="308" w:name="_Toc1037378462"/>
      <w:r>
        <w:rPr>
          <w:rFonts w:ascii="Microsoft YaHei" w:eastAsia="Microsoft YaHei" w:hAnsi="Microsoft YaHei" w:cs="Microsoft YaHei" w:hint="eastAsia"/>
          <w:sz w:val="24"/>
          <w:lang w:val="en-US"/>
        </w:rPr>
        <w:t>1讲者管理</w:t>
      </w:r>
      <w:bookmarkEnd w:id="307"/>
      <w:bookmarkEnd w:id="308"/>
    </w:p>
    <w:p w14:paraId="399FF1BB" w14:textId="77777777" w:rsidR="00CF6F30" w:rsidRDefault="00F0093C">
      <w:pPr>
        <w:pStyle w:val="3"/>
        <w:rPr>
          <w:rFonts w:ascii="Microsoft YaHei" w:eastAsia="Microsoft YaHei" w:hAnsi="Microsoft YaHei" w:cs="Microsoft YaHei" w:hint="eastAsia"/>
          <w:sz w:val="22"/>
          <w:lang w:val="en-US"/>
        </w:rPr>
      </w:pPr>
      <w:bookmarkStart w:id="309" w:name="_Toc1947564488"/>
      <w:bookmarkStart w:id="310" w:name="_Toc2037389410"/>
      <w:bookmarkStart w:id="311" w:name="_Toc2072638279"/>
      <w:r>
        <w:rPr>
          <w:rFonts w:ascii="Microsoft YaHei" w:eastAsia="Microsoft YaHei" w:hAnsi="Microsoft YaHei" w:cs="Microsoft YaHei" w:hint="eastAsia"/>
          <w:sz w:val="22"/>
          <w:lang w:val="en-US"/>
        </w:rPr>
        <w:t>1</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1现状及需求分析</w:t>
      </w:r>
      <w:bookmarkEnd w:id="309"/>
      <w:bookmarkEnd w:id="310"/>
      <w:bookmarkEnd w:id="311"/>
    </w:p>
    <w:p w14:paraId="48096521" w14:textId="77777777" w:rsidR="00CF6F30" w:rsidRDefault="00F0093C">
      <w:pPr>
        <w:numPr>
          <w:ilvl w:val="0"/>
          <w:numId w:val="18"/>
        </w:numPr>
        <w:rPr>
          <w:rFonts w:ascii="Microsoft YaHei" w:eastAsia="Microsoft YaHei" w:hAnsi="Microsoft YaHei" w:cs="Microsoft YaHei" w:hint="eastAsia"/>
        </w:rPr>
      </w:pPr>
      <w:r>
        <w:rPr>
          <w:rFonts w:ascii="Microsoft YaHei" w:eastAsia="Microsoft YaHei" w:hAnsi="Microsoft YaHei" w:cs="Microsoft YaHei"/>
        </w:rPr>
        <w:t>士卓曼现有CRM系统与合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管控系统没有对接，讲者信息与HCP信息通过手工同步。</w:t>
      </w:r>
    </w:p>
    <w:p w14:paraId="2B7986CB" w14:textId="77777777" w:rsidR="00CF6F30" w:rsidRDefault="00F0093C">
      <w:pPr>
        <w:numPr>
          <w:ilvl w:val="0"/>
          <w:numId w:val="18"/>
        </w:numPr>
        <w:rPr>
          <w:rFonts w:ascii="Microsoft YaHei" w:eastAsia="Microsoft YaHei" w:hAnsi="Microsoft YaHei" w:cs="Microsoft YaHei" w:hint="eastAsia"/>
        </w:rPr>
      </w:pPr>
      <w:r>
        <w:rPr>
          <w:rFonts w:ascii="Microsoft YaHei" w:eastAsia="Microsoft YaHei" w:hAnsi="Microsoft YaHei" w:cs="Microsoft YaHei"/>
        </w:rPr>
        <w:t>讲者</w:t>
      </w:r>
      <w:proofErr w:type="gramStart"/>
      <w:r>
        <w:rPr>
          <w:rFonts w:ascii="Microsoft YaHei" w:eastAsia="Microsoft YaHei" w:hAnsi="Microsoft YaHei" w:cs="Microsoft YaHei"/>
        </w:rPr>
        <w:t>无需年签</w:t>
      </w:r>
      <w:proofErr w:type="gramEnd"/>
      <w:r>
        <w:rPr>
          <w:rFonts w:ascii="Microsoft YaHei" w:eastAsia="Microsoft YaHei" w:hAnsi="Microsoft YaHei" w:cs="Microsoft YaHei"/>
        </w:rPr>
        <w:t>协议，单</w:t>
      </w:r>
      <w:proofErr w:type="gramStart"/>
      <w:r>
        <w:rPr>
          <w:rFonts w:ascii="Microsoft YaHei" w:eastAsia="Microsoft YaHei" w:hAnsi="Microsoft YaHei" w:cs="Microsoft YaHei"/>
        </w:rPr>
        <w:t>会单签</w:t>
      </w:r>
      <w:proofErr w:type="gramEnd"/>
      <w:r>
        <w:rPr>
          <w:rFonts w:ascii="Microsoft YaHei" w:eastAsia="Microsoft YaHei" w:hAnsi="Microsoft YaHei" w:cs="Microsoft YaHei"/>
        </w:rPr>
        <w:t>。</w:t>
      </w:r>
    </w:p>
    <w:p w14:paraId="7034F17C" w14:textId="77777777" w:rsidR="00CF6F30" w:rsidRDefault="00F0093C">
      <w:pPr>
        <w:numPr>
          <w:ilvl w:val="0"/>
          <w:numId w:val="18"/>
        </w:numPr>
        <w:rPr>
          <w:rFonts w:ascii="Microsoft YaHei" w:eastAsia="Microsoft YaHei" w:hAnsi="Microsoft YaHei" w:cs="Microsoft YaHei" w:hint="eastAsia"/>
        </w:rPr>
      </w:pPr>
      <w:r>
        <w:rPr>
          <w:rFonts w:ascii="Microsoft YaHei" w:eastAsia="Microsoft YaHei" w:hAnsi="Microsoft YaHei" w:cs="Microsoft YaHei"/>
        </w:rPr>
        <w:t>讲者年限金额、次数现状没有管控，后续在EMS系统需要增加管控。</w:t>
      </w:r>
    </w:p>
    <w:p w14:paraId="3A2116C9" w14:textId="77777777" w:rsidR="00CF6F30" w:rsidRDefault="00F0093C">
      <w:pPr>
        <w:numPr>
          <w:ilvl w:val="0"/>
          <w:numId w:val="19"/>
        </w:numPr>
        <w:rPr>
          <w:rFonts w:ascii="Microsoft YaHei" w:eastAsia="Microsoft YaHei" w:hAnsi="Microsoft YaHei" w:cs="Microsoft YaHei" w:hint="eastAsia"/>
        </w:rPr>
      </w:pPr>
      <w:r>
        <w:rPr>
          <w:rFonts w:ascii="Microsoft YaHei" w:eastAsia="Microsoft YaHei" w:hAnsi="Microsoft YaHei" w:cs="Microsoft YaHei"/>
        </w:rPr>
        <w:lastRenderedPageBreak/>
        <w:t>无需Non-HCP入库</w:t>
      </w:r>
      <w:r>
        <w:rPr>
          <w:rFonts w:ascii="Microsoft YaHei" w:eastAsia="Microsoft YaHei" w:hAnsi="Microsoft YaHei" w:cs="Microsoft YaHei" w:hint="eastAsia"/>
        </w:rPr>
        <w:t>管理</w:t>
      </w:r>
      <w:r>
        <w:rPr>
          <w:rFonts w:ascii="Microsoft YaHei" w:eastAsia="Microsoft YaHei" w:hAnsi="Microsoft YaHei" w:cs="Microsoft YaHei"/>
        </w:rPr>
        <w:t>，</w:t>
      </w:r>
      <w:r>
        <w:rPr>
          <w:rFonts w:ascii="Microsoft YaHei" w:eastAsia="Microsoft YaHei" w:hAnsi="Microsoft YaHei" w:cs="Microsoft YaHei" w:hint="eastAsia"/>
        </w:rPr>
        <w:t>如有</w:t>
      </w:r>
      <w:r>
        <w:rPr>
          <w:rFonts w:ascii="Microsoft YaHei" w:eastAsia="Microsoft YaHei" w:hAnsi="Microsoft YaHei" w:cs="Microsoft YaHei"/>
        </w:rPr>
        <w:t>线下邮件审批。</w:t>
      </w:r>
    </w:p>
    <w:p w14:paraId="55D22798" w14:textId="77777777" w:rsidR="00CF6F30" w:rsidRDefault="00F0093C">
      <w:pPr>
        <w:numPr>
          <w:ilvl w:val="0"/>
          <w:numId w:val="19"/>
        </w:numPr>
      </w:pPr>
      <w:r>
        <w:rPr>
          <w:rFonts w:ascii="Microsoft YaHei" w:eastAsia="Microsoft YaHei" w:hAnsi="Microsoft YaHei" w:cs="Microsoft YaHei"/>
        </w:rPr>
        <w:t>后续通过EMS中的讲者管理实现讲者入库、讲者等级及资质评定管理。</w:t>
      </w:r>
    </w:p>
    <w:p w14:paraId="7A45CB9B" w14:textId="77777777" w:rsidR="00CF6F30" w:rsidRDefault="00CF6F30"/>
    <w:p w14:paraId="62A0EDE5" w14:textId="77777777" w:rsidR="00CF6F30" w:rsidRDefault="00F0093C">
      <w:pPr>
        <w:pStyle w:val="3"/>
        <w:rPr>
          <w:rFonts w:ascii="Microsoft YaHei" w:eastAsia="Microsoft YaHei" w:hAnsi="Microsoft YaHei" w:cs="Microsoft YaHei" w:hint="eastAsia"/>
          <w:sz w:val="22"/>
          <w:lang w:val="en-US"/>
        </w:rPr>
      </w:pPr>
      <w:bookmarkStart w:id="312" w:name="_Toc770602242"/>
      <w:bookmarkStart w:id="313" w:name="_Toc499317166"/>
      <w:bookmarkStart w:id="314" w:name="_Toc777062455"/>
      <w:r>
        <w:rPr>
          <w:rFonts w:ascii="Microsoft YaHei" w:eastAsia="Microsoft YaHei" w:hAnsi="Microsoft YaHei" w:cs="Microsoft YaHei" w:hint="eastAsia"/>
          <w:sz w:val="22"/>
          <w:lang w:val="en-US"/>
        </w:rPr>
        <w:t>1</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2讲者管理业务流程图</w:t>
      </w:r>
      <w:bookmarkEnd w:id="312"/>
      <w:bookmarkEnd w:id="313"/>
      <w:bookmarkEnd w:id="314"/>
    </w:p>
    <w:p w14:paraId="52D35C4E" w14:textId="77777777" w:rsidR="00CF6F30" w:rsidRDefault="00CF6F30"/>
    <w:p w14:paraId="11890EAE" w14:textId="77777777" w:rsidR="00CF6F30" w:rsidRDefault="00F0093C">
      <w:r>
        <w:rPr>
          <w:rFonts w:hint="eastAsia"/>
          <w:noProof/>
        </w:rPr>
        <w:drawing>
          <wp:inline distT="0" distB="0" distL="114300" distR="114300" wp14:anchorId="77E54A70" wp14:editId="32659037">
            <wp:extent cx="6134100" cy="2650490"/>
            <wp:effectExtent l="0" t="0" r="12700" b="16510"/>
            <wp:docPr id="4" name="图片 4" descr="讲者管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讲者管理流程图"/>
                    <pic:cNvPicPr>
                      <a:picLocks noChangeAspect="1"/>
                    </pic:cNvPicPr>
                  </pic:nvPicPr>
                  <pic:blipFill>
                    <a:blip r:embed="rId24"/>
                    <a:stretch>
                      <a:fillRect/>
                    </a:stretch>
                  </pic:blipFill>
                  <pic:spPr>
                    <a:xfrm>
                      <a:off x="0" y="0"/>
                      <a:ext cx="6134100" cy="2650490"/>
                    </a:xfrm>
                    <a:prstGeom prst="rect">
                      <a:avLst/>
                    </a:prstGeom>
                  </pic:spPr>
                </pic:pic>
              </a:graphicData>
            </a:graphic>
          </wp:inline>
        </w:drawing>
      </w:r>
    </w:p>
    <w:p w14:paraId="5204E3BB" w14:textId="77777777" w:rsidR="00CF6F30" w:rsidRDefault="00CF6F30">
      <w:pPr>
        <w:rPr>
          <w:rFonts w:ascii="Microsoft YaHei" w:eastAsia="Microsoft YaHei" w:hAnsi="Microsoft YaHei" w:cs="Microsoft YaHei" w:hint="eastAsia"/>
        </w:rPr>
      </w:pPr>
    </w:p>
    <w:p w14:paraId="20A15174" w14:textId="77777777" w:rsidR="00CF6F30" w:rsidRDefault="00CF6F30">
      <w:pPr>
        <w:rPr>
          <w:rFonts w:ascii="Microsoft YaHei" w:eastAsia="Microsoft YaHei" w:hAnsi="Microsoft YaHei" w:cs="Microsoft YaHei" w:hint="eastAsia"/>
        </w:rPr>
      </w:pPr>
    </w:p>
    <w:p w14:paraId="67BEA4C8" w14:textId="77777777" w:rsidR="00CF6F30" w:rsidRDefault="00F0093C">
      <w:pPr>
        <w:pStyle w:val="3"/>
        <w:rPr>
          <w:rFonts w:ascii="Microsoft YaHei" w:eastAsia="Microsoft YaHei" w:hAnsi="Microsoft YaHei" w:cs="Microsoft YaHei" w:hint="eastAsia"/>
          <w:sz w:val="22"/>
          <w:lang w:val="en-US"/>
        </w:rPr>
      </w:pPr>
      <w:bookmarkStart w:id="315" w:name="_Toc1805000133"/>
      <w:bookmarkStart w:id="316" w:name="_Toc38006237"/>
      <w:bookmarkStart w:id="317" w:name="_Toc1240623778"/>
      <w:r>
        <w:rPr>
          <w:rFonts w:ascii="Microsoft YaHei" w:eastAsia="Microsoft YaHei" w:hAnsi="Microsoft YaHei" w:cs="Microsoft YaHei" w:hint="eastAsia"/>
          <w:sz w:val="22"/>
          <w:lang w:val="en-US"/>
        </w:rPr>
        <w:t>1</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3讲者管理流程及业务规则说明</w:t>
      </w:r>
      <w:bookmarkEnd w:id="315"/>
      <w:bookmarkEnd w:id="316"/>
      <w:bookmarkEnd w:id="317"/>
    </w:p>
    <w:p w14:paraId="17C47E1A" w14:textId="77777777" w:rsidR="00CF6F30" w:rsidRDefault="00F0093C">
      <w:pPr>
        <w:numPr>
          <w:ilvl w:val="0"/>
          <w:numId w:val="20"/>
        </w:numPr>
        <w:rPr>
          <w:rFonts w:ascii="Microsoft YaHei" w:eastAsia="Microsoft YaHei" w:hAnsi="Microsoft YaHei" w:cs="Microsoft YaHei" w:hint="eastAsia"/>
        </w:rPr>
      </w:pPr>
      <w:r>
        <w:rPr>
          <w:rFonts w:ascii="Microsoft YaHei" w:eastAsia="Microsoft YaHei" w:hAnsi="Microsoft YaHei" w:cs="Microsoft YaHei" w:hint="eastAsia"/>
        </w:rPr>
        <w:t>用户在EMS中创建讲者，通过医生姓名精准搜索，系统判断是否已经存在该讲者。如果有则展示已在讲者库或申请中的讲者；如果无，则系统默认从CRM中调用医生信息，供用户关联去申请创建讲者。</w:t>
      </w:r>
    </w:p>
    <w:p w14:paraId="68265F12" w14:textId="77777777" w:rsidR="00CF6F30" w:rsidRDefault="00F0093C">
      <w:pPr>
        <w:numPr>
          <w:ilvl w:val="0"/>
          <w:numId w:val="20"/>
        </w:numPr>
        <w:rPr>
          <w:rFonts w:ascii="Microsoft YaHei" w:eastAsia="Microsoft YaHei" w:hAnsi="Microsoft YaHei" w:cs="Microsoft YaHei" w:hint="eastAsia"/>
        </w:rPr>
      </w:pPr>
      <w:r>
        <w:rPr>
          <w:rFonts w:ascii="Microsoft YaHei" w:eastAsia="Microsoft YaHei" w:hAnsi="Microsoft YaHei" w:cs="Microsoft YaHei" w:hint="eastAsia"/>
        </w:rPr>
        <w:t>若用户未在EMS中未查询到医生信息，则提示用户</w:t>
      </w:r>
      <w:proofErr w:type="gramStart"/>
      <w:r>
        <w:rPr>
          <w:rFonts w:ascii="Microsoft YaHei" w:eastAsia="Microsoft YaHei" w:hAnsi="Microsoft YaHei" w:cs="Microsoft YaHei" w:hint="eastAsia"/>
        </w:rPr>
        <w:t>需回到</w:t>
      </w:r>
      <w:proofErr w:type="gramEnd"/>
      <w:r>
        <w:rPr>
          <w:rFonts w:ascii="Microsoft YaHei" w:eastAsia="Microsoft YaHei" w:hAnsi="Microsoft YaHei" w:cs="Microsoft YaHei" w:hint="eastAsia"/>
        </w:rPr>
        <w:t>CRM中创建医生信息后，才能在EMS中创建HCP讲者。</w:t>
      </w:r>
    </w:p>
    <w:p w14:paraId="231A1526" w14:textId="77777777" w:rsidR="00CF6F30" w:rsidRDefault="00F0093C">
      <w:pPr>
        <w:numPr>
          <w:ilvl w:val="0"/>
          <w:numId w:val="20"/>
        </w:numPr>
        <w:rPr>
          <w:rFonts w:ascii="Microsoft YaHei" w:eastAsia="Microsoft YaHei" w:hAnsi="Microsoft YaHei" w:cs="Microsoft YaHei" w:hint="eastAsia"/>
        </w:rPr>
      </w:pPr>
      <w:r>
        <w:rPr>
          <w:rFonts w:ascii="Microsoft YaHei" w:eastAsia="Microsoft YaHei" w:hAnsi="Microsoft YaHei" w:cs="Microsoft YaHei" w:hint="eastAsia"/>
        </w:rPr>
        <w:t>用户在查询到医生信息后，点击“立刻申请”创建讲者，系统自动带出CRM中信息且不可编辑。用户需维护讲者的教育背景、证件信息、技术线、银行卡等信息，提交讲者资质认定材料。</w:t>
      </w:r>
    </w:p>
    <w:p w14:paraId="3AAA23F4" w14:textId="77777777" w:rsidR="00CF6F30" w:rsidRDefault="00F0093C">
      <w:pPr>
        <w:numPr>
          <w:ilvl w:val="0"/>
          <w:numId w:val="20"/>
        </w:numPr>
        <w:rPr>
          <w:rFonts w:ascii="Microsoft YaHei" w:eastAsia="Microsoft YaHei" w:hAnsi="Microsoft YaHei" w:cs="Microsoft YaHei" w:hint="eastAsia"/>
        </w:rPr>
      </w:pPr>
      <w:r>
        <w:rPr>
          <w:rFonts w:ascii="Microsoft YaHei" w:eastAsia="Microsoft YaHei" w:hAnsi="Microsoft YaHei" w:cs="Microsoft YaHei" w:hint="eastAsia"/>
        </w:rPr>
        <w:t>CRM中自动带出的信息包含姓名、性别、所在省份/城市、主要任职医院/机构名称、标准科室、专业职称。用户如需调整，需要在CRM中处理。</w:t>
      </w:r>
    </w:p>
    <w:p w14:paraId="2C32169E" w14:textId="77777777" w:rsidR="00CF6F30" w:rsidRDefault="00F0093C">
      <w:pPr>
        <w:numPr>
          <w:ilvl w:val="0"/>
          <w:numId w:val="20"/>
        </w:numPr>
        <w:rPr>
          <w:rFonts w:ascii="Microsoft YaHei" w:eastAsia="Microsoft YaHei" w:hAnsi="Microsoft YaHei" w:cs="Microsoft YaHei" w:hint="eastAsia"/>
        </w:rPr>
      </w:pPr>
      <w:r>
        <w:rPr>
          <w:rFonts w:ascii="Microsoft YaHei" w:eastAsia="Microsoft YaHei" w:hAnsi="Microsoft YaHei" w:cs="Microsoft YaHei" w:hint="eastAsia"/>
        </w:rPr>
        <w:t>用户完成讲者创建后，提交申请单，系统进行姓名、银行卡号、身份证号三要素验证，验证通过后提交业务审批。</w:t>
      </w:r>
    </w:p>
    <w:p w14:paraId="77CBAB4C" w14:textId="77777777" w:rsidR="00CF6F30" w:rsidRDefault="00F0093C">
      <w:pPr>
        <w:numPr>
          <w:ilvl w:val="0"/>
          <w:numId w:val="20"/>
        </w:numPr>
      </w:pPr>
      <w:r>
        <w:rPr>
          <w:rFonts w:ascii="Microsoft YaHei" w:eastAsia="Microsoft YaHei" w:hAnsi="Microsoft YaHei" w:cs="Microsoft YaHei" w:hint="eastAsia"/>
        </w:rPr>
        <w:t>讲者申请经合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部合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审批通过后，需要再经过培训专员、培训经理进行讲者的定级审批，审批通过后最终入到讲者库。</w:t>
      </w:r>
    </w:p>
    <w:p w14:paraId="161A7E74" w14:textId="77777777" w:rsidR="00CF6F30" w:rsidRDefault="00F0093C">
      <w:pPr>
        <w:numPr>
          <w:ilvl w:val="0"/>
          <w:numId w:val="20"/>
        </w:numPr>
        <w:rPr>
          <w:rFonts w:ascii="Microsoft YaHei" w:eastAsia="Microsoft YaHei" w:hAnsi="Microsoft YaHei" w:cs="Microsoft YaHei" w:hint="eastAsia"/>
        </w:rPr>
      </w:pPr>
      <w:r>
        <w:rPr>
          <w:rFonts w:ascii="Microsoft YaHei" w:eastAsia="Microsoft YaHei" w:hAnsi="Microsoft YaHei" w:cs="Microsoft YaHei" w:hint="eastAsia"/>
        </w:rPr>
        <w:t>讲者申请审批通过后，由财务在SAP中创建Vendor，获取SAP的Vendor Code，在EMS中讲者详情页中手工维护。</w:t>
      </w:r>
    </w:p>
    <w:p w14:paraId="53FED88B" w14:textId="77777777" w:rsidR="00CF6F30" w:rsidRDefault="00F0093C">
      <w:pPr>
        <w:numPr>
          <w:ilvl w:val="0"/>
          <w:numId w:val="20"/>
        </w:numPr>
        <w:rPr>
          <w:rFonts w:ascii="Microsoft YaHei" w:eastAsia="Microsoft YaHei" w:hAnsi="Microsoft YaHei" w:cs="Microsoft YaHei" w:hint="eastAsia"/>
        </w:rPr>
      </w:pPr>
      <w:commentRangeStart w:id="318"/>
      <w:r>
        <w:rPr>
          <w:rFonts w:ascii="Microsoft YaHei" w:eastAsia="Microsoft YaHei" w:hAnsi="Microsoft YaHei" w:cs="Microsoft YaHei" w:hint="eastAsia"/>
        </w:rPr>
        <w:t>国际级讲者、全国</w:t>
      </w:r>
      <w:proofErr w:type="gramStart"/>
      <w:r>
        <w:rPr>
          <w:rFonts w:ascii="Microsoft YaHei" w:eastAsia="Microsoft YaHei" w:hAnsi="Microsoft YaHei" w:cs="Microsoft YaHei" w:hint="eastAsia"/>
        </w:rPr>
        <w:t>主委级讲者</w:t>
      </w:r>
      <w:proofErr w:type="gramEnd"/>
      <w:r>
        <w:rPr>
          <w:rFonts w:ascii="Microsoft YaHei" w:eastAsia="Microsoft YaHei" w:hAnsi="Microsoft YaHei" w:cs="Microsoft YaHei" w:hint="eastAsia"/>
        </w:rPr>
        <w:t>，无需用户申请，由合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及医学培训部线下评估定级后，邮件提供给</w:t>
      </w:r>
      <w:proofErr w:type="spellStart"/>
      <w:r>
        <w:rPr>
          <w:rFonts w:ascii="Microsoft YaHei" w:eastAsia="Microsoft YaHei" w:hAnsi="Microsoft YaHei" w:cs="Microsoft YaHei" w:hint="eastAsia"/>
        </w:rPr>
        <w:t>MeetingBest</w:t>
      </w:r>
      <w:proofErr w:type="spellEnd"/>
      <w:r>
        <w:rPr>
          <w:rFonts w:ascii="Microsoft YaHei" w:eastAsia="Microsoft YaHei" w:hAnsi="Microsoft YaHei" w:cs="Microsoft YaHei" w:hint="eastAsia"/>
        </w:rPr>
        <w:t>，线下导入</w:t>
      </w:r>
      <w:commentRangeEnd w:id="318"/>
      <w:r w:rsidR="00A54A0A">
        <w:rPr>
          <w:rStyle w:val="aff4"/>
          <w:lang w:val="zh-CN"/>
        </w:rPr>
        <w:commentReference w:id="318"/>
      </w:r>
      <w:r>
        <w:rPr>
          <w:rFonts w:ascii="Microsoft YaHei" w:eastAsia="Microsoft YaHei" w:hAnsi="Microsoft YaHei" w:cs="Microsoft YaHei" w:hint="eastAsia"/>
        </w:rPr>
        <w:t>。</w:t>
      </w:r>
    </w:p>
    <w:p w14:paraId="5B778D9A" w14:textId="77777777" w:rsidR="00CF6F30" w:rsidRDefault="00CF6F30"/>
    <w:p w14:paraId="148024B0" w14:textId="77777777" w:rsidR="00CF6F30" w:rsidRDefault="00F0093C">
      <w:pPr>
        <w:pStyle w:val="3"/>
        <w:rPr>
          <w:rFonts w:ascii="Microsoft YaHei" w:eastAsia="Microsoft YaHei" w:hAnsi="Microsoft YaHei" w:cs="Microsoft YaHei" w:hint="eastAsia"/>
        </w:rPr>
      </w:pPr>
      <w:bookmarkStart w:id="319" w:name="_Toc968182100"/>
      <w:bookmarkStart w:id="320" w:name="_Toc1245108123"/>
      <w:bookmarkStart w:id="321" w:name="_Toc1283237809"/>
      <w:commentRangeStart w:id="322"/>
      <w:r>
        <w:rPr>
          <w:rFonts w:ascii="Microsoft YaHei" w:eastAsia="Microsoft YaHei" w:hAnsi="Microsoft YaHei" w:cs="Microsoft YaHei" w:hint="eastAsia"/>
          <w:lang w:val="en-US"/>
        </w:rPr>
        <w:lastRenderedPageBreak/>
        <w:t>1</w:t>
      </w:r>
      <w:r>
        <w:rPr>
          <w:rFonts w:ascii="Microsoft YaHei" w:eastAsia="Microsoft YaHei" w:hAnsi="Microsoft YaHei" w:cs="Microsoft YaHei" w:hint="eastAsia"/>
        </w:rPr>
        <w:t>.</w:t>
      </w:r>
      <w:r>
        <w:rPr>
          <w:rFonts w:ascii="Microsoft YaHei" w:eastAsia="Microsoft YaHei" w:hAnsi="Microsoft YaHei" w:cs="Microsoft YaHei" w:hint="eastAsia"/>
          <w:lang w:val="en-US"/>
        </w:rPr>
        <w:t>4讲者管理权限说明</w:t>
      </w:r>
      <w:bookmarkEnd w:id="319"/>
      <w:bookmarkEnd w:id="320"/>
      <w:bookmarkEnd w:id="321"/>
      <w:commentRangeEnd w:id="322"/>
      <w:r w:rsidR="00A54A0A">
        <w:rPr>
          <w:rStyle w:val="aff4"/>
          <w:b w:val="0"/>
        </w:rPr>
        <w:commentReference w:id="322"/>
      </w:r>
    </w:p>
    <w:p w14:paraId="130C4251" w14:textId="77777777" w:rsidR="00CF6F30" w:rsidRDefault="00F0093C">
      <w:pPr>
        <w:numPr>
          <w:ilvl w:val="0"/>
          <w:numId w:val="21"/>
        </w:numPr>
        <w:rPr>
          <w:rFonts w:ascii="Microsoft YaHei" w:eastAsia="Microsoft YaHei" w:hAnsi="Microsoft YaHei" w:cs="Microsoft YaHei" w:hint="eastAsia"/>
        </w:rPr>
      </w:pPr>
      <w:r>
        <w:rPr>
          <w:rFonts w:ascii="Microsoft YaHei" w:eastAsia="Microsoft YaHei" w:hAnsi="Microsoft YaHei" w:cs="Microsoft YaHei"/>
        </w:rPr>
        <w:t>管理员可查看全库讲者列表，普通用户仅可通过讲者姓名精确检索讲者，进入详情页面会脱敏展示敏感信息（手机号、身份证号、银行卡号）。</w:t>
      </w:r>
    </w:p>
    <w:p w14:paraId="624D3FD9" w14:textId="77777777" w:rsidR="00CF6F30" w:rsidRDefault="00F0093C">
      <w:pPr>
        <w:numPr>
          <w:ilvl w:val="0"/>
          <w:numId w:val="21"/>
        </w:numPr>
        <w:rPr>
          <w:rFonts w:ascii="Microsoft YaHei" w:eastAsia="Microsoft YaHei" w:hAnsi="Microsoft YaHei" w:cs="Microsoft YaHei" w:hint="eastAsia"/>
        </w:rPr>
      </w:pPr>
      <w:r>
        <w:rPr>
          <w:rFonts w:ascii="Microsoft YaHei" w:eastAsia="Microsoft YaHei" w:hAnsi="Microsoft YaHei" w:cs="Microsoft YaHei"/>
        </w:rPr>
        <w:t>讲者禁用/启用权限开放给固定角色：合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（Amelia）、法</w:t>
      </w:r>
      <w:proofErr w:type="gramStart"/>
      <w:r>
        <w:rPr>
          <w:rFonts w:ascii="Microsoft YaHei" w:eastAsia="Microsoft YaHei" w:hAnsi="Microsoft YaHei" w:cs="Microsoft YaHei"/>
        </w:rPr>
        <w:t>务</w:t>
      </w:r>
      <w:proofErr w:type="gramEnd"/>
      <w:r>
        <w:rPr>
          <w:rFonts w:ascii="Microsoft YaHei" w:eastAsia="Microsoft YaHei" w:hAnsi="Microsoft YaHei" w:cs="Microsoft YaHei"/>
        </w:rPr>
        <w:t>(赵安)、医学（Vita）、</w:t>
      </w:r>
      <w:r>
        <w:rPr>
          <w:rFonts w:ascii="Microsoft YaHei" w:eastAsia="Microsoft YaHei" w:hAnsi="Microsoft YaHei" w:cs="Microsoft YaHei" w:hint="eastAsia"/>
        </w:rPr>
        <w:t>系统</w:t>
      </w:r>
      <w:r>
        <w:rPr>
          <w:rFonts w:ascii="Microsoft YaHei" w:eastAsia="Microsoft YaHei" w:hAnsi="Microsoft YaHei" w:cs="Microsoft YaHei"/>
        </w:rPr>
        <w:t>管理员</w:t>
      </w:r>
      <w:r>
        <w:rPr>
          <w:rFonts w:ascii="Microsoft YaHei" w:eastAsia="Microsoft YaHei" w:hAnsi="Microsoft YaHei" w:cs="Microsoft YaHei" w:hint="eastAsia"/>
        </w:rPr>
        <w:t>。</w:t>
      </w:r>
    </w:p>
    <w:p w14:paraId="48974977" w14:textId="77777777" w:rsidR="00CF6F30" w:rsidRDefault="00F0093C">
      <w:pPr>
        <w:pStyle w:val="3"/>
        <w:spacing w:beforeLines="50" w:before="120"/>
        <w:rPr>
          <w:rFonts w:ascii="Microsoft YaHei" w:eastAsia="Microsoft YaHei" w:hAnsi="Microsoft YaHei" w:cs="Microsoft YaHei" w:hint="eastAsia"/>
          <w:sz w:val="22"/>
          <w:lang w:val="en-US"/>
        </w:rPr>
      </w:pPr>
      <w:bookmarkStart w:id="323" w:name="_Toc1451566893"/>
      <w:bookmarkStart w:id="324" w:name="_Toc199589042"/>
      <w:bookmarkStart w:id="325" w:name="_Toc752961381"/>
      <w:r>
        <w:rPr>
          <w:rFonts w:ascii="Microsoft YaHei" w:eastAsia="Microsoft YaHei" w:hAnsi="Microsoft YaHei" w:cs="Microsoft YaHei" w:hint="eastAsia"/>
          <w:sz w:val="22"/>
          <w:lang w:val="en-US"/>
        </w:rPr>
        <w:t>1</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5讲者申请</w:t>
      </w:r>
      <w:bookmarkEnd w:id="323"/>
      <w:bookmarkEnd w:id="324"/>
      <w:bookmarkEnd w:id="325"/>
    </w:p>
    <w:p w14:paraId="6EEA27B4"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1.5.1讲者申请创建页面参考</w:t>
      </w:r>
    </w:p>
    <w:p w14:paraId="28021D8D" w14:textId="77777777" w:rsidR="00CF6F30" w:rsidRDefault="00CF6F30">
      <w:pPr>
        <w:rPr>
          <w:rFonts w:ascii="Microsoft YaHei" w:eastAsia="Microsoft YaHei" w:hAnsi="Microsoft YaHei" w:cs="Microsoft YaHei" w:hint="eastAsia"/>
        </w:rPr>
      </w:pPr>
    </w:p>
    <w:p w14:paraId="7434791F" w14:textId="77777777" w:rsidR="00CF6F30" w:rsidRDefault="00F0093C">
      <w:pPr>
        <w:ind w:firstLine="964"/>
        <w:jc w:val="center"/>
        <w:rPr>
          <w:rFonts w:ascii="Microsoft YaHei" w:eastAsia="Microsoft YaHei" w:hAnsi="Microsoft YaHei" w:cs="Microsoft YaHei" w:hint="eastAsia"/>
        </w:rPr>
      </w:pPr>
      <w:r>
        <w:rPr>
          <w:rFonts w:ascii="Microsoft YaHei" w:eastAsia="Microsoft YaHei" w:hAnsi="Microsoft YaHei" w:cs="Microsoft YaHei" w:hint="eastAsia"/>
        </w:rPr>
        <w:t>创建HCP讲者：从CRM中调用医生信息</w:t>
      </w:r>
    </w:p>
    <w:p w14:paraId="1C177E5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drawing>
          <wp:inline distT="0" distB="0" distL="0" distR="0" wp14:anchorId="7D5A6C9D" wp14:editId="1105ACB0">
            <wp:extent cx="6363970" cy="3346450"/>
            <wp:effectExtent l="0" t="0" r="11430" b="635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25"/>
                    <a:stretch>
                      <a:fillRect/>
                    </a:stretch>
                  </pic:blipFill>
                  <pic:spPr>
                    <a:xfrm>
                      <a:off x="0" y="0"/>
                      <a:ext cx="6363970" cy="3346479"/>
                    </a:xfrm>
                    <a:prstGeom prst="rect">
                      <a:avLst/>
                    </a:prstGeom>
                  </pic:spPr>
                </pic:pic>
              </a:graphicData>
            </a:graphic>
          </wp:inline>
        </w:drawing>
      </w:r>
    </w:p>
    <w:p w14:paraId="4C57A966" w14:textId="77777777" w:rsidR="00CF6F30" w:rsidRDefault="00CF6F30">
      <w:pPr>
        <w:ind w:firstLine="964"/>
        <w:rPr>
          <w:rFonts w:ascii="Microsoft YaHei" w:eastAsia="Microsoft YaHei" w:hAnsi="Microsoft YaHei" w:cs="Microsoft YaHei" w:hint="eastAsia"/>
        </w:rPr>
      </w:pPr>
    </w:p>
    <w:p w14:paraId="5A0A924F" w14:textId="77777777" w:rsidR="00CF6F30" w:rsidRDefault="00F0093C">
      <w:pPr>
        <w:ind w:firstLine="964"/>
        <w:rPr>
          <w:rFonts w:ascii="Microsoft YaHei" w:eastAsia="Microsoft YaHei" w:hAnsi="Microsoft YaHei" w:cs="Microsoft YaHei" w:hint="eastAsia"/>
        </w:rPr>
      </w:pPr>
      <w:r>
        <w:rPr>
          <w:rFonts w:ascii="Microsoft YaHei" w:eastAsia="Microsoft YaHei" w:hAnsi="Microsoft YaHei" w:cs="Microsoft YaHei" w:hint="eastAsia"/>
        </w:rPr>
        <w:t>创建HCP讲者：CRM中不存在该医生信息，提示用户回到从CRM创建医生</w:t>
      </w:r>
    </w:p>
    <w:p w14:paraId="629BBBE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lastRenderedPageBreak/>
        <w:drawing>
          <wp:inline distT="0" distB="0" distL="0" distR="0" wp14:anchorId="21BE93E9" wp14:editId="273D1F6C">
            <wp:extent cx="6363970" cy="3369945"/>
            <wp:effectExtent l="0" t="0" r="11430" b="8255"/>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26"/>
                    <a:stretch>
                      <a:fillRect/>
                    </a:stretch>
                  </pic:blipFill>
                  <pic:spPr>
                    <a:xfrm>
                      <a:off x="0" y="0"/>
                      <a:ext cx="6363970" cy="3370257"/>
                    </a:xfrm>
                    <a:prstGeom prst="rect">
                      <a:avLst/>
                    </a:prstGeom>
                  </pic:spPr>
                </pic:pic>
              </a:graphicData>
            </a:graphic>
          </wp:inline>
        </w:drawing>
      </w:r>
    </w:p>
    <w:p w14:paraId="0B83CF7B" w14:textId="77777777" w:rsidR="00CF6F30" w:rsidRDefault="00CF6F30">
      <w:pPr>
        <w:ind w:firstLine="964"/>
        <w:rPr>
          <w:rFonts w:ascii="Microsoft YaHei" w:eastAsia="Microsoft YaHei" w:hAnsi="Microsoft YaHei" w:cs="Microsoft YaHei" w:hint="eastAsia"/>
        </w:rPr>
      </w:pPr>
    </w:p>
    <w:p w14:paraId="5ABB5742" w14:textId="77777777" w:rsidR="00CF6F30" w:rsidRDefault="00F0093C">
      <w:pPr>
        <w:ind w:firstLine="964"/>
        <w:rPr>
          <w:rFonts w:ascii="Microsoft YaHei" w:eastAsia="Microsoft YaHei" w:hAnsi="Microsoft YaHei" w:cs="Microsoft YaHei" w:hint="eastAsia"/>
        </w:rPr>
      </w:pPr>
      <w:r>
        <w:rPr>
          <w:rFonts w:ascii="Microsoft YaHei" w:eastAsia="Microsoft YaHei" w:hAnsi="Microsoft YaHei" w:cs="Microsoft YaHei" w:hint="eastAsia"/>
        </w:rPr>
        <w:t>创建HCP讲者：申请单填写</w:t>
      </w:r>
    </w:p>
    <w:p w14:paraId="600F53F2" w14:textId="77777777" w:rsidR="00CF6F30" w:rsidRDefault="00F0093C">
      <w:pPr>
        <w:ind w:firstLine="964"/>
        <w:rPr>
          <w:rFonts w:ascii="Microsoft YaHei" w:eastAsia="Microsoft YaHei" w:hAnsi="Microsoft YaHei" w:cs="Microsoft YaHei" w:hint="eastAsia"/>
          <w:color w:val="FF0000"/>
        </w:rPr>
      </w:pPr>
      <w:r>
        <w:rPr>
          <w:rFonts w:ascii="Microsoft YaHei" w:eastAsia="Microsoft YaHei" w:hAnsi="Microsoft YaHei" w:cs="Microsoft YaHei"/>
          <w:noProof/>
          <w:color w:val="FF0000"/>
        </w:rPr>
        <w:lastRenderedPageBreak/>
        <w:drawing>
          <wp:inline distT="0" distB="0" distL="0" distR="0" wp14:anchorId="6EEB3A8A" wp14:editId="5131A4D6">
            <wp:extent cx="3489325" cy="9037955"/>
            <wp:effectExtent l="0" t="0" r="15875" b="4445"/>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27"/>
                    <a:srcRect/>
                    <a:stretch>
                      <a:fillRect/>
                    </a:stretch>
                  </pic:blipFill>
                  <pic:spPr>
                    <a:xfrm>
                      <a:off x="0" y="0"/>
                      <a:ext cx="3489938" cy="9038285"/>
                    </a:xfrm>
                    <a:prstGeom prst="rect">
                      <a:avLst/>
                    </a:prstGeom>
                  </pic:spPr>
                </pic:pic>
              </a:graphicData>
            </a:graphic>
          </wp:inline>
        </w:drawing>
      </w:r>
    </w:p>
    <w:p w14:paraId="47144401" w14:textId="77777777" w:rsidR="00CF6F30" w:rsidRDefault="00F0093C">
      <w:pPr>
        <w:pStyle w:val="4"/>
        <w:adjustRightInd w:val="0"/>
        <w:snapToGrid w:val="0"/>
        <w:spacing w:beforeLines="50" w:before="120" w:afterLines="50" w:after="120" w:line="240" w:lineRule="auto"/>
        <w:rPr>
          <w:rFonts w:hint="eastAsia"/>
        </w:rPr>
      </w:pPr>
      <w:r>
        <w:rPr>
          <w:rFonts w:ascii="Microsoft YaHei" w:eastAsia="Microsoft YaHei" w:hAnsi="Microsoft YaHei" w:cs="Microsoft YaHei" w:hint="eastAsia"/>
          <w:lang w:val="en-US"/>
        </w:rPr>
        <w:lastRenderedPageBreak/>
        <w:t>1.5.2讲者申请界面字段说明</w:t>
      </w:r>
    </w:p>
    <w:tbl>
      <w:tblPr>
        <w:tblW w:w="9466" w:type="dxa"/>
        <w:tblLayout w:type="fixed"/>
        <w:tblCellMar>
          <w:top w:w="15" w:type="dxa"/>
          <w:left w:w="15" w:type="dxa"/>
          <w:bottom w:w="15" w:type="dxa"/>
          <w:right w:w="15" w:type="dxa"/>
        </w:tblCellMar>
        <w:tblLook w:val="04A0" w:firstRow="1" w:lastRow="0" w:firstColumn="1" w:lastColumn="0" w:noHBand="0" w:noVBand="1"/>
      </w:tblPr>
      <w:tblGrid>
        <w:gridCol w:w="645"/>
        <w:gridCol w:w="1151"/>
        <w:gridCol w:w="562"/>
        <w:gridCol w:w="3013"/>
        <w:gridCol w:w="1028"/>
        <w:gridCol w:w="1855"/>
        <w:gridCol w:w="534"/>
        <w:gridCol w:w="678"/>
      </w:tblGrid>
      <w:tr w:rsidR="00CF6F30" w14:paraId="7E604250" w14:textId="77777777">
        <w:trPr>
          <w:trHeight w:val="480"/>
        </w:trPr>
        <w:tc>
          <w:tcPr>
            <w:tcW w:w="645"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6F81B313" w14:textId="77777777" w:rsidR="00CF6F30" w:rsidRDefault="00F0093C">
            <w:pPr>
              <w:textAlignment w:val="center"/>
              <w:rPr>
                <w:rFonts w:ascii="PingFang SC" w:eastAsia="PingFang SC" w:hAnsi="PingFang SC" w:cs="PingFang SC" w:hint="eastAsia"/>
                <w:b/>
                <w:bCs/>
                <w:color w:val="FFFFFF"/>
                <w:sz w:val="20"/>
                <w:szCs w:val="20"/>
              </w:rPr>
            </w:pPr>
            <w:r>
              <w:rPr>
                <w:rFonts w:ascii="PingFang SC" w:eastAsia="PingFang SC" w:hAnsi="PingFang SC" w:cs="PingFang SC" w:hint="eastAsia"/>
                <w:b/>
                <w:bCs/>
                <w:color w:val="FFFFFF"/>
                <w:kern w:val="0"/>
                <w:sz w:val="20"/>
                <w:szCs w:val="20"/>
                <w:lang w:bidi="ar"/>
              </w:rPr>
              <w:t>模块</w:t>
            </w:r>
          </w:p>
        </w:tc>
        <w:tc>
          <w:tcPr>
            <w:tcW w:w="1151"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5DBFE280" w14:textId="77777777" w:rsidR="00CF6F30" w:rsidRDefault="00F0093C">
            <w:pPr>
              <w:textAlignment w:val="center"/>
              <w:rPr>
                <w:rFonts w:ascii="PingFang SC" w:eastAsia="PingFang SC" w:hAnsi="PingFang SC" w:cs="PingFang SC" w:hint="eastAsia"/>
                <w:b/>
                <w:bCs/>
                <w:color w:val="FFFFFF"/>
                <w:sz w:val="20"/>
                <w:szCs w:val="20"/>
              </w:rPr>
            </w:pPr>
            <w:r>
              <w:rPr>
                <w:rFonts w:ascii="PingFang SC" w:eastAsia="PingFang SC" w:hAnsi="PingFang SC" w:cs="PingFang SC" w:hint="eastAsia"/>
                <w:b/>
                <w:bCs/>
                <w:color w:val="FFFFFF"/>
                <w:kern w:val="0"/>
                <w:sz w:val="20"/>
                <w:szCs w:val="20"/>
                <w:lang w:bidi="ar"/>
              </w:rPr>
              <w:t>字段</w:t>
            </w:r>
          </w:p>
        </w:tc>
        <w:tc>
          <w:tcPr>
            <w:tcW w:w="562"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2561396B" w14:textId="77777777" w:rsidR="00CF6F30" w:rsidRDefault="00F0093C">
            <w:pPr>
              <w:jc w:val="center"/>
              <w:textAlignment w:val="center"/>
              <w:rPr>
                <w:rFonts w:ascii="PingFang SC" w:eastAsia="PingFang SC" w:hAnsi="PingFang SC" w:cs="PingFang SC" w:hint="eastAsia"/>
                <w:b/>
                <w:bCs/>
                <w:color w:val="FFFFFF"/>
                <w:sz w:val="20"/>
                <w:szCs w:val="20"/>
              </w:rPr>
            </w:pPr>
            <w:r>
              <w:rPr>
                <w:rFonts w:ascii="PingFang SC" w:eastAsia="PingFang SC" w:hAnsi="PingFang SC" w:cs="PingFang SC" w:hint="eastAsia"/>
                <w:b/>
                <w:bCs/>
                <w:color w:val="FFFFFF"/>
                <w:kern w:val="0"/>
                <w:sz w:val="20"/>
                <w:szCs w:val="20"/>
                <w:lang w:bidi="ar"/>
              </w:rPr>
              <w:t>是否必填</w:t>
            </w:r>
          </w:p>
        </w:tc>
        <w:tc>
          <w:tcPr>
            <w:tcW w:w="3013"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1DE48D73" w14:textId="77777777" w:rsidR="00CF6F30" w:rsidRDefault="00F0093C">
            <w:pPr>
              <w:textAlignment w:val="center"/>
              <w:rPr>
                <w:rFonts w:ascii="PingFang SC" w:eastAsia="PingFang SC" w:hAnsi="PingFang SC" w:cs="PingFang SC" w:hint="eastAsia"/>
                <w:b/>
                <w:bCs/>
                <w:color w:val="FFFFFF"/>
                <w:sz w:val="20"/>
                <w:szCs w:val="20"/>
              </w:rPr>
            </w:pPr>
            <w:r>
              <w:rPr>
                <w:rFonts w:ascii="PingFang SC" w:eastAsia="PingFang SC" w:hAnsi="PingFang SC" w:cs="PingFang SC" w:hint="eastAsia"/>
                <w:b/>
                <w:bCs/>
                <w:color w:val="FFFFFF"/>
                <w:kern w:val="0"/>
                <w:sz w:val="20"/>
                <w:szCs w:val="20"/>
                <w:lang w:bidi="ar"/>
              </w:rPr>
              <w:t>字段逻辑</w:t>
            </w:r>
          </w:p>
        </w:tc>
        <w:tc>
          <w:tcPr>
            <w:tcW w:w="1028"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64132481" w14:textId="77777777" w:rsidR="00CF6F30" w:rsidRDefault="00F0093C">
            <w:pPr>
              <w:textAlignment w:val="center"/>
              <w:rPr>
                <w:rFonts w:ascii="PingFang SC" w:eastAsia="PingFang SC" w:hAnsi="PingFang SC" w:cs="PingFang SC" w:hint="eastAsia"/>
                <w:b/>
                <w:bCs/>
                <w:color w:val="FFFFFF"/>
                <w:sz w:val="20"/>
                <w:szCs w:val="20"/>
              </w:rPr>
            </w:pPr>
            <w:r>
              <w:rPr>
                <w:rFonts w:ascii="PingFang SC" w:eastAsia="PingFang SC" w:hAnsi="PingFang SC" w:cs="PingFang SC" w:hint="eastAsia"/>
                <w:b/>
                <w:bCs/>
                <w:color w:val="FFFFFF"/>
                <w:kern w:val="0"/>
                <w:sz w:val="20"/>
                <w:szCs w:val="20"/>
                <w:lang w:bidi="ar"/>
              </w:rPr>
              <w:t>字段类型</w:t>
            </w:r>
          </w:p>
        </w:tc>
        <w:tc>
          <w:tcPr>
            <w:tcW w:w="1855"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4D6C5DC0" w14:textId="77777777" w:rsidR="00CF6F30" w:rsidRDefault="00F0093C">
            <w:pPr>
              <w:textAlignment w:val="center"/>
              <w:rPr>
                <w:rFonts w:ascii="PingFang SC" w:eastAsia="PingFang SC" w:hAnsi="PingFang SC" w:cs="PingFang SC" w:hint="eastAsia"/>
                <w:b/>
                <w:bCs/>
                <w:color w:val="FFFFFF"/>
                <w:sz w:val="20"/>
                <w:szCs w:val="20"/>
              </w:rPr>
            </w:pPr>
            <w:r>
              <w:rPr>
                <w:rFonts w:ascii="PingFang SC" w:eastAsia="PingFang SC" w:hAnsi="PingFang SC" w:cs="PingFang SC" w:hint="eastAsia"/>
                <w:b/>
                <w:bCs/>
                <w:color w:val="FFFFFF"/>
                <w:kern w:val="0"/>
                <w:sz w:val="20"/>
                <w:szCs w:val="20"/>
                <w:lang w:bidi="ar"/>
              </w:rPr>
              <w:t>选项（如有）</w:t>
            </w:r>
          </w:p>
        </w:tc>
        <w:tc>
          <w:tcPr>
            <w:tcW w:w="534" w:type="dxa"/>
            <w:tcBorders>
              <w:top w:val="single" w:sz="4" w:space="0" w:color="000000"/>
              <w:left w:val="single" w:sz="4" w:space="0" w:color="000000"/>
              <w:bottom w:val="single" w:sz="4" w:space="0" w:color="000000"/>
              <w:right w:val="single" w:sz="4" w:space="0" w:color="000000"/>
            </w:tcBorders>
            <w:shd w:val="clear" w:color="auto" w:fill="00B0F0"/>
            <w:noWrap/>
            <w:vAlign w:val="center"/>
          </w:tcPr>
          <w:p w14:paraId="51557660" w14:textId="77777777" w:rsidR="00CF6F30" w:rsidRDefault="00F0093C">
            <w:pPr>
              <w:textAlignment w:val="center"/>
              <w:rPr>
                <w:rFonts w:ascii="PingFang SC" w:eastAsia="PingFang SC" w:hAnsi="PingFang SC" w:cs="PingFang SC" w:hint="eastAsia"/>
                <w:b/>
                <w:bCs/>
                <w:color w:val="FFFFFF"/>
                <w:sz w:val="20"/>
                <w:szCs w:val="20"/>
              </w:rPr>
            </w:pPr>
            <w:r>
              <w:rPr>
                <w:rFonts w:ascii="PingFang SC" w:eastAsia="PingFang SC" w:hAnsi="PingFang SC" w:cs="PingFang SC" w:hint="eastAsia"/>
                <w:b/>
                <w:bCs/>
                <w:color w:val="FFFFFF"/>
                <w:kern w:val="0"/>
                <w:sz w:val="20"/>
                <w:szCs w:val="20"/>
                <w:lang w:bidi="ar"/>
              </w:rPr>
              <w:t>是否允许编辑</w:t>
            </w:r>
          </w:p>
        </w:tc>
        <w:tc>
          <w:tcPr>
            <w:tcW w:w="678" w:type="dxa"/>
            <w:tcBorders>
              <w:top w:val="single" w:sz="4" w:space="0" w:color="000000"/>
              <w:left w:val="single" w:sz="4" w:space="0" w:color="000000"/>
              <w:bottom w:val="single" w:sz="4" w:space="0" w:color="000000"/>
              <w:right w:val="single" w:sz="4" w:space="0" w:color="000000"/>
            </w:tcBorders>
            <w:shd w:val="clear" w:color="auto" w:fill="00B0F0"/>
            <w:noWrap/>
            <w:vAlign w:val="center"/>
          </w:tcPr>
          <w:p w14:paraId="56AB22BB" w14:textId="77777777" w:rsidR="00CF6F30" w:rsidRDefault="00F0093C">
            <w:pPr>
              <w:textAlignment w:val="center"/>
              <w:rPr>
                <w:rFonts w:ascii="PingFang SC" w:eastAsia="PingFang SC" w:hAnsi="PingFang SC" w:cs="PingFang SC" w:hint="eastAsia"/>
                <w:b/>
                <w:bCs/>
                <w:color w:val="FFFFFF"/>
                <w:sz w:val="20"/>
                <w:szCs w:val="20"/>
              </w:rPr>
            </w:pPr>
            <w:r>
              <w:rPr>
                <w:rFonts w:ascii="PingFang SC" w:eastAsia="PingFang SC" w:hAnsi="PingFang SC" w:cs="PingFang SC" w:hint="eastAsia"/>
                <w:b/>
                <w:bCs/>
                <w:color w:val="FFFFFF"/>
                <w:kern w:val="0"/>
                <w:sz w:val="20"/>
                <w:szCs w:val="20"/>
                <w:lang w:bidi="ar"/>
              </w:rPr>
              <w:t>编辑是否触发审批流</w:t>
            </w:r>
          </w:p>
        </w:tc>
      </w:tr>
      <w:tr w:rsidR="00CF6F30" w14:paraId="634B28A0" w14:textId="77777777">
        <w:trPr>
          <w:trHeight w:val="480"/>
        </w:trPr>
        <w:tc>
          <w:tcPr>
            <w:tcW w:w="645" w:type="dxa"/>
            <w:vMerge w:val="restart"/>
            <w:tcBorders>
              <w:top w:val="single" w:sz="4" w:space="0" w:color="000000"/>
              <w:left w:val="single" w:sz="4" w:space="0" w:color="000000"/>
              <w:right w:val="single" w:sz="4" w:space="0" w:color="000000"/>
            </w:tcBorders>
            <w:vAlign w:val="center"/>
          </w:tcPr>
          <w:p w14:paraId="4DDCE3D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讲者基本信息</w:t>
            </w:r>
          </w:p>
        </w:tc>
        <w:tc>
          <w:tcPr>
            <w:tcW w:w="1151" w:type="dxa"/>
            <w:tcBorders>
              <w:top w:val="single" w:sz="4" w:space="0" w:color="000000"/>
              <w:left w:val="single" w:sz="4" w:space="0" w:color="000000"/>
              <w:bottom w:val="single" w:sz="4" w:space="0" w:color="000000"/>
              <w:right w:val="single" w:sz="4" w:space="0" w:color="000000"/>
            </w:tcBorders>
            <w:vAlign w:val="center"/>
          </w:tcPr>
          <w:p w14:paraId="2E1E3EDF"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讲者姓名</w:t>
            </w:r>
          </w:p>
        </w:tc>
        <w:tc>
          <w:tcPr>
            <w:tcW w:w="562" w:type="dxa"/>
            <w:tcBorders>
              <w:top w:val="single" w:sz="4" w:space="0" w:color="000000"/>
              <w:left w:val="single" w:sz="4" w:space="0" w:color="000000"/>
              <w:bottom w:val="single" w:sz="4" w:space="0" w:color="000000"/>
              <w:right w:val="single" w:sz="4" w:space="0" w:color="000000"/>
            </w:tcBorders>
            <w:vAlign w:val="center"/>
          </w:tcPr>
          <w:p w14:paraId="595EC395"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23820B6A"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不可编辑，仅展示，默认带出选择的HCP的姓名</w:t>
            </w:r>
          </w:p>
        </w:tc>
        <w:tc>
          <w:tcPr>
            <w:tcW w:w="1028" w:type="dxa"/>
            <w:tcBorders>
              <w:top w:val="single" w:sz="4" w:space="0" w:color="000000"/>
              <w:left w:val="single" w:sz="4" w:space="0" w:color="000000"/>
              <w:bottom w:val="single" w:sz="4" w:space="0" w:color="000000"/>
              <w:right w:val="single" w:sz="4" w:space="0" w:color="000000"/>
            </w:tcBorders>
            <w:vAlign w:val="center"/>
          </w:tcPr>
          <w:p w14:paraId="4EFCA4A5"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4D451E30"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6FA405E1"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02827EE7"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6196A182" w14:textId="77777777">
        <w:trPr>
          <w:trHeight w:val="480"/>
        </w:trPr>
        <w:tc>
          <w:tcPr>
            <w:tcW w:w="645" w:type="dxa"/>
            <w:vMerge/>
            <w:tcBorders>
              <w:top w:val="single" w:sz="4" w:space="0" w:color="000000"/>
              <w:left w:val="single" w:sz="4" w:space="0" w:color="000000"/>
              <w:right w:val="single" w:sz="4" w:space="0" w:color="000000"/>
            </w:tcBorders>
            <w:vAlign w:val="center"/>
          </w:tcPr>
          <w:p w14:paraId="5562719F"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3CADB608"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性别</w:t>
            </w:r>
          </w:p>
        </w:tc>
        <w:tc>
          <w:tcPr>
            <w:tcW w:w="562" w:type="dxa"/>
            <w:tcBorders>
              <w:top w:val="single" w:sz="4" w:space="0" w:color="000000"/>
              <w:left w:val="single" w:sz="4" w:space="0" w:color="000000"/>
              <w:bottom w:val="single" w:sz="4" w:space="0" w:color="000000"/>
              <w:right w:val="single" w:sz="4" w:space="0" w:color="000000"/>
            </w:tcBorders>
            <w:vAlign w:val="center"/>
          </w:tcPr>
          <w:p w14:paraId="6F2D1F81"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311E8675"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不可编辑，仅展示，默认带出选择的HCP的性别</w:t>
            </w:r>
          </w:p>
        </w:tc>
        <w:tc>
          <w:tcPr>
            <w:tcW w:w="1028" w:type="dxa"/>
            <w:tcBorders>
              <w:top w:val="single" w:sz="4" w:space="0" w:color="000000"/>
              <w:left w:val="single" w:sz="4" w:space="0" w:color="000000"/>
              <w:bottom w:val="single" w:sz="4" w:space="0" w:color="000000"/>
              <w:right w:val="single" w:sz="4" w:space="0" w:color="000000"/>
            </w:tcBorders>
            <w:vAlign w:val="center"/>
          </w:tcPr>
          <w:p w14:paraId="7B19143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单选-平铺</w:t>
            </w:r>
          </w:p>
        </w:tc>
        <w:tc>
          <w:tcPr>
            <w:tcW w:w="1855" w:type="dxa"/>
            <w:tcBorders>
              <w:top w:val="single" w:sz="4" w:space="0" w:color="000000"/>
              <w:left w:val="single" w:sz="4" w:space="0" w:color="000000"/>
              <w:bottom w:val="single" w:sz="4" w:space="0" w:color="000000"/>
              <w:right w:val="single" w:sz="4" w:space="0" w:color="000000"/>
            </w:tcBorders>
            <w:vAlign w:val="center"/>
          </w:tcPr>
          <w:p w14:paraId="0C2A4AEB"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4D88DC6E"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67D579B"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278F0BB5" w14:textId="77777777">
        <w:trPr>
          <w:trHeight w:val="90"/>
        </w:trPr>
        <w:tc>
          <w:tcPr>
            <w:tcW w:w="645" w:type="dxa"/>
            <w:vMerge/>
            <w:tcBorders>
              <w:top w:val="single" w:sz="4" w:space="0" w:color="000000"/>
              <w:left w:val="single" w:sz="4" w:space="0" w:color="000000"/>
              <w:right w:val="single" w:sz="4" w:space="0" w:color="000000"/>
            </w:tcBorders>
            <w:vAlign w:val="center"/>
          </w:tcPr>
          <w:p w14:paraId="6ABEEE03"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39BDD79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讲者分类</w:t>
            </w:r>
          </w:p>
        </w:tc>
        <w:tc>
          <w:tcPr>
            <w:tcW w:w="562" w:type="dxa"/>
            <w:tcBorders>
              <w:top w:val="single" w:sz="4" w:space="0" w:color="000000"/>
              <w:left w:val="single" w:sz="4" w:space="0" w:color="000000"/>
              <w:bottom w:val="single" w:sz="4" w:space="0" w:color="000000"/>
              <w:right w:val="single" w:sz="4" w:space="0" w:color="000000"/>
            </w:tcBorders>
            <w:vAlign w:val="center"/>
          </w:tcPr>
          <w:p w14:paraId="43055270"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3E387991"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不可编辑，仅展示，只有HCP</w:t>
            </w:r>
          </w:p>
        </w:tc>
        <w:tc>
          <w:tcPr>
            <w:tcW w:w="1028" w:type="dxa"/>
            <w:tcBorders>
              <w:top w:val="single" w:sz="4" w:space="0" w:color="000000"/>
              <w:left w:val="single" w:sz="4" w:space="0" w:color="000000"/>
              <w:bottom w:val="single" w:sz="4" w:space="0" w:color="000000"/>
              <w:right w:val="single" w:sz="4" w:space="0" w:color="000000"/>
            </w:tcBorders>
            <w:vAlign w:val="center"/>
          </w:tcPr>
          <w:p w14:paraId="179C7237"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单选-平铺</w:t>
            </w:r>
          </w:p>
        </w:tc>
        <w:tc>
          <w:tcPr>
            <w:tcW w:w="1855" w:type="dxa"/>
            <w:tcBorders>
              <w:top w:val="single" w:sz="4" w:space="0" w:color="000000"/>
              <w:left w:val="single" w:sz="4" w:space="0" w:color="000000"/>
              <w:bottom w:val="single" w:sz="4" w:space="0" w:color="000000"/>
              <w:right w:val="single" w:sz="4" w:space="0" w:color="000000"/>
            </w:tcBorders>
            <w:vAlign w:val="center"/>
          </w:tcPr>
          <w:p w14:paraId="67D666D8"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27345585"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DC19C1F"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477C252D" w14:textId="77777777">
        <w:trPr>
          <w:trHeight w:val="680"/>
        </w:trPr>
        <w:tc>
          <w:tcPr>
            <w:tcW w:w="645" w:type="dxa"/>
            <w:vMerge/>
            <w:tcBorders>
              <w:top w:val="single" w:sz="4" w:space="0" w:color="000000"/>
              <w:left w:val="single" w:sz="4" w:space="0" w:color="000000"/>
              <w:right w:val="single" w:sz="4" w:space="0" w:color="000000"/>
            </w:tcBorders>
            <w:vAlign w:val="center"/>
          </w:tcPr>
          <w:p w14:paraId="35C0EC4E"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4536461A"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所在省份城市</w:t>
            </w:r>
          </w:p>
        </w:tc>
        <w:tc>
          <w:tcPr>
            <w:tcW w:w="562" w:type="dxa"/>
            <w:tcBorders>
              <w:top w:val="single" w:sz="4" w:space="0" w:color="000000"/>
              <w:left w:val="single" w:sz="4" w:space="0" w:color="000000"/>
              <w:bottom w:val="single" w:sz="4" w:space="0" w:color="000000"/>
              <w:right w:val="single" w:sz="4" w:space="0" w:color="000000"/>
            </w:tcBorders>
            <w:vAlign w:val="center"/>
          </w:tcPr>
          <w:p w14:paraId="4E2C1E26"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0D8D7552"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不可编辑，仅展示，默认根据医院/机构自动带出省份/城市</w:t>
            </w:r>
          </w:p>
        </w:tc>
        <w:tc>
          <w:tcPr>
            <w:tcW w:w="1028" w:type="dxa"/>
            <w:tcBorders>
              <w:top w:val="single" w:sz="4" w:space="0" w:color="000000"/>
              <w:left w:val="single" w:sz="4" w:space="0" w:color="000000"/>
              <w:bottom w:val="single" w:sz="4" w:space="0" w:color="000000"/>
              <w:right w:val="single" w:sz="4" w:space="0" w:color="000000"/>
            </w:tcBorders>
            <w:vAlign w:val="center"/>
          </w:tcPr>
          <w:p w14:paraId="06DA7248"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单选-检索下拉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055EDD12"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2353B5C3"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5D70B27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4CB78E5F" w14:textId="77777777">
        <w:trPr>
          <w:trHeight w:val="680"/>
        </w:trPr>
        <w:tc>
          <w:tcPr>
            <w:tcW w:w="645" w:type="dxa"/>
            <w:vMerge/>
            <w:tcBorders>
              <w:top w:val="single" w:sz="4" w:space="0" w:color="000000"/>
              <w:left w:val="single" w:sz="4" w:space="0" w:color="000000"/>
              <w:right w:val="single" w:sz="4" w:space="0" w:color="000000"/>
            </w:tcBorders>
            <w:vAlign w:val="center"/>
          </w:tcPr>
          <w:p w14:paraId="00AAF8EE"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3A1C842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主要任职医院/机构名称</w:t>
            </w:r>
          </w:p>
        </w:tc>
        <w:tc>
          <w:tcPr>
            <w:tcW w:w="562" w:type="dxa"/>
            <w:tcBorders>
              <w:top w:val="single" w:sz="4" w:space="0" w:color="000000"/>
              <w:left w:val="single" w:sz="4" w:space="0" w:color="000000"/>
              <w:bottom w:val="single" w:sz="4" w:space="0" w:color="000000"/>
              <w:right w:val="single" w:sz="4" w:space="0" w:color="000000"/>
            </w:tcBorders>
            <w:vAlign w:val="center"/>
          </w:tcPr>
          <w:p w14:paraId="73077149"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7F91F8FF"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不可编辑，仅展示，默认带出选择的HCP的所属医院/机构</w:t>
            </w:r>
          </w:p>
        </w:tc>
        <w:tc>
          <w:tcPr>
            <w:tcW w:w="1028" w:type="dxa"/>
            <w:tcBorders>
              <w:top w:val="single" w:sz="4" w:space="0" w:color="000000"/>
              <w:left w:val="single" w:sz="4" w:space="0" w:color="000000"/>
              <w:bottom w:val="single" w:sz="4" w:space="0" w:color="000000"/>
              <w:right w:val="single" w:sz="4" w:space="0" w:color="000000"/>
            </w:tcBorders>
            <w:vAlign w:val="center"/>
          </w:tcPr>
          <w:p w14:paraId="1E0A5C07"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单选-检索下拉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0E794918"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5DF5DB4F"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3BEB4B61"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0D8243EC" w14:textId="77777777">
        <w:trPr>
          <w:trHeight w:val="480"/>
        </w:trPr>
        <w:tc>
          <w:tcPr>
            <w:tcW w:w="645" w:type="dxa"/>
            <w:vMerge/>
            <w:tcBorders>
              <w:top w:val="single" w:sz="4" w:space="0" w:color="000000"/>
              <w:left w:val="single" w:sz="4" w:space="0" w:color="000000"/>
              <w:right w:val="single" w:sz="4" w:space="0" w:color="000000"/>
            </w:tcBorders>
            <w:vAlign w:val="center"/>
          </w:tcPr>
          <w:p w14:paraId="38DDACF3"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2B40C956"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医院/机构等级</w:t>
            </w:r>
          </w:p>
        </w:tc>
        <w:tc>
          <w:tcPr>
            <w:tcW w:w="562" w:type="dxa"/>
            <w:tcBorders>
              <w:top w:val="single" w:sz="4" w:space="0" w:color="000000"/>
              <w:left w:val="single" w:sz="4" w:space="0" w:color="000000"/>
              <w:bottom w:val="single" w:sz="4" w:space="0" w:color="000000"/>
              <w:right w:val="single" w:sz="4" w:space="0" w:color="000000"/>
            </w:tcBorders>
            <w:vAlign w:val="center"/>
          </w:tcPr>
          <w:p w14:paraId="6F78A0A9"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01B86AF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不可编辑，仅展示，默认带出选择的HCP的所在机构的等级</w:t>
            </w:r>
          </w:p>
        </w:tc>
        <w:tc>
          <w:tcPr>
            <w:tcW w:w="1028" w:type="dxa"/>
            <w:tcBorders>
              <w:top w:val="single" w:sz="4" w:space="0" w:color="000000"/>
              <w:left w:val="single" w:sz="4" w:space="0" w:color="000000"/>
              <w:bottom w:val="single" w:sz="4" w:space="0" w:color="000000"/>
              <w:right w:val="single" w:sz="4" w:space="0" w:color="000000"/>
            </w:tcBorders>
            <w:vAlign w:val="center"/>
          </w:tcPr>
          <w:p w14:paraId="1AECF521"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0F84B395"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70EA1545"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5F3EF678"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66241277" w14:textId="77777777">
        <w:trPr>
          <w:trHeight w:val="10000"/>
        </w:trPr>
        <w:tc>
          <w:tcPr>
            <w:tcW w:w="645" w:type="dxa"/>
            <w:vMerge/>
            <w:tcBorders>
              <w:top w:val="single" w:sz="4" w:space="0" w:color="000000"/>
              <w:left w:val="single" w:sz="4" w:space="0" w:color="000000"/>
              <w:right w:val="single" w:sz="4" w:space="0" w:color="000000"/>
            </w:tcBorders>
            <w:vAlign w:val="center"/>
          </w:tcPr>
          <w:p w14:paraId="59745E8B"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05BE1F8"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标准科室</w:t>
            </w:r>
          </w:p>
        </w:tc>
        <w:tc>
          <w:tcPr>
            <w:tcW w:w="562" w:type="dxa"/>
            <w:tcBorders>
              <w:top w:val="single" w:sz="4" w:space="0" w:color="000000"/>
              <w:left w:val="single" w:sz="4" w:space="0" w:color="000000"/>
              <w:bottom w:val="single" w:sz="4" w:space="0" w:color="000000"/>
              <w:right w:val="single" w:sz="4" w:space="0" w:color="000000"/>
            </w:tcBorders>
            <w:vAlign w:val="center"/>
          </w:tcPr>
          <w:p w14:paraId="3FF8E161"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49EB0A7F"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不可编辑，仅展示，默认带出HCP的所在标准科室</w:t>
            </w:r>
          </w:p>
        </w:tc>
        <w:tc>
          <w:tcPr>
            <w:tcW w:w="1028" w:type="dxa"/>
            <w:tcBorders>
              <w:top w:val="single" w:sz="4" w:space="0" w:color="000000"/>
              <w:left w:val="single" w:sz="4" w:space="0" w:color="000000"/>
              <w:bottom w:val="single" w:sz="4" w:space="0" w:color="000000"/>
              <w:right w:val="single" w:sz="4" w:space="0" w:color="000000"/>
            </w:tcBorders>
            <w:vAlign w:val="center"/>
          </w:tcPr>
          <w:p w14:paraId="58FE962F"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单选-检索下拉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39D46011"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代码 描述</w:t>
            </w:r>
            <w:r>
              <w:rPr>
                <w:rFonts w:ascii="PingFang SC" w:eastAsia="PingFang SC" w:hAnsi="PingFang SC" w:cs="PingFang SC" w:hint="eastAsia"/>
                <w:color w:val="000000"/>
                <w:kern w:val="0"/>
                <w:sz w:val="20"/>
                <w:szCs w:val="20"/>
                <w:lang w:bidi="ar"/>
              </w:rPr>
              <w:br/>
              <w:t>0001 整形科</w:t>
            </w:r>
            <w:r>
              <w:rPr>
                <w:rFonts w:ascii="PingFang SC" w:eastAsia="PingFang SC" w:hAnsi="PingFang SC" w:cs="PingFang SC" w:hint="eastAsia"/>
                <w:color w:val="000000"/>
                <w:kern w:val="0"/>
                <w:sz w:val="20"/>
                <w:szCs w:val="20"/>
                <w:lang w:bidi="ar"/>
              </w:rPr>
              <w:br/>
              <w:t>0002 牙周粘膜科</w:t>
            </w:r>
            <w:r>
              <w:rPr>
                <w:rFonts w:ascii="PingFang SC" w:eastAsia="PingFang SC" w:hAnsi="PingFang SC" w:cs="PingFang SC" w:hint="eastAsia"/>
                <w:color w:val="000000"/>
                <w:kern w:val="0"/>
                <w:sz w:val="20"/>
                <w:szCs w:val="20"/>
                <w:lang w:bidi="ar"/>
              </w:rPr>
              <w:br/>
              <w:t>0003 牙体牙髓病科</w:t>
            </w:r>
            <w:r>
              <w:rPr>
                <w:rFonts w:ascii="PingFang SC" w:eastAsia="PingFang SC" w:hAnsi="PingFang SC" w:cs="PingFang SC" w:hint="eastAsia"/>
                <w:color w:val="000000"/>
                <w:kern w:val="0"/>
                <w:sz w:val="20"/>
                <w:szCs w:val="20"/>
                <w:lang w:bidi="ar"/>
              </w:rPr>
              <w:br/>
              <w:t>0004 小儿口腔科</w:t>
            </w:r>
            <w:r>
              <w:rPr>
                <w:rFonts w:ascii="PingFang SC" w:eastAsia="PingFang SC" w:hAnsi="PingFang SC" w:cs="PingFang SC" w:hint="eastAsia"/>
                <w:color w:val="000000"/>
                <w:kern w:val="0"/>
                <w:sz w:val="20"/>
                <w:szCs w:val="20"/>
                <w:lang w:bidi="ar"/>
              </w:rPr>
              <w:br/>
              <w:t>0005 口腔</w:t>
            </w:r>
            <w:proofErr w:type="gramStart"/>
            <w:r>
              <w:rPr>
                <w:rFonts w:ascii="PingFang SC" w:eastAsia="PingFang SC" w:hAnsi="PingFang SC" w:cs="PingFang SC" w:hint="eastAsia"/>
                <w:color w:val="000000"/>
                <w:kern w:val="0"/>
                <w:sz w:val="20"/>
                <w:szCs w:val="20"/>
                <w:lang w:bidi="ar"/>
              </w:rPr>
              <w:t>种植科</w:t>
            </w:r>
            <w:proofErr w:type="gramEnd"/>
            <w:r>
              <w:rPr>
                <w:rFonts w:ascii="PingFang SC" w:eastAsia="PingFang SC" w:hAnsi="PingFang SC" w:cs="PingFang SC" w:hint="eastAsia"/>
                <w:color w:val="000000"/>
                <w:kern w:val="0"/>
                <w:sz w:val="20"/>
                <w:szCs w:val="20"/>
                <w:lang w:bidi="ar"/>
              </w:rPr>
              <w:br/>
              <w:t>0006 口腔正畸科</w:t>
            </w:r>
            <w:r>
              <w:rPr>
                <w:rFonts w:ascii="PingFang SC" w:eastAsia="PingFang SC" w:hAnsi="PingFang SC" w:cs="PingFang SC" w:hint="eastAsia"/>
                <w:color w:val="000000"/>
                <w:kern w:val="0"/>
                <w:sz w:val="20"/>
                <w:szCs w:val="20"/>
                <w:lang w:bidi="ar"/>
              </w:rPr>
              <w:br/>
              <w:t>0007 口腔</w:t>
            </w:r>
            <w:proofErr w:type="gramStart"/>
            <w:r>
              <w:rPr>
                <w:rFonts w:ascii="PingFang SC" w:eastAsia="PingFang SC" w:hAnsi="PingFang SC" w:cs="PingFang SC" w:hint="eastAsia"/>
                <w:color w:val="000000"/>
                <w:kern w:val="0"/>
                <w:sz w:val="20"/>
                <w:szCs w:val="20"/>
                <w:lang w:bidi="ar"/>
              </w:rPr>
              <w:t>预防科</w:t>
            </w:r>
            <w:proofErr w:type="gramEnd"/>
            <w:r>
              <w:rPr>
                <w:rFonts w:ascii="PingFang SC" w:eastAsia="PingFang SC" w:hAnsi="PingFang SC" w:cs="PingFang SC" w:hint="eastAsia"/>
                <w:color w:val="000000"/>
                <w:kern w:val="0"/>
                <w:sz w:val="20"/>
                <w:szCs w:val="20"/>
                <w:lang w:bidi="ar"/>
              </w:rPr>
              <w:br/>
              <w:t>0008 口腔修复科</w:t>
            </w:r>
            <w:r>
              <w:rPr>
                <w:rFonts w:ascii="PingFang SC" w:eastAsia="PingFang SC" w:hAnsi="PingFang SC" w:cs="PingFang SC" w:hint="eastAsia"/>
                <w:color w:val="000000"/>
                <w:kern w:val="0"/>
                <w:sz w:val="20"/>
                <w:szCs w:val="20"/>
                <w:lang w:bidi="ar"/>
              </w:rPr>
              <w:br/>
              <w:t>0009 口腔科</w:t>
            </w:r>
            <w:r>
              <w:rPr>
                <w:rFonts w:ascii="PingFang SC" w:eastAsia="PingFang SC" w:hAnsi="PingFang SC" w:cs="PingFang SC" w:hint="eastAsia"/>
                <w:color w:val="000000"/>
                <w:kern w:val="0"/>
                <w:sz w:val="20"/>
                <w:szCs w:val="20"/>
                <w:lang w:bidi="ar"/>
              </w:rPr>
              <w:br/>
              <w:t>0010 口腔颌面外科</w:t>
            </w:r>
            <w:r>
              <w:rPr>
                <w:rFonts w:ascii="PingFang SC" w:eastAsia="PingFang SC" w:hAnsi="PingFang SC" w:cs="PingFang SC" w:hint="eastAsia"/>
                <w:color w:val="000000"/>
                <w:kern w:val="0"/>
                <w:sz w:val="20"/>
                <w:szCs w:val="20"/>
                <w:lang w:bidi="ar"/>
              </w:rPr>
              <w:br/>
              <w:t>0011 其他</w:t>
            </w:r>
            <w:r>
              <w:rPr>
                <w:rFonts w:ascii="PingFang SC" w:eastAsia="PingFang SC" w:hAnsi="PingFang SC" w:cs="PingFang SC" w:hint="eastAsia"/>
                <w:color w:val="000000"/>
                <w:kern w:val="0"/>
                <w:sz w:val="20"/>
                <w:szCs w:val="20"/>
                <w:lang w:bidi="ar"/>
              </w:rPr>
              <w:br/>
              <w:t>Z001 全科</w:t>
            </w:r>
            <w:r>
              <w:rPr>
                <w:rFonts w:ascii="PingFang SC" w:eastAsia="PingFang SC" w:hAnsi="PingFang SC" w:cs="PingFang SC" w:hint="eastAsia"/>
                <w:color w:val="000000"/>
                <w:kern w:val="0"/>
                <w:sz w:val="20"/>
                <w:szCs w:val="20"/>
                <w:lang w:bidi="ar"/>
              </w:rPr>
              <w:br/>
              <w:t>Z002 口腔牙周科</w:t>
            </w:r>
            <w:r>
              <w:rPr>
                <w:rFonts w:ascii="PingFang SC" w:eastAsia="PingFang SC" w:hAnsi="PingFang SC" w:cs="PingFang SC" w:hint="eastAsia"/>
                <w:color w:val="000000"/>
                <w:kern w:val="0"/>
                <w:sz w:val="20"/>
                <w:szCs w:val="20"/>
                <w:lang w:bidi="ar"/>
              </w:rPr>
              <w:br/>
              <w:t>Z003 口腔综合科</w:t>
            </w:r>
            <w:r>
              <w:rPr>
                <w:rFonts w:ascii="PingFang SC" w:eastAsia="PingFang SC" w:hAnsi="PingFang SC" w:cs="PingFang SC" w:hint="eastAsia"/>
                <w:color w:val="000000"/>
                <w:kern w:val="0"/>
                <w:sz w:val="20"/>
                <w:szCs w:val="20"/>
                <w:lang w:bidi="ar"/>
              </w:rPr>
              <w:br/>
              <w:t>Z004 老年口腔科</w:t>
            </w:r>
            <w:r>
              <w:rPr>
                <w:rFonts w:ascii="PingFang SC" w:eastAsia="PingFang SC" w:hAnsi="PingFang SC" w:cs="PingFang SC" w:hint="eastAsia"/>
                <w:color w:val="000000"/>
                <w:kern w:val="0"/>
                <w:sz w:val="20"/>
                <w:szCs w:val="20"/>
                <w:lang w:bidi="ar"/>
              </w:rPr>
              <w:br/>
              <w:t>Z005 口腔特诊科</w:t>
            </w:r>
            <w:r>
              <w:rPr>
                <w:rFonts w:ascii="PingFang SC" w:eastAsia="PingFang SC" w:hAnsi="PingFang SC" w:cs="PingFang SC" w:hint="eastAsia"/>
                <w:color w:val="000000"/>
                <w:kern w:val="0"/>
                <w:sz w:val="20"/>
                <w:szCs w:val="20"/>
                <w:lang w:bidi="ar"/>
              </w:rPr>
              <w:br/>
              <w:t>Z006 口腔数字化科</w:t>
            </w:r>
            <w:r>
              <w:rPr>
                <w:rFonts w:ascii="PingFang SC" w:eastAsia="PingFang SC" w:hAnsi="PingFang SC" w:cs="PingFang SC" w:hint="eastAsia"/>
                <w:color w:val="000000"/>
                <w:kern w:val="0"/>
                <w:sz w:val="20"/>
                <w:szCs w:val="20"/>
                <w:lang w:bidi="ar"/>
              </w:rPr>
              <w:br/>
              <w:t>Z007 口腔外科</w:t>
            </w:r>
            <w:r>
              <w:rPr>
                <w:rFonts w:ascii="PingFang SC" w:eastAsia="PingFang SC" w:hAnsi="PingFang SC" w:cs="PingFang SC" w:hint="eastAsia"/>
                <w:color w:val="000000"/>
                <w:kern w:val="0"/>
                <w:sz w:val="20"/>
                <w:szCs w:val="20"/>
                <w:lang w:bidi="ar"/>
              </w:rPr>
              <w:br/>
              <w:t>Z008 管理科室</w:t>
            </w:r>
            <w:r>
              <w:rPr>
                <w:rFonts w:ascii="PingFang SC" w:eastAsia="PingFang SC" w:hAnsi="PingFang SC" w:cs="PingFang SC" w:hint="eastAsia"/>
                <w:color w:val="000000"/>
                <w:kern w:val="0"/>
                <w:sz w:val="20"/>
                <w:szCs w:val="20"/>
                <w:lang w:bidi="ar"/>
              </w:rPr>
              <w:br/>
              <w:t>Z021 销售部</w:t>
            </w:r>
            <w:r>
              <w:rPr>
                <w:rFonts w:ascii="PingFang SC" w:eastAsia="PingFang SC" w:hAnsi="PingFang SC" w:cs="PingFang SC" w:hint="eastAsia"/>
                <w:color w:val="000000"/>
                <w:kern w:val="0"/>
                <w:sz w:val="20"/>
                <w:szCs w:val="20"/>
                <w:lang w:bidi="ar"/>
              </w:rPr>
              <w:br/>
              <w:t>Z022 采购部</w:t>
            </w:r>
            <w:r>
              <w:rPr>
                <w:rFonts w:ascii="PingFang SC" w:eastAsia="PingFang SC" w:hAnsi="PingFang SC" w:cs="PingFang SC" w:hint="eastAsia"/>
                <w:color w:val="000000"/>
                <w:kern w:val="0"/>
                <w:sz w:val="20"/>
                <w:szCs w:val="20"/>
                <w:lang w:bidi="ar"/>
              </w:rPr>
              <w:br/>
              <w:t>Z023 财务部</w:t>
            </w:r>
            <w:r>
              <w:rPr>
                <w:rFonts w:ascii="PingFang SC" w:eastAsia="PingFang SC" w:hAnsi="PingFang SC" w:cs="PingFang SC" w:hint="eastAsia"/>
                <w:color w:val="000000"/>
                <w:kern w:val="0"/>
                <w:sz w:val="20"/>
                <w:szCs w:val="20"/>
                <w:lang w:bidi="ar"/>
              </w:rPr>
              <w:br/>
              <w:t>Z024 市场部</w:t>
            </w:r>
            <w:r>
              <w:rPr>
                <w:rFonts w:ascii="PingFang SC" w:eastAsia="PingFang SC" w:hAnsi="PingFang SC" w:cs="PingFang SC" w:hint="eastAsia"/>
                <w:color w:val="000000"/>
                <w:kern w:val="0"/>
                <w:sz w:val="20"/>
                <w:szCs w:val="20"/>
                <w:lang w:bidi="ar"/>
              </w:rPr>
              <w:br/>
              <w:t>Z025 物流仓库部</w:t>
            </w:r>
            <w:r>
              <w:rPr>
                <w:rFonts w:ascii="PingFang SC" w:eastAsia="PingFang SC" w:hAnsi="PingFang SC" w:cs="PingFang SC" w:hint="eastAsia"/>
                <w:color w:val="000000"/>
                <w:kern w:val="0"/>
                <w:sz w:val="20"/>
                <w:szCs w:val="20"/>
                <w:lang w:bidi="ar"/>
              </w:rPr>
              <w:br/>
              <w:t>Z026 商务运营部</w:t>
            </w:r>
            <w:r>
              <w:rPr>
                <w:rFonts w:ascii="PingFang SC" w:eastAsia="PingFang SC" w:hAnsi="PingFang SC" w:cs="PingFang SC" w:hint="eastAsia"/>
                <w:color w:val="000000"/>
                <w:kern w:val="0"/>
                <w:sz w:val="20"/>
                <w:szCs w:val="20"/>
                <w:lang w:bidi="ar"/>
              </w:rPr>
              <w:br/>
              <w:t>Z027 设计部</w:t>
            </w: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23764199"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0ABF40C2"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72AA7F26" w14:textId="77777777">
        <w:trPr>
          <w:trHeight w:val="5180"/>
        </w:trPr>
        <w:tc>
          <w:tcPr>
            <w:tcW w:w="645" w:type="dxa"/>
            <w:vMerge/>
            <w:tcBorders>
              <w:top w:val="single" w:sz="4" w:space="0" w:color="000000"/>
              <w:left w:val="single" w:sz="4" w:space="0" w:color="000000"/>
              <w:right w:val="single" w:sz="4" w:space="0" w:color="000000"/>
            </w:tcBorders>
            <w:vAlign w:val="center"/>
          </w:tcPr>
          <w:p w14:paraId="10E53DB8"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457D7131"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专业职称</w:t>
            </w:r>
          </w:p>
        </w:tc>
        <w:tc>
          <w:tcPr>
            <w:tcW w:w="562" w:type="dxa"/>
            <w:tcBorders>
              <w:top w:val="single" w:sz="4" w:space="0" w:color="000000"/>
              <w:left w:val="single" w:sz="4" w:space="0" w:color="000000"/>
              <w:bottom w:val="single" w:sz="4" w:space="0" w:color="000000"/>
              <w:right w:val="single" w:sz="4" w:space="0" w:color="000000"/>
            </w:tcBorders>
            <w:vAlign w:val="center"/>
          </w:tcPr>
          <w:p w14:paraId="786C4B3A"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6D8ED585"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不可编辑，仅展示，默认带出HCP的专业职称</w:t>
            </w:r>
          </w:p>
        </w:tc>
        <w:tc>
          <w:tcPr>
            <w:tcW w:w="1028" w:type="dxa"/>
            <w:tcBorders>
              <w:top w:val="single" w:sz="4" w:space="0" w:color="000000"/>
              <w:left w:val="single" w:sz="4" w:space="0" w:color="000000"/>
              <w:bottom w:val="single" w:sz="4" w:space="0" w:color="000000"/>
              <w:right w:val="single" w:sz="4" w:space="0" w:color="000000"/>
            </w:tcBorders>
            <w:vAlign w:val="center"/>
          </w:tcPr>
          <w:p w14:paraId="1BA24D6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3C80F6AF"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代码 描述</w:t>
            </w:r>
            <w:r>
              <w:rPr>
                <w:rFonts w:ascii="PingFang SC" w:eastAsia="PingFang SC" w:hAnsi="PingFang SC" w:cs="PingFang SC" w:hint="eastAsia"/>
                <w:color w:val="000000"/>
                <w:kern w:val="0"/>
                <w:sz w:val="20"/>
                <w:szCs w:val="20"/>
                <w:lang w:bidi="ar"/>
              </w:rPr>
              <w:br/>
              <w:t>101 主任医师</w:t>
            </w:r>
            <w:r>
              <w:rPr>
                <w:rFonts w:ascii="PingFang SC" w:eastAsia="PingFang SC" w:hAnsi="PingFang SC" w:cs="PingFang SC" w:hint="eastAsia"/>
                <w:color w:val="000000"/>
                <w:kern w:val="0"/>
                <w:sz w:val="20"/>
                <w:szCs w:val="20"/>
                <w:lang w:bidi="ar"/>
              </w:rPr>
              <w:br/>
              <w:t>111 副主任医师</w:t>
            </w:r>
            <w:r>
              <w:rPr>
                <w:rFonts w:ascii="PingFang SC" w:eastAsia="PingFang SC" w:hAnsi="PingFang SC" w:cs="PingFang SC" w:hint="eastAsia"/>
                <w:color w:val="000000"/>
                <w:kern w:val="0"/>
                <w:sz w:val="20"/>
                <w:szCs w:val="20"/>
                <w:lang w:bidi="ar"/>
              </w:rPr>
              <w:br/>
              <w:t>121 主治医师</w:t>
            </w:r>
            <w:r>
              <w:rPr>
                <w:rFonts w:ascii="PingFang SC" w:eastAsia="PingFang SC" w:hAnsi="PingFang SC" w:cs="PingFang SC" w:hint="eastAsia"/>
                <w:color w:val="000000"/>
                <w:kern w:val="0"/>
                <w:sz w:val="20"/>
                <w:szCs w:val="20"/>
                <w:lang w:bidi="ar"/>
              </w:rPr>
              <w:br/>
              <w:t>131 住院医师</w:t>
            </w:r>
            <w:r>
              <w:rPr>
                <w:rFonts w:ascii="PingFang SC" w:eastAsia="PingFang SC" w:hAnsi="PingFang SC" w:cs="PingFang SC" w:hint="eastAsia"/>
                <w:color w:val="000000"/>
                <w:kern w:val="0"/>
                <w:sz w:val="20"/>
                <w:szCs w:val="20"/>
                <w:lang w:bidi="ar"/>
              </w:rPr>
              <w:br/>
              <w:t>141 医士</w:t>
            </w:r>
            <w:r>
              <w:rPr>
                <w:rFonts w:ascii="PingFang SC" w:eastAsia="PingFang SC" w:hAnsi="PingFang SC" w:cs="PingFang SC" w:hint="eastAsia"/>
                <w:color w:val="000000"/>
                <w:kern w:val="0"/>
                <w:sz w:val="20"/>
                <w:szCs w:val="20"/>
                <w:lang w:bidi="ar"/>
              </w:rPr>
              <w:br/>
              <w:t>151 实习医生</w:t>
            </w:r>
            <w:r>
              <w:rPr>
                <w:rFonts w:ascii="PingFang SC" w:eastAsia="PingFang SC" w:hAnsi="PingFang SC" w:cs="PingFang SC" w:hint="eastAsia"/>
                <w:color w:val="000000"/>
                <w:kern w:val="0"/>
                <w:sz w:val="20"/>
                <w:szCs w:val="20"/>
                <w:lang w:bidi="ar"/>
              </w:rPr>
              <w:br/>
              <w:t>161 咨询师</w:t>
            </w:r>
            <w:r>
              <w:rPr>
                <w:rFonts w:ascii="PingFang SC" w:eastAsia="PingFang SC" w:hAnsi="PingFang SC" w:cs="PingFang SC" w:hint="eastAsia"/>
                <w:color w:val="000000"/>
                <w:kern w:val="0"/>
                <w:sz w:val="20"/>
                <w:szCs w:val="20"/>
                <w:lang w:bidi="ar"/>
              </w:rPr>
              <w:br/>
              <w:t>171 护士</w:t>
            </w:r>
            <w:r>
              <w:rPr>
                <w:rFonts w:ascii="PingFang SC" w:eastAsia="PingFang SC" w:hAnsi="PingFang SC" w:cs="PingFang SC" w:hint="eastAsia"/>
                <w:color w:val="000000"/>
                <w:kern w:val="0"/>
                <w:sz w:val="20"/>
                <w:szCs w:val="20"/>
                <w:lang w:bidi="ar"/>
              </w:rPr>
              <w:br/>
              <w:t>181 主任护师</w:t>
            </w:r>
            <w:r>
              <w:rPr>
                <w:rFonts w:ascii="PingFang SC" w:eastAsia="PingFang SC" w:hAnsi="PingFang SC" w:cs="PingFang SC" w:hint="eastAsia"/>
                <w:color w:val="000000"/>
                <w:kern w:val="0"/>
                <w:sz w:val="20"/>
                <w:szCs w:val="20"/>
                <w:lang w:bidi="ar"/>
              </w:rPr>
              <w:br/>
              <w:t>191 副主任护师</w:t>
            </w:r>
            <w:r>
              <w:rPr>
                <w:rFonts w:ascii="PingFang SC" w:eastAsia="PingFang SC" w:hAnsi="PingFang SC" w:cs="PingFang SC" w:hint="eastAsia"/>
                <w:color w:val="000000"/>
                <w:kern w:val="0"/>
                <w:sz w:val="20"/>
                <w:szCs w:val="20"/>
                <w:lang w:bidi="ar"/>
              </w:rPr>
              <w:br/>
              <w:t>201 主管护师</w:t>
            </w:r>
            <w:r>
              <w:rPr>
                <w:rFonts w:ascii="PingFang SC" w:eastAsia="PingFang SC" w:hAnsi="PingFang SC" w:cs="PingFang SC" w:hint="eastAsia"/>
                <w:color w:val="000000"/>
                <w:kern w:val="0"/>
                <w:sz w:val="20"/>
                <w:szCs w:val="20"/>
                <w:lang w:bidi="ar"/>
              </w:rPr>
              <w:br/>
              <w:t>211 护师</w:t>
            </w:r>
            <w:r>
              <w:rPr>
                <w:rFonts w:ascii="PingFang SC" w:eastAsia="PingFang SC" w:hAnsi="PingFang SC" w:cs="PingFang SC" w:hint="eastAsia"/>
                <w:color w:val="000000"/>
                <w:kern w:val="0"/>
                <w:sz w:val="20"/>
                <w:szCs w:val="20"/>
                <w:lang w:bidi="ar"/>
              </w:rPr>
              <w:br/>
              <w:t>221 检验师</w:t>
            </w:r>
            <w:r>
              <w:rPr>
                <w:rFonts w:ascii="PingFang SC" w:eastAsia="PingFang SC" w:hAnsi="PingFang SC" w:cs="PingFang SC" w:hint="eastAsia"/>
                <w:color w:val="000000"/>
                <w:kern w:val="0"/>
                <w:sz w:val="20"/>
                <w:szCs w:val="20"/>
                <w:lang w:bidi="ar"/>
              </w:rPr>
              <w:br/>
              <w:t>231 其他</w:t>
            </w: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3A84783B"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0705556A"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677F8A48" w14:textId="77777777">
        <w:trPr>
          <w:trHeight w:val="480"/>
        </w:trPr>
        <w:tc>
          <w:tcPr>
            <w:tcW w:w="645" w:type="dxa"/>
            <w:vMerge/>
            <w:tcBorders>
              <w:top w:val="single" w:sz="4" w:space="0" w:color="000000"/>
              <w:left w:val="single" w:sz="4" w:space="0" w:color="000000"/>
              <w:right w:val="single" w:sz="4" w:space="0" w:color="000000"/>
            </w:tcBorders>
            <w:vAlign w:val="center"/>
          </w:tcPr>
          <w:p w14:paraId="11DCC520"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5D831AE4"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行政职务</w:t>
            </w:r>
          </w:p>
        </w:tc>
        <w:tc>
          <w:tcPr>
            <w:tcW w:w="562" w:type="dxa"/>
            <w:tcBorders>
              <w:top w:val="single" w:sz="4" w:space="0" w:color="000000"/>
              <w:left w:val="single" w:sz="4" w:space="0" w:color="000000"/>
              <w:bottom w:val="single" w:sz="4" w:space="0" w:color="000000"/>
              <w:right w:val="single" w:sz="4" w:space="0" w:color="000000"/>
            </w:tcBorders>
            <w:vAlign w:val="center"/>
          </w:tcPr>
          <w:p w14:paraId="09AB747F"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11A0F38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不可编辑，仅展示，默认带出HCP的行政职务</w:t>
            </w:r>
          </w:p>
        </w:tc>
        <w:tc>
          <w:tcPr>
            <w:tcW w:w="1028" w:type="dxa"/>
            <w:tcBorders>
              <w:top w:val="single" w:sz="4" w:space="0" w:color="000000"/>
              <w:left w:val="single" w:sz="4" w:space="0" w:color="000000"/>
              <w:bottom w:val="single" w:sz="4" w:space="0" w:color="000000"/>
              <w:right w:val="single" w:sz="4" w:space="0" w:color="000000"/>
            </w:tcBorders>
            <w:vAlign w:val="center"/>
          </w:tcPr>
          <w:p w14:paraId="66ABF94E"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6E880F0F"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74B69799"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BE2D12E"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4881CDD9" w14:textId="77777777">
        <w:trPr>
          <w:trHeight w:val="460"/>
        </w:trPr>
        <w:tc>
          <w:tcPr>
            <w:tcW w:w="645" w:type="dxa"/>
            <w:vMerge/>
            <w:tcBorders>
              <w:top w:val="single" w:sz="4" w:space="0" w:color="000000"/>
              <w:left w:val="single" w:sz="4" w:space="0" w:color="000000"/>
              <w:right w:val="single" w:sz="4" w:space="0" w:color="000000"/>
            </w:tcBorders>
            <w:vAlign w:val="center"/>
          </w:tcPr>
          <w:p w14:paraId="22E8CB51"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57CCB020"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单位性质</w:t>
            </w:r>
          </w:p>
        </w:tc>
        <w:tc>
          <w:tcPr>
            <w:tcW w:w="562" w:type="dxa"/>
            <w:tcBorders>
              <w:top w:val="single" w:sz="4" w:space="0" w:color="000000"/>
              <w:left w:val="single" w:sz="4" w:space="0" w:color="000000"/>
              <w:bottom w:val="single" w:sz="4" w:space="0" w:color="000000"/>
              <w:right w:val="single" w:sz="4" w:space="0" w:color="000000"/>
            </w:tcBorders>
            <w:vAlign w:val="center"/>
          </w:tcPr>
          <w:p w14:paraId="628DA353"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6EBF8FF9" w14:textId="77777777" w:rsidR="00CF6F30" w:rsidRDefault="00CF6F30">
            <w:pPr>
              <w:rPr>
                <w:rFonts w:ascii="PingFang SC" w:eastAsia="PingFang SC" w:hAnsi="PingFang SC" w:cs="PingFang SC" w:hint="eastAsia"/>
                <w:color w:val="000000"/>
                <w:sz w:val="20"/>
                <w:szCs w:val="20"/>
              </w:rPr>
            </w:pPr>
          </w:p>
        </w:tc>
        <w:tc>
          <w:tcPr>
            <w:tcW w:w="1028" w:type="dxa"/>
            <w:tcBorders>
              <w:top w:val="single" w:sz="4" w:space="0" w:color="000000"/>
              <w:left w:val="single" w:sz="4" w:space="0" w:color="000000"/>
              <w:bottom w:val="single" w:sz="4" w:space="0" w:color="000000"/>
              <w:right w:val="single" w:sz="4" w:space="0" w:color="000000"/>
            </w:tcBorders>
            <w:vAlign w:val="center"/>
          </w:tcPr>
          <w:p w14:paraId="46034814"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06F11497"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民营、公立</w:t>
            </w: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69AF98DA"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087E5A6"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27D0AFBB" w14:textId="77777777">
        <w:trPr>
          <w:trHeight w:val="460"/>
        </w:trPr>
        <w:tc>
          <w:tcPr>
            <w:tcW w:w="645" w:type="dxa"/>
            <w:vMerge/>
            <w:tcBorders>
              <w:top w:val="single" w:sz="4" w:space="0" w:color="000000"/>
              <w:left w:val="single" w:sz="4" w:space="0" w:color="000000"/>
              <w:right w:val="single" w:sz="4" w:space="0" w:color="000000"/>
            </w:tcBorders>
            <w:vAlign w:val="center"/>
          </w:tcPr>
          <w:p w14:paraId="36C2CEAE"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A7FC2A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技术线</w:t>
            </w:r>
          </w:p>
        </w:tc>
        <w:tc>
          <w:tcPr>
            <w:tcW w:w="562" w:type="dxa"/>
            <w:tcBorders>
              <w:top w:val="single" w:sz="4" w:space="0" w:color="000000"/>
              <w:left w:val="single" w:sz="4" w:space="0" w:color="000000"/>
              <w:bottom w:val="single" w:sz="4" w:space="0" w:color="000000"/>
              <w:right w:val="single" w:sz="4" w:space="0" w:color="000000"/>
            </w:tcBorders>
            <w:vAlign w:val="center"/>
          </w:tcPr>
          <w:p w14:paraId="425C3C0B"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677839A0"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用户手工选择</w:t>
            </w:r>
          </w:p>
        </w:tc>
        <w:tc>
          <w:tcPr>
            <w:tcW w:w="1028" w:type="dxa"/>
            <w:tcBorders>
              <w:top w:val="single" w:sz="4" w:space="0" w:color="000000"/>
              <w:left w:val="single" w:sz="4" w:space="0" w:color="000000"/>
              <w:bottom w:val="single" w:sz="4" w:space="0" w:color="000000"/>
              <w:right w:val="single" w:sz="4" w:space="0" w:color="000000"/>
            </w:tcBorders>
            <w:vAlign w:val="center"/>
          </w:tcPr>
          <w:p w14:paraId="0A47A1D8"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单选-平铺</w:t>
            </w:r>
          </w:p>
        </w:tc>
        <w:tc>
          <w:tcPr>
            <w:tcW w:w="1855" w:type="dxa"/>
            <w:tcBorders>
              <w:top w:val="single" w:sz="4" w:space="0" w:color="000000"/>
              <w:left w:val="single" w:sz="4" w:space="0" w:color="000000"/>
              <w:bottom w:val="single" w:sz="4" w:space="0" w:color="000000"/>
              <w:right w:val="single" w:sz="4" w:space="0" w:color="000000"/>
            </w:tcBorders>
            <w:vAlign w:val="center"/>
          </w:tcPr>
          <w:p w14:paraId="79189277" w14:textId="77777777" w:rsidR="00CF6F30" w:rsidRDefault="00F0093C">
            <w:pPr>
              <w:rPr>
                <w:rFonts w:ascii="PingFang SC" w:eastAsia="PingFang SC" w:hAnsi="PingFang SC" w:cs="PingFang SC" w:hint="eastAsia"/>
                <w:color w:val="000000"/>
                <w:sz w:val="20"/>
                <w:szCs w:val="20"/>
              </w:rPr>
            </w:pPr>
            <w:r>
              <w:rPr>
                <w:rFonts w:ascii="PingFang SC" w:eastAsia="PingFang SC" w:hAnsi="PingFang SC" w:cs="PingFang SC"/>
                <w:color w:val="000000"/>
                <w:kern w:val="0"/>
                <w:sz w:val="22"/>
                <w:lang w:bidi="ar"/>
              </w:rPr>
              <w:t>士卓曼、安卓健、</w:t>
            </w:r>
            <w:r>
              <w:rPr>
                <w:rFonts w:ascii="PingFang SC" w:eastAsia="PingFang SC" w:hAnsi="PingFang SC" w:cs="PingFang SC" w:hint="eastAsia"/>
                <w:color w:val="000000"/>
                <w:kern w:val="0"/>
                <w:sz w:val="22"/>
                <w:lang w:bidi="ar"/>
              </w:rPr>
              <w:t>CCS、T-plus、</w:t>
            </w:r>
            <w:proofErr w:type="spellStart"/>
            <w:r>
              <w:rPr>
                <w:rFonts w:ascii="PingFang SC" w:eastAsia="PingFang SC" w:hAnsi="PingFang SC" w:cs="PingFang SC" w:hint="eastAsia"/>
                <w:color w:val="000000"/>
                <w:kern w:val="0"/>
                <w:sz w:val="22"/>
                <w:lang w:bidi="ar"/>
              </w:rPr>
              <w:t>Medentika</w:t>
            </w:r>
            <w:proofErr w:type="spellEnd"/>
            <w:r>
              <w:rPr>
                <w:rFonts w:ascii="PingFang SC" w:eastAsia="PingFang SC" w:hAnsi="PingFang SC" w:cs="PingFang SC" w:hint="eastAsia"/>
                <w:color w:val="000000"/>
                <w:kern w:val="0"/>
                <w:sz w:val="22"/>
                <w:lang w:bidi="ar"/>
              </w:rPr>
              <w:t>、</w:t>
            </w:r>
            <w:proofErr w:type="spellStart"/>
            <w:r>
              <w:rPr>
                <w:rFonts w:ascii="PingFang SC" w:eastAsia="PingFang SC" w:hAnsi="PingFang SC" w:cs="PingFang SC" w:hint="eastAsia"/>
                <w:color w:val="000000"/>
                <w:kern w:val="0"/>
                <w:sz w:val="22"/>
                <w:lang w:bidi="ar"/>
              </w:rPr>
              <w:t>Neodent</w:t>
            </w:r>
            <w:proofErr w:type="spellEnd"/>
            <w:r>
              <w:rPr>
                <w:rFonts w:ascii="PingFang SC" w:eastAsia="PingFang SC" w:hAnsi="PingFang SC" w:cs="PingFang SC" w:hint="eastAsia"/>
                <w:color w:val="000000"/>
                <w:kern w:val="0"/>
                <w:sz w:val="22"/>
                <w:lang w:bidi="ar"/>
              </w:rPr>
              <w:t>、Biomaterial、其他</w:t>
            </w: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3EB7C582"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2B20E3D2"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70976B02" w14:textId="77777777">
        <w:trPr>
          <w:trHeight w:val="480"/>
        </w:trPr>
        <w:tc>
          <w:tcPr>
            <w:tcW w:w="645" w:type="dxa"/>
            <w:vMerge/>
            <w:tcBorders>
              <w:top w:val="single" w:sz="4" w:space="0" w:color="000000"/>
              <w:left w:val="single" w:sz="4" w:space="0" w:color="000000"/>
              <w:right w:val="single" w:sz="4" w:space="0" w:color="000000"/>
            </w:tcBorders>
            <w:vAlign w:val="center"/>
          </w:tcPr>
          <w:p w14:paraId="0BF25481"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AA09BD9"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证件类型</w:t>
            </w:r>
          </w:p>
        </w:tc>
        <w:tc>
          <w:tcPr>
            <w:tcW w:w="562" w:type="dxa"/>
            <w:tcBorders>
              <w:top w:val="single" w:sz="4" w:space="0" w:color="000000"/>
              <w:left w:val="single" w:sz="4" w:space="0" w:color="000000"/>
              <w:bottom w:val="single" w:sz="4" w:space="0" w:color="000000"/>
              <w:right w:val="single" w:sz="4" w:space="0" w:color="000000"/>
            </w:tcBorders>
            <w:vAlign w:val="center"/>
          </w:tcPr>
          <w:p w14:paraId="2E87BC82"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2857978D"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用户手工选择</w:t>
            </w:r>
          </w:p>
        </w:tc>
        <w:tc>
          <w:tcPr>
            <w:tcW w:w="1028" w:type="dxa"/>
            <w:tcBorders>
              <w:top w:val="single" w:sz="4" w:space="0" w:color="000000"/>
              <w:left w:val="single" w:sz="4" w:space="0" w:color="000000"/>
              <w:bottom w:val="single" w:sz="4" w:space="0" w:color="000000"/>
              <w:right w:val="single" w:sz="4" w:space="0" w:color="000000"/>
            </w:tcBorders>
            <w:vAlign w:val="center"/>
          </w:tcPr>
          <w:p w14:paraId="435DCB46"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单选-下拉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004C081D"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身份证、护照</w:t>
            </w: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7FDFDF2D"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4A81CCB7"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633BAB2C" w14:textId="77777777">
        <w:trPr>
          <w:trHeight w:val="480"/>
        </w:trPr>
        <w:tc>
          <w:tcPr>
            <w:tcW w:w="645" w:type="dxa"/>
            <w:vMerge/>
            <w:tcBorders>
              <w:top w:val="single" w:sz="4" w:space="0" w:color="000000"/>
              <w:left w:val="single" w:sz="4" w:space="0" w:color="000000"/>
              <w:right w:val="single" w:sz="4" w:space="0" w:color="000000"/>
            </w:tcBorders>
            <w:vAlign w:val="center"/>
          </w:tcPr>
          <w:p w14:paraId="7BF12675"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D5D44B9"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证件号码</w:t>
            </w:r>
          </w:p>
        </w:tc>
        <w:tc>
          <w:tcPr>
            <w:tcW w:w="562" w:type="dxa"/>
            <w:tcBorders>
              <w:top w:val="single" w:sz="4" w:space="0" w:color="000000"/>
              <w:left w:val="single" w:sz="4" w:space="0" w:color="000000"/>
              <w:bottom w:val="single" w:sz="4" w:space="0" w:color="000000"/>
              <w:right w:val="single" w:sz="4" w:space="0" w:color="000000"/>
            </w:tcBorders>
            <w:vAlign w:val="center"/>
          </w:tcPr>
          <w:p w14:paraId="2E224E8A"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752BDC2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需要三要素验证，证件类型为"身份证"，需校验身份证号格式；</w:t>
            </w:r>
          </w:p>
        </w:tc>
        <w:tc>
          <w:tcPr>
            <w:tcW w:w="1028" w:type="dxa"/>
            <w:tcBorders>
              <w:top w:val="single" w:sz="4" w:space="0" w:color="000000"/>
              <w:left w:val="single" w:sz="4" w:space="0" w:color="000000"/>
              <w:bottom w:val="single" w:sz="4" w:space="0" w:color="000000"/>
              <w:right w:val="single" w:sz="4" w:space="0" w:color="000000"/>
            </w:tcBorders>
            <w:vAlign w:val="center"/>
          </w:tcPr>
          <w:p w14:paraId="2EAA6E3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5B53BD26"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368C5457"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408C58E9"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23D3B7AF" w14:textId="77777777">
        <w:trPr>
          <w:trHeight w:val="480"/>
        </w:trPr>
        <w:tc>
          <w:tcPr>
            <w:tcW w:w="645" w:type="dxa"/>
            <w:vMerge/>
            <w:tcBorders>
              <w:top w:val="single" w:sz="4" w:space="0" w:color="000000"/>
              <w:left w:val="single" w:sz="4" w:space="0" w:color="000000"/>
              <w:right w:val="single" w:sz="4" w:space="0" w:color="000000"/>
            </w:tcBorders>
            <w:vAlign w:val="center"/>
          </w:tcPr>
          <w:p w14:paraId="0322B099"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4DD897D"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证件照片（正面）</w:t>
            </w:r>
          </w:p>
        </w:tc>
        <w:tc>
          <w:tcPr>
            <w:tcW w:w="562" w:type="dxa"/>
            <w:tcBorders>
              <w:top w:val="single" w:sz="4" w:space="0" w:color="000000"/>
              <w:left w:val="single" w:sz="4" w:space="0" w:color="000000"/>
              <w:bottom w:val="single" w:sz="4" w:space="0" w:color="000000"/>
              <w:right w:val="single" w:sz="4" w:space="0" w:color="000000"/>
            </w:tcBorders>
            <w:vAlign w:val="center"/>
          </w:tcPr>
          <w:p w14:paraId="21F06B30"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1F4CD4B3"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用户上传</w:t>
            </w:r>
          </w:p>
        </w:tc>
        <w:tc>
          <w:tcPr>
            <w:tcW w:w="1028" w:type="dxa"/>
            <w:tcBorders>
              <w:top w:val="single" w:sz="4" w:space="0" w:color="000000"/>
              <w:left w:val="single" w:sz="4" w:space="0" w:color="000000"/>
              <w:bottom w:val="single" w:sz="4" w:space="0" w:color="000000"/>
              <w:right w:val="single" w:sz="4" w:space="0" w:color="000000"/>
            </w:tcBorders>
            <w:vAlign w:val="center"/>
          </w:tcPr>
          <w:p w14:paraId="61889CB5"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附件</w:t>
            </w:r>
          </w:p>
        </w:tc>
        <w:tc>
          <w:tcPr>
            <w:tcW w:w="1855" w:type="dxa"/>
            <w:tcBorders>
              <w:top w:val="single" w:sz="4" w:space="0" w:color="000000"/>
              <w:left w:val="single" w:sz="4" w:space="0" w:color="000000"/>
              <w:bottom w:val="single" w:sz="4" w:space="0" w:color="000000"/>
              <w:right w:val="single" w:sz="4" w:space="0" w:color="000000"/>
            </w:tcBorders>
            <w:vAlign w:val="center"/>
          </w:tcPr>
          <w:p w14:paraId="50F0C91C"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40600C97"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3FCFD964"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0C95D412" w14:textId="77777777">
        <w:trPr>
          <w:trHeight w:val="480"/>
        </w:trPr>
        <w:tc>
          <w:tcPr>
            <w:tcW w:w="645" w:type="dxa"/>
            <w:vMerge/>
            <w:tcBorders>
              <w:top w:val="single" w:sz="4" w:space="0" w:color="000000"/>
              <w:left w:val="single" w:sz="4" w:space="0" w:color="000000"/>
              <w:right w:val="single" w:sz="4" w:space="0" w:color="000000"/>
            </w:tcBorders>
            <w:vAlign w:val="center"/>
          </w:tcPr>
          <w:p w14:paraId="0C3A6CB3"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3868C461"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证件照片（反面）</w:t>
            </w:r>
          </w:p>
        </w:tc>
        <w:tc>
          <w:tcPr>
            <w:tcW w:w="562" w:type="dxa"/>
            <w:tcBorders>
              <w:top w:val="single" w:sz="4" w:space="0" w:color="000000"/>
              <w:left w:val="single" w:sz="4" w:space="0" w:color="000000"/>
              <w:bottom w:val="single" w:sz="4" w:space="0" w:color="000000"/>
              <w:right w:val="single" w:sz="4" w:space="0" w:color="000000"/>
            </w:tcBorders>
            <w:vAlign w:val="center"/>
          </w:tcPr>
          <w:p w14:paraId="26427D4E"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5FCDD86D"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用户上传</w:t>
            </w:r>
          </w:p>
        </w:tc>
        <w:tc>
          <w:tcPr>
            <w:tcW w:w="1028" w:type="dxa"/>
            <w:tcBorders>
              <w:top w:val="single" w:sz="4" w:space="0" w:color="000000"/>
              <w:left w:val="single" w:sz="4" w:space="0" w:color="000000"/>
              <w:bottom w:val="single" w:sz="4" w:space="0" w:color="000000"/>
              <w:right w:val="single" w:sz="4" w:space="0" w:color="000000"/>
            </w:tcBorders>
            <w:vAlign w:val="center"/>
          </w:tcPr>
          <w:p w14:paraId="76F4A530"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附件</w:t>
            </w:r>
          </w:p>
        </w:tc>
        <w:tc>
          <w:tcPr>
            <w:tcW w:w="1855" w:type="dxa"/>
            <w:tcBorders>
              <w:top w:val="single" w:sz="4" w:space="0" w:color="000000"/>
              <w:left w:val="single" w:sz="4" w:space="0" w:color="000000"/>
              <w:bottom w:val="single" w:sz="4" w:space="0" w:color="000000"/>
              <w:right w:val="single" w:sz="4" w:space="0" w:color="000000"/>
            </w:tcBorders>
            <w:vAlign w:val="center"/>
          </w:tcPr>
          <w:p w14:paraId="2272093E"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0BD94B18"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2A229AB5"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6A07134A" w14:textId="77777777">
        <w:trPr>
          <w:trHeight w:val="480"/>
        </w:trPr>
        <w:tc>
          <w:tcPr>
            <w:tcW w:w="645" w:type="dxa"/>
            <w:vMerge/>
            <w:tcBorders>
              <w:top w:val="single" w:sz="4" w:space="0" w:color="000000"/>
              <w:left w:val="single" w:sz="4" w:space="0" w:color="000000"/>
              <w:right w:val="single" w:sz="4" w:space="0" w:color="000000"/>
            </w:tcBorders>
            <w:vAlign w:val="center"/>
          </w:tcPr>
          <w:p w14:paraId="6AF5607F"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283DD8C"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手机号</w:t>
            </w:r>
          </w:p>
        </w:tc>
        <w:tc>
          <w:tcPr>
            <w:tcW w:w="562" w:type="dxa"/>
            <w:tcBorders>
              <w:top w:val="single" w:sz="4" w:space="0" w:color="000000"/>
              <w:left w:val="single" w:sz="4" w:space="0" w:color="000000"/>
              <w:bottom w:val="single" w:sz="4" w:space="0" w:color="000000"/>
              <w:right w:val="single" w:sz="4" w:space="0" w:color="000000"/>
            </w:tcBorders>
            <w:vAlign w:val="center"/>
          </w:tcPr>
          <w:p w14:paraId="77D735F9"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163E83CD"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CRM自动带出，可编辑，编辑后需同步给CRM。（无需二要素验证）</w:t>
            </w:r>
          </w:p>
        </w:tc>
        <w:tc>
          <w:tcPr>
            <w:tcW w:w="1028" w:type="dxa"/>
            <w:tcBorders>
              <w:top w:val="single" w:sz="4" w:space="0" w:color="000000"/>
              <w:left w:val="single" w:sz="4" w:space="0" w:color="000000"/>
              <w:bottom w:val="single" w:sz="4" w:space="0" w:color="000000"/>
              <w:right w:val="single" w:sz="4" w:space="0" w:color="000000"/>
            </w:tcBorders>
            <w:vAlign w:val="center"/>
          </w:tcPr>
          <w:p w14:paraId="77530A23"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47B8E989" w14:textId="77777777" w:rsidR="00CF6F30" w:rsidRDefault="00CF6F30">
            <w:pPr>
              <w:rPr>
                <w:rFonts w:ascii="PingFang SC" w:eastAsia="PingFang SC" w:hAnsi="PingFang SC" w:cs="PingFang SC"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1BE3FA53"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406F58E"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r>
      <w:tr w:rsidR="00CF6F30" w14:paraId="7610439B" w14:textId="77777777">
        <w:trPr>
          <w:trHeight w:val="480"/>
        </w:trPr>
        <w:tc>
          <w:tcPr>
            <w:tcW w:w="645" w:type="dxa"/>
            <w:vMerge w:val="restart"/>
            <w:tcBorders>
              <w:top w:val="single" w:sz="4" w:space="0" w:color="000000"/>
              <w:left w:val="single" w:sz="4" w:space="0" w:color="000000"/>
              <w:bottom w:val="single" w:sz="4" w:space="0" w:color="000000"/>
              <w:right w:val="single" w:sz="4" w:space="0" w:color="000000"/>
            </w:tcBorders>
            <w:noWrap/>
            <w:vAlign w:val="center"/>
          </w:tcPr>
          <w:p w14:paraId="2C7BDB6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讲者等级及资质评定信息（申请人视角）</w:t>
            </w: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269C7F8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增加教育背景</w:t>
            </w:r>
          </w:p>
        </w:tc>
        <w:tc>
          <w:tcPr>
            <w:tcW w:w="562" w:type="dxa"/>
            <w:tcBorders>
              <w:top w:val="single" w:sz="4" w:space="0" w:color="000000"/>
              <w:left w:val="single" w:sz="4" w:space="0" w:color="000000"/>
              <w:bottom w:val="single" w:sz="4" w:space="0" w:color="000000"/>
              <w:right w:val="single" w:sz="4" w:space="0" w:color="000000"/>
            </w:tcBorders>
            <w:vAlign w:val="center"/>
          </w:tcPr>
          <w:p w14:paraId="5CD5C6C5"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1037542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点击新增一行教育背景，至少</w:t>
            </w:r>
            <w:proofErr w:type="gramStart"/>
            <w:r>
              <w:rPr>
                <w:rFonts w:ascii="Microsoft YaHei" w:eastAsia="Microsoft YaHei" w:hAnsi="Microsoft YaHei" w:cs="Microsoft YaHei" w:hint="eastAsia"/>
                <w:color w:val="000000"/>
                <w:kern w:val="0"/>
                <w:sz w:val="20"/>
                <w:szCs w:val="20"/>
                <w:lang w:bidi="ar"/>
              </w:rPr>
              <w:t>填一行</w:t>
            </w:r>
            <w:proofErr w:type="gramEnd"/>
            <w:r>
              <w:rPr>
                <w:rFonts w:ascii="Microsoft YaHei" w:eastAsia="Microsoft YaHei" w:hAnsi="Microsoft YaHei" w:cs="Microsoft YaHei" w:hint="eastAsia"/>
                <w:color w:val="000000"/>
                <w:kern w:val="0"/>
                <w:sz w:val="20"/>
                <w:szCs w:val="20"/>
                <w:lang w:bidi="ar"/>
              </w:rPr>
              <w:t>教育背景</w:t>
            </w:r>
          </w:p>
        </w:tc>
        <w:tc>
          <w:tcPr>
            <w:tcW w:w="1028" w:type="dxa"/>
            <w:tcBorders>
              <w:top w:val="single" w:sz="4" w:space="0" w:color="000000"/>
              <w:bottom w:val="single" w:sz="4" w:space="0" w:color="000000"/>
              <w:right w:val="single" w:sz="4" w:space="0" w:color="000000"/>
            </w:tcBorders>
            <w:noWrap/>
            <w:vAlign w:val="center"/>
          </w:tcPr>
          <w:p w14:paraId="35A414D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按钮</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72BF55B0"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314730E2"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32B0FF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7938F1A4"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68FE7915"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05780A8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序号</w:t>
            </w:r>
          </w:p>
        </w:tc>
        <w:tc>
          <w:tcPr>
            <w:tcW w:w="562" w:type="dxa"/>
            <w:tcBorders>
              <w:top w:val="single" w:sz="4" w:space="0" w:color="000000"/>
              <w:left w:val="single" w:sz="4" w:space="0" w:color="000000"/>
              <w:bottom w:val="single" w:sz="4" w:space="0" w:color="000000"/>
              <w:right w:val="single" w:sz="4" w:space="0" w:color="000000"/>
            </w:tcBorders>
            <w:vAlign w:val="center"/>
          </w:tcPr>
          <w:p w14:paraId="69378B3E"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12E5B2F3" w14:textId="77777777" w:rsidR="00CF6F30" w:rsidRDefault="00CF6F30">
            <w:pPr>
              <w:rPr>
                <w:rFonts w:ascii="Microsoft YaHei" w:eastAsia="Microsoft YaHei" w:hAnsi="Microsoft YaHei" w:cs="Microsoft YaHei" w:hint="eastAsia"/>
                <w:color w:val="000000"/>
                <w:sz w:val="20"/>
                <w:szCs w:val="20"/>
              </w:rPr>
            </w:pPr>
          </w:p>
        </w:tc>
        <w:tc>
          <w:tcPr>
            <w:tcW w:w="1028" w:type="dxa"/>
            <w:tcBorders>
              <w:top w:val="single" w:sz="4" w:space="0" w:color="000000"/>
              <w:bottom w:val="single" w:sz="4" w:space="0" w:color="000000"/>
              <w:right w:val="single" w:sz="4" w:space="0" w:color="000000"/>
            </w:tcBorders>
            <w:noWrap/>
            <w:vAlign w:val="center"/>
          </w:tcPr>
          <w:p w14:paraId="110EDD8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文本展示</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02568328"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4BF23E9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2758156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7406B57D"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189B24C1"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12DDC37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开始日期</w:t>
            </w:r>
          </w:p>
        </w:tc>
        <w:tc>
          <w:tcPr>
            <w:tcW w:w="562" w:type="dxa"/>
            <w:tcBorders>
              <w:top w:val="single" w:sz="4" w:space="0" w:color="000000"/>
              <w:left w:val="single" w:sz="4" w:space="0" w:color="000000"/>
              <w:bottom w:val="single" w:sz="4" w:space="0" w:color="000000"/>
              <w:right w:val="single" w:sz="4" w:space="0" w:color="000000"/>
            </w:tcBorders>
            <w:vAlign w:val="center"/>
          </w:tcPr>
          <w:p w14:paraId="60A0DE1C"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1675BA42"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精确到日</w:t>
            </w:r>
          </w:p>
        </w:tc>
        <w:tc>
          <w:tcPr>
            <w:tcW w:w="1028" w:type="dxa"/>
            <w:tcBorders>
              <w:top w:val="single" w:sz="4" w:space="0" w:color="000000"/>
              <w:bottom w:val="single" w:sz="4" w:space="0" w:color="000000"/>
              <w:right w:val="single" w:sz="4" w:space="0" w:color="000000"/>
            </w:tcBorders>
            <w:vAlign w:val="center"/>
          </w:tcPr>
          <w:p w14:paraId="3D772089"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日期选择器</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1E280834"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00CF83F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340662B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4333FE5A"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406D7708"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427C3E7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结束日期</w:t>
            </w:r>
          </w:p>
        </w:tc>
        <w:tc>
          <w:tcPr>
            <w:tcW w:w="562" w:type="dxa"/>
            <w:tcBorders>
              <w:top w:val="single" w:sz="4" w:space="0" w:color="000000"/>
              <w:left w:val="single" w:sz="4" w:space="0" w:color="000000"/>
              <w:bottom w:val="single" w:sz="4" w:space="0" w:color="000000"/>
              <w:right w:val="single" w:sz="4" w:space="0" w:color="000000"/>
            </w:tcBorders>
            <w:vAlign w:val="center"/>
          </w:tcPr>
          <w:p w14:paraId="3374CC19"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22C69A6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精确到日</w:t>
            </w:r>
          </w:p>
        </w:tc>
        <w:tc>
          <w:tcPr>
            <w:tcW w:w="1028" w:type="dxa"/>
            <w:tcBorders>
              <w:top w:val="single" w:sz="4" w:space="0" w:color="000000"/>
              <w:bottom w:val="single" w:sz="4" w:space="0" w:color="000000"/>
              <w:right w:val="single" w:sz="4" w:space="0" w:color="000000"/>
            </w:tcBorders>
            <w:vAlign w:val="center"/>
          </w:tcPr>
          <w:p w14:paraId="381E013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日期选择器</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722068E0"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60643C6E"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006F26E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5CEA02DA"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3CB19066"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02FD65D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毕业院校</w:t>
            </w:r>
          </w:p>
        </w:tc>
        <w:tc>
          <w:tcPr>
            <w:tcW w:w="562" w:type="dxa"/>
            <w:tcBorders>
              <w:top w:val="single" w:sz="4" w:space="0" w:color="000000"/>
              <w:left w:val="single" w:sz="4" w:space="0" w:color="000000"/>
              <w:bottom w:val="single" w:sz="4" w:space="0" w:color="000000"/>
              <w:right w:val="single" w:sz="4" w:space="0" w:color="000000"/>
            </w:tcBorders>
            <w:vAlign w:val="center"/>
          </w:tcPr>
          <w:p w14:paraId="4E39635E"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0AA5DAB5" w14:textId="77777777" w:rsidR="00CF6F30" w:rsidRDefault="00CF6F30">
            <w:pPr>
              <w:rPr>
                <w:rFonts w:ascii="Microsoft YaHei" w:eastAsia="Microsoft YaHei" w:hAnsi="Microsoft YaHei" w:cs="Microsoft YaHei" w:hint="eastAsia"/>
                <w:color w:val="000000"/>
                <w:sz w:val="20"/>
                <w:szCs w:val="20"/>
              </w:rPr>
            </w:pPr>
          </w:p>
        </w:tc>
        <w:tc>
          <w:tcPr>
            <w:tcW w:w="1028" w:type="dxa"/>
            <w:tcBorders>
              <w:top w:val="single" w:sz="4" w:space="0" w:color="000000"/>
              <w:bottom w:val="single" w:sz="4" w:space="0" w:color="000000"/>
              <w:right w:val="single" w:sz="4" w:space="0" w:color="000000"/>
            </w:tcBorders>
            <w:noWrap/>
            <w:vAlign w:val="center"/>
          </w:tcPr>
          <w:p w14:paraId="17C3F5C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53B954BF"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07F501B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5D4FE3F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0E8A86F4"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187C49E7"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732BDB3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学历</w:t>
            </w:r>
          </w:p>
        </w:tc>
        <w:tc>
          <w:tcPr>
            <w:tcW w:w="562" w:type="dxa"/>
            <w:tcBorders>
              <w:top w:val="single" w:sz="4" w:space="0" w:color="000000"/>
              <w:left w:val="single" w:sz="4" w:space="0" w:color="000000"/>
              <w:bottom w:val="single" w:sz="4" w:space="0" w:color="000000"/>
              <w:right w:val="single" w:sz="4" w:space="0" w:color="000000"/>
            </w:tcBorders>
            <w:vAlign w:val="center"/>
          </w:tcPr>
          <w:p w14:paraId="7484AA15"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207DEC54" w14:textId="77777777" w:rsidR="00CF6F30" w:rsidRDefault="00CF6F30">
            <w:pPr>
              <w:rPr>
                <w:rFonts w:ascii="Microsoft YaHei" w:eastAsia="Microsoft YaHei" w:hAnsi="Microsoft YaHei" w:cs="Microsoft YaHei" w:hint="eastAsia"/>
                <w:color w:val="000000"/>
                <w:sz w:val="20"/>
                <w:szCs w:val="20"/>
              </w:rPr>
            </w:pPr>
          </w:p>
        </w:tc>
        <w:tc>
          <w:tcPr>
            <w:tcW w:w="1028" w:type="dxa"/>
            <w:tcBorders>
              <w:top w:val="single" w:sz="4" w:space="0" w:color="000000"/>
              <w:bottom w:val="single" w:sz="4" w:space="0" w:color="000000"/>
              <w:right w:val="single" w:sz="4" w:space="0" w:color="000000"/>
            </w:tcBorders>
            <w:noWrap/>
            <w:vAlign w:val="center"/>
          </w:tcPr>
          <w:p w14:paraId="19E0205E"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单选-下拉</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4646856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本科、硕士、博士、博士后、其他</w:t>
            </w: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1A7960D2"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3D8410E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624A0214"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73680838"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7910346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增加工作经历</w:t>
            </w:r>
          </w:p>
        </w:tc>
        <w:tc>
          <w:tcPr>
            <w:tcW w:w="562" w:type="dxa"/>
            <w:tcBorders>
              <w:top w:val="single" w:sz="4" w:space="0" w:color="000000"/>
              <w:left w:val="single" w:sz="4" w:space="0" w:color="000000"/>
              <w:bottom w:val="single" w:sz="4" w:space="0" w:color="000000"/>
              <w:right w:val="single" w:sz="4" w:space="0" w:color="000000"/>
            </w:tcBorders>
            <w:vAlign w:val="center"/>
          </w:tcPr>
          <w:p w14:paraId="7DB7D23F"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N</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1009B1F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点击新增一行工作经历</w:t>
            </w:r>
          </w:p>
        </w:tc>
        <w:tc>
          <w:tcPr>
            <w:tcW w:w="1028" w:type="dxa"/>
            <w:tcBorders>
              <w:top w:val="single" w:sz="4" w:space="0" w:color="000000"/>
              <w:bottom w:val="single" w:sz="4" w:space="0" w:color="000000"/>
              <w:right w:val="single" w:sz="4" w:space="0" w:color="000000"/>
            </w:tcBorders>
            <w:noWrap/>
            <w:vAlign w:val="center"/>
          </w:tcPr>
          <w:p w14:paraId="5EFC82E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按钮</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1835D625"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64650C3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391FAA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2EFFEF0A"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4C3EAD8E"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1B94F6D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序号</w:t>
            </w:r>
          </w:p>
        </w:tc>
        <w:tc>
          <w:tcPr>
            <w:tcW w:w="562" w:type="dxa"/>
            <w:tcBorders>
              <w:top w:val="single" w:sz="4" w:space="0" w:color="000000"/>
              <w:left w:val="single" w:sz="4" w:space="0" w:color="000000"/>
              <w:bottom w:val="single" w:sz="4" w:space="0" w:color="000000"/>
              <w:right w:val="single" w:sz="4" w:space="0" w:color="000000"/>
            </w:tcBorders>
            <w:vAlign w:val="center"/>
          </w:tcPr>
          <w:p w14:paraId="3CCDFF7A"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45CECAB4" w14:textId="77777777" w:rsidR="00CF6F30" w:rsidRDefault="00CF6F30">
            <w:pPr>
              <w:rPr>
                <w:rFonts w:ascii="Microsoft YaHei" w:eastAsia="Microsoft YaHei" w:hAnsi="Microsoft YaHei" w:cs="Microsoft YaHei" w:hint="eastAsia"/>
                <w:color w:val="000000"/>
                <w:sz w:val="20"/>
                <w:szCs w:val="20"/>
              </w:rPr>
            </w:pPr>
          </w:p>
        </w:tc>
        <w:tc>
          <w:tcPr>
            <w:tcW w:w="1028" w:type="dxa"/>
            <w:tcBorders>
              <w:top w:val="single" w:sz="4" w:space="0" w:color="000000"/>
              <w:bottom w:val="single" w:sz="4" w:space="0" w:color="000000"/>
              <w:right w:val="single" w:sz="4" w:space="0" w:color="000000"/>
            </w:tcBorders>
            <w:noWrap/>
            <w:vAlign w:val="center"/>
          </w:tcPr>
          <w:p w14:paraId="29433DF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文本展示</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13AE3AFA"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1E194C6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4B95057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344F4D55"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2B8224AE"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3AC5FD1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开始日期</w:t>
            </w:r>
          </w:p>
        </w:tc>
        <w:tc>
          <w:tcPr>
            <w:tcW w:w="562" w:type="dxa"/>
            <w:tcBorders>
              <w:top w:val="single" w:sz="4" w:space="0" w:color="000000"/>
              <w:left w:val="single" w:sz="4" w:space="0" w:color="000000"/>
              <w:bottom w:val="single" w:sz="4" w:space="0" w:color="000000"/>
              <w:right w:val="single" w:sz="4" w:space="0" w:color="000000"/>
            </w:tcBorders>
            <w:vAlign w:val="center"/>
          </w:tcPr>
          <w:p w14:paraId="588AC83F"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5F310CE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精确到日</w:t>
            </w:r>
          </w:p>
        </w:tc>
        <w:tc>
          <w:tcPr>
            <w:tcW w:w="1028" w:type="dxa"/>
            <w:tcBorders>
              <w:top w:val="single" w:sz="4" w:space="0" w:color="000000"/>
              <w:bottom w:val="single" w:sz="4" w:space="0" w:color="000000"/>
              <w:right w:val="single" w:sz="4" w:space="0" w:color="000000"/>
            </w:tcBorders>
            <w:vAlign w:val="center"/>
          </w:tcPr>
          <w:p w14:paraId="77C7CE1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日期选择器</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473ACEC1"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361AA02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367EAA12"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078D78BE"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615672B8"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4C7BE99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结束日期</w:t>
            </w:r>
          </w:p>
        </w:tc>
        <w:tc>
          <w:tcPr>
            <w:tcW w:w="562" w:type="dxa"/>
            <w:tcBorders>
              <w:top w:val="single" w:sz="4" w:space="0" w:color="000000"/>
              <w:left w:val="single" w:sz="4" w:space="0" w:color="000000"/>
              <w:bottom w:val="single" w:sz="4" w:space="0" w:color="000000"/>
              <w:right w:val="single" w:sz="4" w:space="0" w:color="000000"/>
            </w:tcBorders>
            <w:vAlign w:val="center"/>
          </w:tcPr>
          <w:p w14:paraId="48BC28A8"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75708BB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精确到日</w:t>
            </w:r>
          </w:p>
        </w:tc>
        <w:tc>
          <w:tcPr>
            <w:tcW w:w="1028" w:type="dxa"/>
            <w:tcBorders>
              <w:top w:val="single" w:sz="4" w:space="0" w:color="000000"/>
              <w:bottom w:val="single" w:sz="4" w:space="0" w:color="000000"/>
              <w:right w:val="single" w:sz="4" w:space="0" w:color="000000"/>
            </w:tcBorders>
            <w:vAlign w:val="center"/>
          </w:tcPr>
          <w:p w14:paraId="79AD181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日期选择器</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0082FD8F"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3C46158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67B4362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1C5F16B5"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595DC1F3"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7CE6789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工作经历</w:t>
            </w:r>
          </w:p>
        </w:tc>
        <w:tc>
          <w:tcPr>
            <w:tcW w:w="562" w:type="dxa"/>
            <w:tcBorders>
              <w:top w:val="single" w:sz="4" w:space="0" w:color="000000"/>
              <w:left w:val="single" w:sz="4" w:space="0" w:color="000000"/>
              <w:bottom w:val="single" w:sz="4" w:space="0" w:color="000000"/>
              <w:right w:val="single" w:sz="4" w:space="0" w:color="000000"/>
            </w:tcBorders>
            <w:vAlign w:val="center"/>
          </w:tcPr>
          <w:p w14:paraId="30AC4518"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5BE36B48" w14:textId="77777777" w:rsidR="00CF6F30" w:rsidRDefault="00CF6F30">
            <w:pPr>
              <w:rPr>
                <w:rFonts w:ascii="Microsoft YaHei" w:eastAsia="Microsoft YaHei" w:hAnsi="Microsoft YaHei" w:cs="Microsoft YaHei" w:hint="eastAsia"/>
                <w:color w:val="000000"/>
                <w:sz w:val="20"/>
                <w:szCs w:val="20"/>
              </w:rPr>
            </w:pPr>
          </w:p>
        </w:tc>
        <w:tc>
          <w:tcPr>
            <w:tcW w:w="1028" w:type="dxa"/>
            <w:tcBorders>
              <w:top w:val="single" w:sz="4" w:space="0" w:color="000000"/>
              <w:bottom w:val="single" w:sz="4" w:space="0" w:color="000000"/>
              <w:right w:val="single" w:sz="4" w:space="0" w:color="000000"/>
            </w:tcBorders>
            <w:noWrap/>
            <w:vAlign w:val="center"/>
          </w:tcPr>
          <w:p w14:paraId="3E97808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552A6693"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56AE03B2"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6CD0ABE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59DBF48A"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06F6DF52"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47E1FDC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主要工作职务</w:t>
            </w:r>
          </w:p>
        </w:tc>
        <w:tc>
          <w:tcPr>
            <w:tcW w:w="562" w:type="dxa"/>
            <w:tcBorders>
              <w:top w:val="single" w:sz="4" w:space="0" w:color="000000"/>
              <w:left w:val="single" w:sz="4" w:space="0" w:color="000000"/>
              <w:bottom w:val="single" w:sz="4" w:space="0" w:color="000000"/>
              <w:right w:val="single" w:sz="4" w:space="0" w:color="000000"/>
            </w:tcBorders>
            <w:vAlign w:val="center"/>
          </w:tcPr>
          <w:p w14:paraId="43D226A5"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70214FDF" w14:textId="77777777" w:rsidR="00CF6F30" w:rsidRDefault="00CF6F30">
            <w:pPr>
              <w:rPr>
                <w:rFonts w:ascii="Microsoft YaHei" w:eastAsia="Microsoft YaHei" w:hAnsi="Microsoft YaHei" w:cs="Microsoft YaHei" w:hint="eastAsia"/>
                <w:color w:val="000000"/>
                <w:sz w:val="20"/>
                <w:szCs w:val="20"/>
              </w:rPr>
            </w:pPr>
          </w:p>
        </w:tc>
        <w:tc>
          <w:tcPr>
            <w:tcW w:w="1028" w:type="dxa"/>
            <w:tcBorders>
              <w:top w:val="single" w:sz="4" w:space="0" w:color="000000"/>
              <w:bottom w:val="single" w:sz="4" w:space="0" w:color="000000"/>
              <w:right w:val="single" w:sz="4" w:space="0" w:color="000000"/>
            </w:tcBorders>
            <w:noWrap/>
            <w:vAlign w:val="center"/>
          </w:tcPr>
          <w:p w14:paraId="4902063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noWrap/>
            <w:vAlign w:val="center"/>
          </w:tcPr>
          <w:p w14:paraId="6DB61F1C"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7ED463E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3509F3D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1AE925CB"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66413AE1"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F7CC76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医师资格证</w:t>
            </w:r>
            <w:proofErr w:type="gramStart"/>
            <w:r>
              <w:rPr>
                <w:rFonts w:ascii="Microsoft YaHei" w:eastAsia="Microsoft YaHei" w:hAnsi="Microsoft YaHei" w:cs="Microsoft YaHei" w:hint="eastAsia"/>
                <w:color w:val="000000"/>
                <w:kern w:val="0"/>
                <w:sz w:val="20"/>
                <w:szCs w:val="20"/>
                <w:lang w:bidi="ar"/>
              </w:rPr>
              <w:t>证</w:t>
            </w:r>
            <w:proofErr w:type="gramEnd"/>
            <w:r>
              <w:rPr>
                <w:rFonts w:ascii="Microsoft YaHei" w:eastAsia="Microsoft YaHei" w:hAnsi="Microsoft YaHei" w:cs="Microsoft YaHei" w:hint="eastAsia"/>
                <w:color w:val="000000"/>
                <w:kern w:val="0"/>
                <w:sz w:val="20"/>
                <w:szCs w:val="20"/>
                <w:lang w:bidi="ar"/>
              </w:rPr>
              <w:t>编号</w:t>
            </w:r>
          </w:p>
        </w:tc>
        <w:tc>
          <w:tcPr>
            <w:tcW w:w="562" w:type="dxa"/>
            <w:tcBorders>
              <w:top w:val="single" w:sz="4" w:space="0" w:color="000000"/>
              <w:left w:val="single" w:sz="4" w:space="0" w:color="000000"/>
              <w:bottom w:val="single" w:sz="4" w:space="0" w:color="000000"/>
              <w:right w:val="single" w:sz="4" w:space="0" w:color="000000"/>
            </w:tcBorders>
            <w:vAlign w:val="center"/>
          </w:tcPr>
          <w:p w14:paraId="20FA389F"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3A5AF7D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用户手工录入</w:t>
            </w:r>
          </w:p>
        </w:tc>
        <w:tc>
          <w:tcPr>
            <w:tcW w:w="1028" w:type="dxa"/>
            <w:tcBorders>
              <w:top w:val="single" w:sz="4" w:space="0" w:color="000000"/>
              <w:bottom w:val="single" w:sz="4" w:space="0" w:color="000000"/>
              <w:right w:val="single" w:sz="4" w:space="0" w:color="000000"/>
            </w:tcBorders>
            <w:vAlign w:val="center"/>
          </w:tcPr>
          <w:p w14:paraId="4EE1CE6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47B888E8"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0D69024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08A0B8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46252B27"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7D5B97DC"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3DDDDF3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医师资格</w:t>
            </w:r>
            <w:proofErr w:type="gramStart"/>
            <w:r>
              <w:rPr>
                <w:rFonts w:ascii="Microsoft YaHei" w:eastAsia="Microsoft YaHei" w:hAnsi="Microsoft YaHei" w:cs="Microsoft YaHei" w:hint="eastAsia"/>
                <w:color w:val="000000"/>
                <w:kern w:val="0"/>
                <w:sz w:val="20"/>
                <w:szCs w:val="20"/>
                <w:lang w:bidi="ar"/>
              </w:rPr>
              <w:t>证取得</w:t>
            </w:r>
            <w:proofErr w:type="gramEnd"/>
            <w:r>
              <w:rPr>
                <w:rFonts w:ascii="Microsoft YaHei" w:eastAsia="Microsoft YaHei" w:hAnsi="Microsoft YaHei" w:cs="Microsoft YaHei" w:hint="eastAsia"/>
                <w:color w:val="000000"/>
                <w:kern w:val="0"/>
                <w:sz w:val="20"/>
                <w:szCs w:val="20"/>
                <w:lang w:bidi="ar"/>
              </w:rPr>
              <w:t>日期</w:t>
            </w:r>
          </w:p>
        </w:tc>
        <w:tc>
          <w:tcPr>
            <w:tcW w:w="562" w:type="dxa"/>
            <w:tcBorders>
              <w:top w:val="single" w:sz="4" w:space="0" w:color="000000"/>
              <w:left w:val="single" w:sz="4" w:space="0" w:color="000000"/>
              <w:bottom w:val="single" w:sz="4" w:space="0" w:color="000000"/>
              <w:right w:val="single" w:sz="4" w:space="0" w:color="000000"/>
            </w:tcBorders>
            <w:vAlign w:val="center"/>
          </w:tcPr>
          <w:p w14:paraId="03C80F7B"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2D06896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精确到日</w:t>
            </w:r>
          </w:p>
        </w:tc>
        <w:tc>
          <w:tcPr>
            <w:tcW w:w="1028" w:type="dxa"/>
            <w:tcBorders>
              <w:top w:val="single" w:sz="4" w:space="0" w:color="000000"/>
              <w:bottom w:val="single" w:sz="4" w:space="0" w:color="000000"/>
              <w:right w:val="single" w:sz="4" w:space="0" w:color="000000"/>
            </w:tcBorders>
            <w:vAlign w:val="center"/>
          </w:tcPr>
          <w:p w14:paraId="6ED1CBDE"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日期选择器</w:t>
            </w:r>
          </w:p>
        </w:tc>
        <w:tc>
          <w:tcPr>
            <w:tcW w:w="1855" w:type="dxa"/>
            <w:tcBorders>
              <w:top w:val="single" w:sz="4" w:space="0" w:color="000000"/>
              <w:left w:val="single" w:sz="4" w:space="0" w:color="000000"/>
              <w:bottom w:val="single" w:sz="4" w:space="0" w:color="000000"/>
              <w:right w:val="single" w:sz="4" w:space="0" w:color="000000"/>
            </w:tcBorders>
            <w:vAlign w:val="center"/>
          </w:tcPr>
          <w:p w14:paraId="0186FE3C"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32D3FD9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09B37F3E"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7A293580"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1AF54D27"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4F9D820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医师资格证附件</w:t>
            </w:r>
          </w:p>
        </w:tc>
        <w:tc>
          <w:tcPr>
            <w:tcW w:w="562" w:type="dxa"/>
            <w:tcBorders>
              <w:top w:val="single" w:sz="4" w:space="0" w:color="000000"/>
              <w:left w:val="single" w:sz="4" w:space="0" w:color="000000"/>
              <w:bottom w:val="single" w:sz="4" w:space="0" w:color="000000"/>
              <w:right w:val="single" w:sz="4" w:space="0" w:color="000000"/>
            </w:tcBorders>
            <w:vAlign w:val="center"/>
          </w:tcPr>
          <w:p w14:paraId="6891E423"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3FEA094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用户上传</w:t>
            </w:r>
          </w:p>
        </w:tc>
        <w:tc>
          <w:tcPr>
            <w:tcW w:w="1028" w:type="dxa"/>
            <w:tcBorders>
              <w:top w:val="single" w:sz="4" w:space="0" w:color="000000"/>
              <w:bottom w:val="single" w:sz="4" w:space="0" w:color="000000"/>
              <w:right w:val="single" w:sz="4" w:space="0" w:color="000000"/>
            </w:tcBorders>
            <w:vAlign w:val="center"/>
          </w:tcPr>
          <w:p w14:paraId="1071C3B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附件</w:t>
            </w:r>
          </w:p>
        </w:tc>
        <w:tc>
          <w:tcPr>
            <w:tcW w:w="1855" w:type="dxa"/>
            <w:tcBorders>
              <w:top w:val="single" w:sz="4" w:space="0" w:color="000000"/>
              <w:left w:val="single" w:sz="4" w:space="0" w:color="000000"/>
              <w:bottom w:val="single" w:sz="4" w:space="0" w:color="000000"/>
              <w:right w:val="single" w:sz="4" w:space="0" w:color="000000"/>
            </w:tcBorders>
            <w:vAlign w:val="center"/>
          </w:tcPr>
          <w:p w14:paraId="776E8A7D"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66C3C80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7FDDC70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74460831"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19F66750"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1CE62CA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医师执业证</w:t>
            </w:r>
            <w:proofErr w:type="gramStart"/>
            <w:r>
              <w:rPr>
                <w:rFonts w:ascii="Microsoft YaHei" w:eastAsia="Microsoft YaHei" w:hAnsi="Microsoft YaHei" w:cs="Microsoft YaHei" w:hint="eastAsia"/>
                <w:color w:val="000000"/>
                <w:kern w:val="0"/>
                <w:sz w:val="20"/>
                <w:szCs w:val="20"/>
                <w:lang w:bidi="ar"/>
              </w:rPr>
              <w:t>证</w:t>
            </w:r>
            <w:proofErr w:type="gramEnd"/>
            <w:r>
              <w:rPr>
                <w:rFonts w:ascii="Microsoft YaHei" w:eastAsia="Microsoft YaHei" w:hAnsi="Microsoft YaHei" w:cs="Microsoft YaHei" w:hint="eastAsia"/>
                <w:color w:val="000000"/>
                <w:kern w:val="0"/>
                <w:sz w:val="20"/>
                <w:szCs w:val="20"/>
                <w:lang w:bidi="ar"/>
              </w:rPr>
              <w:t>编号</w:t>
            </w:r>
          </w:p>
        </w:tc>
        <w:tc>
          <w:tcPr>
            <w:tcW w:w="562" w:type="dxa"/>
            <w:tcBorders>
              <w:top w:val="single" w:sz="4" w:space="0" w:color="000000"/>
              <w:left w:val="single" w:sz="4" w:space="0" w:color="000000"/>
              <w:bottom w:val="single" w:sz="4" w:space="0" w:color="000000"/>
              <w:right w:val="single" w:sz="4" w:space="0" w:color="000000"/>
            </w:tcBorders>
            <w:vAlign w:val="center"/>
          </w:tcPr>
          <w:p w14:paraId="454AB151"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5D815D4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用户手工录入</w:t>
            </w:r>
          </w:p>
        </w:tc>
        <w:tc>
          <w:tcPr>
            <w:tcW w:w="1028" w:type="dxa"/>
            <w:tcBorders>
              <w:top w:val="single" w:sz="4" w:space="0" w:color="000000"/>
              <w:bottom w:val="single" w:sz="4" w:space="0" w:color="000000"/>
              <w:right w:val="single" w:sz="4" w:space="0" w:color="000000"/>
            </w:tcBorders>
            <w:vAlign w:val="center"/>
          </w:tcPr>
          <w:p w14:paraId="46E5038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5AC5207E"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577C626E"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59D8FBF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394FC2A6"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3DB5301E"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B03D38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医师执业</w:t>
            </w:r>
            <w:proofErr w:type="gramStart"/>
            <w:r>
              <w:rPr>
                <w:rFonts w:ascii="Microsoft YaHei" w:eastAsia="Microsoft YaHei" w:hAnsi="Microsoft YaHei" w:cs="Microsoft YaHei" w:hint="eastAsia"/>
                <w:color w:val="000000"/>
                <w:kern w:val="0"/>
                <w:sz w:val="20"/>
                <w:szCs w:val="20"/>
                <w:lang w:bidi="ar"/>
              </w:rPr>
              <w:t>证取得</w:t>
            </w:r>
            <w:proofErr w:type="gramEnd"/>
            <w:r>
              <w:rPr>
                <w:rFonts w:ascii="Microsoft YaHei" w:eastAsia="Microsoft YaHei" w:hAnsi="Microsoft YaHei" w:cs="Microsoft YaHei" w:hint="eastAsia"/>
                <w:color w:val="000000"/>
                <w:kern w:val="0"/>
                <w:sz w:val="20"/>
                <w:szCs w:val="20"/>
                <w:lang w:bidi="ar"/>
              </w:rPr>
              <w:t>日期</w:t>
            </w:r>
          </w:p>
        </w:tc>
        <w:tc>
          <w:tcPr>
            <w:tcW w:w="562" w:type="dxa"/>
            <w:tcBorders>
              <w:top w:val="single" w:sz="4" w:space="0" w:color="000000"/>
              <w:left w:val="single" w:sz="4" w:space="0" w:color="000000"/>
              <w:bottom w:val="single" w:sz="4" w:space="0" w:color="000000"/>
              <w:right w:val="single" w:sz="4" w:space="0" w:color="000000"/>
            </w:tcBorders>
            <w:vAlign w:val="center"/>
          </w:tcPr>
          <w:p w14:paraId="0CD6B9B6"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249F42A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精确到日</w:t>
            </w:r>
          </w:p>
        </w:tc>
        <w:tc>
          <w:tcPr>
            <w:tcW w:w="1028" w:type="dxa"/>
            <w:tcBorders>
              <w:top w:val="single" w:sz="4" w:space="0" w:color="000000"/>
              <w:bottom w:val="single" w:sz="4" w:space="0" w:color="000000"/>
              <w:right w:val="single" w:sz="4" w:space="0" w:color="000000"/>
            </w:tcBorders>
            <w:vAlign w:val="center"/>
          </w:tcPr>
          <w:p w14:paraId="0CCDAC3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日期选择器</w:t>
            </w:r>
          </w:p>
        </w:tc>
        <w:tc>
          <w:tcPr>
            <w:tcW w:w="1855" w:type="dxa"/>
            <w:tcBorders>
              <w:top w:val="single" w:sz="4" w:space="0" w:color="000000"/>
              <w:left w:val="single" w:sz="4" w:space="0" w:color="000000"/>
              <w:bottom w:val="single" w:sz="4" w:space="0" w:color="000000"/>
              <w:right w:val="single" w:sz="4" w:space="0" w:color="000000"/>
            </w:tcBorders>
            <w:vAlign w:val="center"/>
          </w:tcPr>
          <w:p w14:paraId="495534EA"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64DBDAE9"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6169F7AE"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56E6A7CB"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43EB3E7C"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32C8EF4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医师执业证证书</w:t>
            </w:r>
          </w:p>
        </w:tc>
        <w:tc>
          <w:tcPr>
            <w:tcW w:w="562" w:type="dxa"/>
            <w:tcBorders>
              <w:top w:val="single" w:sz="4" w:space="0" w:color="000000"/>
              <w:left w:val="single" w:sz="4" w:space="0" w:color="000000"/>
              <w:bottom w:val="single" w:sz="4" w:space="0" w:color="000000"/>
              <w:right w:val="single" w:sz="4" w:space="0" w:color="000000"/>
            </w:tcBorders>
            <w:vAlign w:val="center"/>
          </w:tcPr>
          <w:p w14:paraId="618FE3D6"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6824644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用户上传</w:t>
            </w:r>
          </w:p>
        </w:tc>
        <w:tc>
          <w:tcPr>
            <w:tcW w:w="1028" w:type="dxa"/>
            <w:tcBorders>
              <w:top w:val="single" w:sz="4" w:space="0" w:color="000000"/>
              <w:bottom w:val="single" w:sz="4" w:space="0" w:color="000000"/>
              <w:right w:val="single" w:sz="4" w:space="0" w:color="000000"/>
            </w:tcBorders>
            <w:vAlign w:val="center"/>
          </w:tcPr>
          <w:p w14:paraId="5728DCD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附件</w:t>
            </w:r>
          </w:p>
        </w:tc>
        <w:tc>
          <w:tcPr>
            <w:tcW w:w="1855" w:type="dxa"/>
            <w:tcBorders>
              <w:top w:val="single" w:sz="4" w:space="0" w:color="000000"/>
              <w:left w:val="single" w:sz="4" w:space="0" w:color="000000"/>
              <w:bottom w:val="single" w:sz="4" w:space="0" w:color="000000"/>
              <w:right w:val="single" w:sz="4" w:space="0" w:color="000000"/>
            </w:tcBorders>
            <w:vAlign w:val="center"/>
          </w:tcPr>
          <w:p w14:paraId="55AC7859"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5491C52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774616D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3A3B76F8"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69BFFC6C"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0543A7B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职称</w:t>
            </w:r>
          </w:p>
        </w:tc>
        <w:tc>
          <w:tcPr>
            <w:tcW w:w="562" w:type="dxa"/>
            <w:tcBorders>
              <w:top w:val="single" w:sz="4" w:space="0" w:color="000000"/>
              <w:left w:val="single" w:sz="4" w:space="0" w:color="000000"/>
              <w:bottom w:val="single" w:sz="4" w:space="0" w:color="000000"/>
              <w:right w:val="single" w:sz="4" w:space="0" w:color="000000"/>
            </w:tcBorders>
            <w:vAlign w:val="center"/>
          </w:tcPr>
          <w:p w14:paraId="0F868B60"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379D9E9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不可编辑，仅展示，默认带出HCP的专业职称</w:t>
            </w:r>
          </w:p>
        </w:tc>
        <w:tc>
          <w:tcPr>
            <w:tcW w:w="1028" w:type="dxa"/>
            <w:tcBorders>
              <w:top w:val="single" w:sz="4" w:space="0" w:color="000000"/>
              <w:bottom w:val="single" w:sz="4" w:space="0" w:color="000000"/>
              <w:right w:val="single" w:sz="4" w:space="0" w:color="000000"/>
            </w:tcBorders>
            <w:vAlign w:val="center"/>
          </w:tcPr>
          <w:p w14:paraId="34D8FF7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03CD2318"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6FC7FF4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6699ED8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1587CB67"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164FD0C7"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0F091D1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职称取得日期</w:t>
            </w:r>
          </w:p>
        </w:tc>
        <w:tc>
          <w:tcPr>
            <w:tcW w:w="562" w:type="dxa"/>
            <w:tcBorders>
              <w:top w:val="single" w:sz="4" w:space="0" w:color="000000"/>
              <w:left w:val="single" w:sz="4" w:space="0" w:color="000000"/>
              <w:bottom w:val="single" w:sz="4" w:space="0" w:color="000000"/>
              <w:right w:val="single" w:sz="4" w:space="0" w:color="000000"/>
            </w:tcBorders>
            <w:vAlign w:val="center"/>
          </w:tcPr>
          <w:p w14:paraId="6BAEAB90"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26F89ED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精确到日</w:t>
            </w:r>
          </w:p>
        </w:tc>
        <w:tc>
          <w:tcPr>
            <w:tcW w:w="1028" w:type="dxa"/>
            <w:tcBorders>
              <w:top w:val="single" w:sz="4" w:space="0" w:color="000000"/>
              <w:bottom w:val="single" w:sz="4" w:space="0" w:color="000000"/>
              <w:right w:val="single" w:sz="4" w:space="0" w:color="000000"/>
            </w:tcBorders>
            <w:vAlign w:val="center"/>
          </w:tcPr>
          <w:p w14:paraId="2AF2446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时间选择器</w:t>
            </w:r>
          </w:p>
        </w:tc>
        <w:tc>
          <w:tcPr>
            <w:tcW w:w="1855" w:type="dxa"/>
            <w:tcBorders>
              <w:top w:val="single" w:sz="4" w:space="0" w:color="000000"/>
              <w:left w:val="single" w:sz="4" w:space="0" w:color="000000"/>
              <w:bottom w:val="single" w:sz="4" w:space="0" w:color="000000"/>
              <w:right w:val="single" w:sz="4" w:space="0" w:color="000000"/>
            </w:tcBorders>
            <w:vAlign w:val="center"/>
          </w:tcPr>
          <w:p w14:paraId="2B36A990"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6B13CF1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71FD17D2"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11900BA8"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1592E87E"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3FEDD47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职称附件</w:t>
            </w:r>
          </w:p>
        </w:tc>
        <w:tc>
          <w:tcPr>
            <w:tcW w:w="562" w:type="dxa"/>
            <w:tcBorders>
              <w:top w:val="single" w:sz="4" w:space="0" w:color="000000"/>
              <w:left w:val="single" w:sz="4" w:space="0" w:color="000000"/>
              <w:bottom w:val="single" w:sz="4" w:space="0" w:color="000000"/>
              <w:right w:val="single" w:sz="4" w:space="0" w:color="000000"/>
            </w:tcBorders>
            <w:vAlign w:val="center"/>
          </w:tcPr>
          <w:p w14:paraId="21FD610E"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10811EE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用户上传</w:t>
            </w:r>
          </w:p>
        </w:tc>
        <w:tc>
          <w:tcPr>
            <w:tcW w:w="1028" w:type="dxa"/>
            <w:tcBorders>
              <w:top w:val="single" w:sz="4" w:space="0" w:color="000000"/>
              <w:bottom w:val="single" w:sz="4" w:space="0" w:color="000000"/>
              <w:right w:val="single" w:sz="4" w:space="0" w:color="000000"/>
            </w:tcBorders>
            <w:vAlign w:val="center"/>
          </w:tcPr>
          <w:p w14:paraId="448BE62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附件</w:t>
            </w:r>
          </w:p>
        </w:tc>
        <w:tc>
          <w:tcPr>
            <w:tcW w:w="1855" w:type="dxa"/>
            <w:tcBorders>
              <w:top w:val="single" w:sz="4" w:space="0" w:color="000000"/>
              <w:left w:val="single" w:sz="4" w:space="0" w:color="000000"/>
              <w:bottom w:val="single" w:sz="4" w:space="0" w:color="000000"/>
              <w:right w:val="single" w:sz="4" w:space="0" w:color="000000"/>
            </w:tcBorders>
            <w:vAlign w:val="center"/>
          </w:tcPr>
          <w:p w14:paraId="460841C6"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45D0353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5F95D16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75746D46"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5E1BE354"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EECE94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高等院校教师职称</w:t>
            </w:r>
          </w:p>
        </w:tc>
        <w:tc>
          <w:tcPr>
            <w:tcW w:w="562" w:type="dxa"/>
            <w:tcBorders>
              <w:top w:val="single" w:sz="4" w:space="0" w:color="000000"/>
              <w:left w:val="single" w:sz="4" w:space="0" w:color="000000"/>
              <w:bottom w:val="single" w:sz="4" w:space="0" w:color="000000"/>
              <w:right w:val="single" w:sz="4" w:space="0" w:color="000000"/>
            </w:tcBorders>
            <w:vAlign w:val="center"/>
          </w:tcPr>
          <w:p w14:paraId="11BF1C5F"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6BB0237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用户手工录入</w:t>
            </w:r>
          </w:p>
        </w:tc>
        <w:tc>
          <w:tcPr>
            <w:tcW w:w="1028" w:type="dxa"/>
            <w:tcBorders>
              <w:top w:val="single" w:sz="4" w:space="0" w:color="000000"/>
              <w:bottom w:val="single" w:sz="4" w:space="0" w:color="000000"/>
              <w:right w:val="single" w:sz="4" w:space="0" w:color="000000"/>
            </w:tcBorders>
            <w:vAlign w:val="center"/>
          </w:tcPr>
          <w:p w14:paraId="5F4DFDA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4E08ACBC"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3DD7838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0FDEE7E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24CB072D"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0E911224"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6E719E5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高等院校教师职称取得日期</w:t>
            </w:r>
          </w:p>
        </w:tc>
        <w:tc>
          <w:tcPr>
            <w:tcW w:w="562" w:type="dxa"/>
            <w:tcBorders>
              <w:top w:val="single" w:sz="4" w:space="0" w:color="000000"/>
              <w:left w:val="single" w:sz="4" w:space="0" w:color="000000"/>
              <w:bottom w:val="single" w:sz="4" w:space="0" w:color="000000"/>
              <w:right w:val="single" w:sz="4" w:space="0" w:color="000000"/>
            </w:tcBorders>
            <w:vAlign w:val="center"/>
          </w:tcPr>
          <w:p w14:paraId="17D4FA81"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noWrap/>
            <w:vAlign w:val="center"/>
          </w:tcPr>
          <w:p w14:paraId="609ADAA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精确到日</w:t>
            </w:r>
          </w:p>
        </w:tc>
        <w:tc>
          <w:tcPr>
            <w:tcW w:w="1028" w:type="dxa"/>
            <w:tcBorders>
              <w:top w:val="single" w:sz="4" w:space="0" w:color="000000"/>
              <w:bottom w:val="single" w:sz="4" w:space="0" w:color="000000"/>
              <w:right w:val="single" w:sz="4" w:space="0" w:color="000000"/>
            </w:tcBorders>
            <w:vAlign w:val="center"/>
          </w:tcPr>
          <w:p w14:paraId="2FC28CC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时间选择器</w:t>
            </w:r>
          </w:p>
        </w:tc>
        <w:tc>
          <w:tcPr>
            <w:tcW w:w="1855" w:type="dxa"/>
            <w:tcBorders>
              <w:top w:val="single" w:sz="4" w:space="0" w:color="000000"/>
              <w:left w:val="single" w:sz="4" w:space="0" w:color="000000"/>
              <w:bottom w:val="single" w:sz="4" w:space="0" w:color="000000"/>
              <w:right w:val="single" w:sz="4" w:space="0" w:color="000000"/>
            </w:tcBorders>
            <w:vAlign w:val="center"/>
          </w:tcPr>
          <w:p w14:paraId="559EDDBE"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4AADB81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057CEE3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035AF1E8"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1BDF0B5D"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56C3A33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高等院校教师职称附件</w:t>
            </w:r>
          </w:p>
        </w:tc>
        <w:tc>
          <w:tcPr>
            <w:tcW w:w="562" w:type="dxa"/>
            <w:tcBorders>
              <w:top w:val="single" w:sz="4" w:space="0" w:color="000000"/>
              <w:left w:val="single" w:sz="4" w:space="0" w:color="000000"/>
              <w:bottom w:val="single" w:sz="4" w:space="0" w:color="000000"/>
              <w:right w:val="single" w:sz="4" w:space="0" w:color="000000"/>
            </w:tcBorders>
            <w:vAlign w:val="center"/>
          </w:tcPr>
          <w:p w14:paraId="2A5A1455"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5CCACB0E"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用户上传</w:t>
            </w:r>
          </w:p>
        </w:tc>
        <w:tc>
          <w:tcPr>
            <w:tcW w:w="1028" w:type="dxa"/>
            <w:tcBorders>
              <w:top w:val="single" w:sz="4" w:space="0" w:color="000000"/>
              <w:bottom w:val="single" w:sz="4" w:space="0" w:color="000000"/>
              <w:right w:val="single" w:sz="4" w:space="0" w:color="000000"/>
            </w:tcBorders>
            <w:vAlign w:val="center"/>
          </w:tcPr>
          <w:p w14:paraId="6ADCD18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附件</w:t>
            </w:r>
          </w:p>
        </w:tc>
        <w:tc>
          <w:tcPr>
            <w:tcW w:w="1855" w:type="dxa"/>
            <w:tcBorders>
              <w:top w:val="single" w:sz="4" w:space="0" w:color="000000"/>
              <w:left w:val="single" w:sz="4" w:space="0" w:color="000000"/>
              <w:bottom w:val="single" w:sz="4" w:space="0" w:color="000000"/>
              <w:right w:val="single" w:sz="4" w:space="0" w:color="000000"/>
            </w:tcBorders>
            <w:vAlign w:val="center"/>
          </w:tcPr>
          <w:p w14:paraId="345FAC32"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555DC6D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09A112C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65E492A7"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52FF03EF"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1C46B99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协会任职</w:t>
            </w:r>
          </w:p>
        </w:tc>
        <w:tc>
          <w:tcPr>
            <w:tcW w:w="562" w:type="dxa"/>
            <w:tcBorders>
              <w:top w:val="single" w:sz="4" w:space="0" w:color="000000"/>
              <w:left w:val="single" w:sz="4" w:space="0" w:color="000000"/>
              <w:bottom w:val="single" w:sz="4" w:space="0" w:color="000000"/>
              <w:right w:val="single" w:sz="4" w:space="0" w:color="000000"/>
            </w:tcBorders>
            <w:vAlign w:val="center"/>
          </w:tcPr>
          <w:p w14:paraId="6049F665"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107E7129"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用户手工录入</w:t>
            </w:r>
          </w:p>
        </w:tc>
        <w:tc>
          <w:tcPr>
            <w:tcW w:w="1028" w:type="dxa"/>
            <w:tcBorders>
              <w:top w:val="single" w:sz="4" w:space="0" w:color="000000"/>
              <w:bottom w:val="single" w:sz="4" w:space="0" w:color="000000"/>
              <w:right w:val="single" w:sz="4" w:space="0" w:color="000000"/>
            </w:tcBorders>
            <w:vAlign w:val="center"/>
          </w:tcPr>
          <w:p w14:paraId="5DC7FE0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5C68F4A2"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417DDD7E"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4A7012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4B8337F3"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0CDB0E2D"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4ABB915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其他补充资质</w:t>
            </w:r>
          </w:p>
        </w:tc>
        <w:tc>
          <w:tcPr>
            <w:tcW w:w="562" w:type="dxa"/>
            <w:tcBorders>
              <w:top w:val="single" w:sz="4" w:space="0" w:color="000000"/>
              <w:left w:val="single" w:sz="4" w:space="0" w:color="000000"/>
              <w:bottom w:val="single" w:sz="4" w:space="0" w:color="000000"/>
              <w:right w:val="single" w:sz="4" w:space="0" w:color="000000"/>
            </w:tcBorders>
            <w:vAlign w:val="center"/>
          </w:tcPr>
          <w:p w14:paraId="18C38AE7"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N</w:t>
            </w:r>
          </w:p>
        </w:tc>
        <w:tc>
          <w:tcPr>
            <w:tcW w:w="3013" w:type="dxa"/>
            <w:tcBorders>
              <w:top w:val="single" w:sz="4" w:space="0" w:color="000000"/>
              <w:left w:val="single" w:sz="4" w:space="0" w:color="000000"/>
              <w:bottom w:val="single" w:sz="4" w:space="0" w:color="000000"/>
              <w:right w:val="single" w:sz="4" w:space="0" w:color="000000"/>
            </w:tcBorders>
            <w:vAlign w:val="center"/>
          </w:tcPr>
          <w:p w14:paraId="20B480A9"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用户手工录入</w:t>
            </w:r>
          </w:p>
        </w:tc>
        <w:tc>
          <w:tcPr>
            <w:tcW w:w="1028" w:type="dxa"/>
            <w:tcBorders>
              <w:top w:val="single" w:sz="4" w:space="0" w:color="000000"/>
              <w:bottom w:val="single" w:sz="4" w:space="0" w:color="000000"/>
              <w:right w:val="single" w:sz="4" w:space="0" w:color="000000"/>
            </w:tcBorders>
            <w:vAlign w:val="center"/>
          </w:tcPr>
          <w:p w14:paraId="47B88479"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0CBEEED3"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13DCD87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1A690F7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5CFCB9A7"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noWrap/>
            <w:vAlign w:val="center"/>
          </w:tcPr>
          <w:p w14:paraId="04063874"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noWrap/>
            <w:vAlign w:val="center"/>
          </w:tcPr>
          <w:p w14:paraId="7DB05F1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其他补充资质附件</w:t>
            </w:r>
          </w:p>
        </w:tc>
        <w:tc>
          <w:tcPr>
            <w:tcW w:w="562" w:type="dxa"/>
            <w:tcBorders>
              <w:top w:val="single" w:sz="4" w:space="0" w:color="000000"/>
              <w:left w:val="single" w:sz="4" w:space="0" w:color="000000"/>
              <w:bottom w:val="single" w:sz="4" w:space="0" w:color="000000"/>
              <w:right w:val="single" w:sz="4" w:space="0" w:color="000000"/>
            </w:tcBorders>
            <w:vAlign w:val="center"/>
          </w:tcPr>
          <w:p w14:paraId="723C7128"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N</w:t>
            </w:r>
          </w:p>
        </w:tc>
        <w:tc>
          <w:tcPr>
            <w:tcW w:w="3013" w:type="dxa"/>
            <w:tcBorders>
              <w:top w:val="single" w:sz="4" w:space="0" w:color="000000"/>
              <w:left w:val="single" w:sz="4" w:space="0" w:color="000000"/>
              <w:bottom w:val="single" w:sz="4" w:space="0" w:color="000000"/>
              <w:right w:val="single" w:sz="4" w:space="0" w:color="000000"/>
            </w:tcBorders>
            <w:vAlign w:val="center"/>
          </w:tcPr>
          <w:p w14:paraId="13CE052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用户上传</w:t>
            </w:r>
          </w:p>
        </w:tc>
        <w:tc>
          <w:tcPr>
            <w:tcW w:w="1028" w:type="dxa"/>
            <w:tcBorders>
              <w:top w:val="single" w:sz="4" w:space="0" w:color="000000"/>
              <w:bottom w:val="single" w:sz="4" w:space="0" w:color="000000"/>
              <w:right w:val="single" w:sz="4" w:space="0" w:color="000000"/>
            </w:tcBorders>
            <w:vAlign w:val="center"/>
          </w:tcPr>
          <w:p w14:paraId="61A8086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附件</w:t>
            </w:r>
          </w:p>
        </w:tc>
        <w:tc>
          <w:tcPr>
            <w:tcW w:w="1855" w:type="dxa"/>
            <w:tcBorders>
              <w:top w:val="single" w:sz="4" w:space="0" w:color="000000"/>
              <w:left w:val="single" w:sz="4" w:space="0" w:color="000000"/>
              <w:bottom w:val="single" w:sz="4" w:space="0" w:color="000000"/>
              <w:right w:val="single" w:sz="4" w:space="0" w:color="000000"/>
            </w:tcBorders>
            <w:vAlign w:val="center"/>
          </w:tcPr>
          <w:p w14:paraId="065808FB"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7A5D2E5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63C6CEE9"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132F7668" w14:textId="77777777">
        <w:trPr>
          <w:trHeight w:val="480"/>
        </w:trPr>
        <w:tc>
          <w:tcPr>
            <w:tcW w:w="645" w:type="dxa"/>
            <w:vMerge w:val="restart"/>
            <w:tcBorders>
              <w:top w:val="single" w:sz="4" w:space="0" w:color="000000"/>
              <w:left w:val="single" w:sz="4" w:space="0" w:color="000000"/>
              <w:right w:val="single" w:sz="4" w:space="0" w:color="000000"/>
            </w:tcBorders>
            <w:vAlign w:val="center"/>
          </w:tcPr>
          <w:p w14:paraId="666B22E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讲者银行信息</w:t>
            </w:r>
          </w:p>
        </w:tc>
        <w:tc>
          <w:tcPr>
            <w:tcW w:w="1151" w:type="dxa"/>
            <w:tcBorders>
              <w:top w:val="single" w:sz="4" w:space="0" w:color="000000"/>
              <w:left w:val="single" w:sz="4" w:space="0" w:color="000000"/>
              <w:bottom w:val="single" w:sz="4" w:space="0" w:color="000000"/>
              <w:right w:val="single" w:sz="4" w:space="0" w:color="000000"/>
            </w:tcBorders>
            <w:vAlign w:val="center"/>
          </w:tcPr>
          <w:p w14:paraId="372776C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开户行名称</w:t>
            </w:r>
          </w:p>
        </w:tc>
        <w:tc>
          <w:tcPr>
            <w:tcW w:w="562" w:type="dxa"/>
            <w:tcBorders>
              <w:top w:val="single" w:sz="4" w:space="0" w:color="000000"/>
              <w:left w:val="single" w:sz="4" w:space="0" w:color="000000"/>
              <w:bottom w:val="single" w:sz="4" w:space="0" w:color="000000"/>
              <w:right w:val="single" w:sz="4" w:space="0" w:color="000000"/>
            </w:tcBorders>
            <w:vAlign w:val="center"/>
          </w:tcPr>
          <w:p w14:paraId="00037461"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1F944B70" w14:textId="77777777" w:rsidR="00CF6F30" w:rsidRDefault="00CF6F30">
            <w:pPr>
              <w:rPr>
                <w:rFonts w:ascii="Microsoft YaHei" w:eastAsia="Microsoft YaHei" w:hAnsi="Microsoft YaHei" w:cs="Microsoft YaHei" w:hint="eastAsia"/>
                <w:color w:val="000000"/>
                <w:sz w:val="20"/>
                <w:szCs w:val="20"/>
              </w:rPr>
            </w:pPr>
          </w:p>
        </w:tc>
        <w:tc>
          <w:tcPr>
            <w:tcW w:w="1028" w:type="dxa"/>
            <w:tcBorders>
              <w:top w:val="single" w:sz="4" w:space="0" w:color="000000"/>
              <w:left w:val="single" w:sz="4" w:space="0" w:color="000000"/>
              <w:bottom w:val="single" w:sz="4" w:space="0" w:color="000000"/>
              <w:right w:val="single" w:sz="4" w:space="0" w:color="000000"/>
            </w:tcBorders>
            <w:vAlign w:val="center"/>
          </w:tcPr>
          <w:p w14:paraId="171EC2E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单选-检索下拉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12272C70"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03E075B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55114922"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707539F4" w14:textId="77777777">
        <w:trPr>
          <w:trHeight w:val="480"/>
        </w:trPr>
        <w:tc>
          <w:tcPr>
            <w:tcW w:w="645" w:type="dxa"/>
            <w:vMerge/>
            <w:tcBorders>
              <w:top w:val="single" w:sz="4" w:space="0" w:color="000000"/>
              <w:left w:val="single" w:sz="4" w:space="0" w:color="000000"/>
              <w:right w:val="single" w:sz="4" w:space="0" w:color="000000"/>
            </w:tcBorders>
            <w:vAlign w:val="center"/>
          </w:tcPr>
          <w:p w14:paraId="1EDE35DF"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4DC5676E"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银行总行名称</w:t>
            </w:r>
          </w:p>
        </w:tc>
        <w:tc>
          <w:tcPr>
            <w:tcW w:w="562" w:type="dxa"/>
            <w:tcBorders>
              <w:top w:val="single" w:sz="4" w:space="0" w:color="000000"/>
              <w:bottom w:val="single" w:sz="4" w:space="0" w:color="000000"/>
              <w:right w:val="single" w:sz="4" w:space="0" w:color="000000"/>
            </w:tcBorders>
            <w:vAlign w:val="center"/>
          </w:tcPr>
          <w:p w14:paraId="291DC260"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75B6A76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不可编辑，仅展示，默认带出选择的开户行名称的总行名称</w:t>
            </w:r>
          </w:p>
        </w:tc>
        <w:tc>
          <w:tcPr>
            <w:tcW w:w="1028" w:type="dxa"/>
            <w:tcBorders>
              <w:top w:val="single" w:sz="4" w:space="0" w:color="000000"/>
              <w:left w:val="single" w:sz="4" w:space="0" w:color="000000"/>
              <w:bottom w:val="single" w:sz="4" w:space="0" w:color="000000"/>
              <w:right w:val="single" w:sz="4" w:space="0" w:color="000000"/>
            </w:tcBorders>
            <w:vAlign w:val="center"/>
          </w:tcPr>
          <w:p w14:paraId="7B41F68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单选-检索下拉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2C9BBC03"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6D889BA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2CC72F7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0484D9B7" w14:textId="77777777">
        <w:trPr>
          <w:trHeight w:val="480"/>
        </w:trPr>
        <w:tc>
          <w:tcPr>
            <w:tcW w:w="645" w:type="dxa"/>
            <w:vMerge/>
            <w:tcBorders>
              <w:top w:val="single" w:sz="4" w:space="0" w:color="000000"/>
              <w:left w:val="single" w:sz="4" w:space="0" w:color="000000"/>
              <w:right w:val="single" w:sz="4" w:space="0" w:color="000000"/>
            </w:tcBorders>
            <w:vAlign w:val="center"/>
          </w:tcPr>
          <w:p w14:paraId="5C3D2F4A"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324C083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银行账号</w:t>
            </w:r>
          </w:p>
        </w:tc>
        <w:tc>
          <w:tcPr>
            <w:tcW w:w="562" w:type="dxa"/>
            <w:tcBorders>
              <w:top w:val="single" w:sz="4" w:space="0" w:color="000000"/>
              <w:right w:val="single" w:sz="4" w:space="0" w:color="000000"/>
            </w:tcBorders>
            <w:vAlign w:val="center"/>
          </w:tcPr>
          <w:p w14:paraId="29E41A1F"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2ECADF92"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用户手工录入，需要三要素验证</w:t>
            </w:r>
          </w:p>
        </w:tc>
        <w:tc>
          <w:tcPr>
            <w:tcW w:w="1028" w:type="dxa"/>
            <w:tcBorders>
              <w:top w:val="single" w:sz="4" w:space="0" w:color="000000"/>
              <w:left w:val="single" w:sz="4" w:space="0" w:color="000000"/>
              <w:right w:val="single" w:sz="4" w:space="0" w:color="000000"/>
            </w:tcBorders>
            <w:vAlign w:val="center"/>
          </w:tcPr>
          <w:p w14:paraId="37EFA26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文本录入</w:t>
            </w:r>
          </w:p>
        </w:tc>
        <w:tc>
          <w:tcPr>
            <w:tcW w:w="1855" w:type="dxa"/>
            <w:tcBorders>
              <w:top w:val="single" w:sz="4" w:space="0" w:color="000000"/>
              <w:left w:val="single" w:sz="4" w:space="0" w:color="000000"/>
              <w:right w:val="single" w:sz="4" w:space="0" w:color="000000"/>
            </w:tcBorders>
            <w:vAlign w:val="center"/>
          </w:tcPr>
          <w:p w14:paraId="7F3541DF"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right w:val="single" w:sz="4" w:space="0" w:color="000000"/>
            </w:tcBorders>
            <w:noWrap/>
            <w:vAlign w:val="center"/>
          </w:tcPr>
          <w:p w14:paraId="392CF1A9"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right w:val="single" w:sz="4" w:space="0" w:color="000000"/>
            </w:tcBorders>
            <w:noWrap/>
            <w:vAlign w:val="center"/>
          </w:tcPr>
          <w:p w14:paraId="0C3FBEB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509CC0B8" w14:textId="77777777">
        <w:trPr>
          <w:trHeight w:val="480"/>
        </w:trPr>
        <w:tc>
          <w:tcPr>
            <w:tcW w:w="645" w:type="dxa"/>
            <w:vMerge/>
            <w:tcBorders>
              <w:top w:val="single" w:sz="4" w:space="0" w:color="000000"/>
              <w:left w:val="single" w:sz="4" w:space="0" w:color="000000"/>
              <w:right w:val="single" w:sz="4" w:space="0" w:color="000000"/>
            </w:tcBorders>
            <w:vAlign w:val="center"/>
          </w:tcPr>
          <w:p w14:paraId="77A0E36B" w14:textId="77777777" w:rsidR="00CF6F30" w:rsidRDefault="00CF6F30">
            <w:pPr>
              <w:rPr>
                <w:rFonts w:ascii="Microsoft YaHei" w:eastAsia="Microsoft YaHei" w:hAnsi="Microsoft YaHei" w:cs="Microsoft YaHei" w:hint="eastAsia"/>
                <w:color w:val="000000"/>
                <w:sz w:val="20"/>
                <w:szCs w:val="20"/>
              </w:rPr>
            </w:pPr>
          </w:p>
        </w:tc>
        <w:tc>
          <w:tcPr>
            <w:tcW w:w="1151" w:type="dxa"/>
            <w:tcBorders>
              <w:top w:val="single" w:sz="4" w:space="0" w:color="000000"/>
              <w:left w:val="single" w:sz="4" w:space="0" w:color="000000"/>
              <w:right w:val="single" w:sz="4" w:space="0" w:color="000000"/>
            </w:tcBorders>
            <w:vAlign w:val="center"/>
          </w:tcPr>
          <w:p w14:paraId="72418AE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银行卡正面照片</w:t>
            </w:r>
          </w:p>
        </w:tc>
        <w:tc>
          <w:tcPr>
            <w:tcW w:w="562" w:type="dxa"/>
            <w:tcBorders>
              <w:top w:val="single" w:sz="4" w:space="0" w:color="000000"/>
              <w:left w:val="single" w:sz="4" w:space="0" w:color="000000"/>
              <w:right w:val="single" w:sz="4" w:space="0" w:color="000000"/>
            </w:tcBorders>
            <w:vAlign w:val="center"/>
          </w:tcPr>
          <w:p w14:paraId="577BF7D2"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right w:val="single" w:sz="4" w:space="0" w:color="000000"/>
            </w:tcBorders>
            <w:noWrap/>
            <w:vAlign w:val="bottom"/>
          </w:tcPr>
          <w:p w14:paraId="49DF1D03" w14:textId="77777777" w:rsidR="00CF6F30" w:rsidRDefault="00F0093C">
            <w:pPr>
              <w:textAlignment w:val="bottom"/>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用户上传</w:t>
            </w:r>
          </w:p>
        </w:tc>
        <w:tc>
          <w:tcPr>
            <w:tcW w:w="1028" w:type="dxa"/>
            <w:tcBorders>
              <w:top w:val="single" w:sz="4" w:space="0" w:color="000000"/>
              <w:left w:val="single" w:sz="4" w:space="0" w:color="000000"/>
              <w:bottom w:val="single" w:sz="4" w:space="0" w:color="000000"/>
              <w:right w:val="single" w:sz="4" w:space="0" w:color="000000"/>
            </w:tcBorders>
            <w:vAlign w:val="center"/>
          </w:tcPr>
          <w:p w14:paraId="0F68E13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附件</w:t>
            </w:r>
          </w:p>
        </w:tc>
        <w:tc>
          <w:tcPr>
            <w:tcW w:w="1855" w:type="dxa"/>
            <w:tcBorders>
              <w:top w:val="single" w:sz="4" w:space="0" w:color="000000"/>
              <w:left w:val="single" w:sz="4" w:space="0" w:color="000000"/>
              <w:bottom w:val="single" w:sz="4" w:space="0" w:color="000000"/>
              <w:right w:val="single" w:sz="4" w:space="0" w:color="000000"/>
            </w:tcBorders>
            <w:vAlign w:val="center"/>
          </w:tcPr>
          <w:p w14:paraId="4595E99B" w14:textId="77777777" w:rsidR="00CF6F30" w:rsidRDefault="00CF6F30">
            <w:pPr>
              <w:rPr>
                <w:rFonts w:ascii="Microsoft YaHei" w:eastAsia="Microsoft YaHei" w:hAnsi="Microsoft YaHei" w:cs="Microsoft YaHei" w:hint="eastAsia"/>
                <w:color w:val="000000"/>
                <w:sz w:val="20"/>
                <w:szCs w:val="20"/>
              </w:rPr>
            </w:pPr>
          </w:p>
        </w:tc>
        <w:tc>
          <w:tcPr>
            <w:tcW w:w="534" w:type="dxa"/>
            <w:tcBorders>
              <w:top w:val="single" w:sz="4" w:space="0" w:color="000000"/>
              <w:left w:val="single" w:sz="4" w:space="0" w:color="000000"/>
              <w:bottom w:val="single" w:sz="4" w:space="0" w:color="000000"/>
              <w:right w:val="single" w:sz="4" w:space="0" w:color="000000"/>
            </w:tcBorders>
            <w:noWrap/>
            <w:vAlign w:val="center"/>
          </w:tcPr>
          <w:p w14:paraId="232FB03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c>
          <w:tcPr>
            <w:tcW w:w="678" w:type="dxa"/>
            <w:tcBorders>
              <w:top w:val="single" w:sz="4" w:space="0" w:color="000000"/>
              <w:left w:val="single" w:sz="4" w:space="0" w:color="000000"/>
              <w:bottom w:val="single" w:sz="4" w:space="0" w:color="000000"/>
              <w:right w:val="single" w:sz="4" w:space="0" w:color="000000"/>
            </w:tcBorders>
            <w:noWrap/>
            <w:vAlign w:val="center"/>
          </w:tcPr>
          <w:p w14:paraId="7788A7D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w:t>
            </w:r>
          </w:p>
        </w:tc>
      </w:tr>
      <w:tr w:rsidR="00CF6F30" w14:paraId="0DC6478B" w14:textId="77777777">
        <w:trPr>
          <w:trHeight w:val="1720"/>
        </w:trPr>
        <w:tc>
          <w:tcPr>
            <w:tcW w:w="645" w:type="dxa"/>
            <w:vMerge w:val="restart"/>
            <w:tcBorders>
              <w:top w:val="single" w:sz="4" w:space="0" w:color="000000"/>
              <w:left w:val="single" w:sz="4" w:space="0" w:color="000000"/>
              <w:bottom w:val="single" w:sz="4" w:space="0" w:color="000000"/>
              <w:right w:val="single" w:sz="4" w:space="0" w:color="000000"/>
            </w:tcBorders>
            <w:vAlign w:val="center"/>
          </w:tcPr>
          <w:p w14:paraId="289A415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讲者等级及资质评定信息（审批人视角）</w:t>
            </w:r>
          </w:p>
        </w:tc>
        <w:tc>
          <w:tcPr>
            <w:tcW w:w="1151" w:type="dxa"/>
            <w:tcBorders>
              <w:top w:val="single" w:sz="4" w:space="0" w:color="000000"/>
              <w:left w:val="single" w:sz="4" w:space="0" w:color="000000"/>
              <w:bottom w:val="single" w:sz="4" w:space="0" w:color="000000"/>
              <w:right w:val="single" w:sz="4" w:space="0" w:color="000000"/>
            </w:tcBorders>
            <w:vAlign w:val="center"/>
          </w:tcPr>
          <w:p w14:paraId="40CA638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讲者等级</w:t>
            </w:r>
          </w:p>
        </w:tc>
        <w:tc>
          <w:tcPr>
            <w:tcW w:w="562" w:type="dxa"/>
            <w:tcBorders>
              <w:top w:val="single" w:sz="4" w:space="0" w:color="000000"/>
              <w:left w:val="single" w:sz="4" w:space="0" w:color="000000"/>
              <w:bottom w:val="single" w:sz="4" w:space="0" w:color="000000"/>
              <w:right w:val="single" w:sz="4" w:space="0" w:color="000000"/>
            </w:tcBorders>
            <w:vAlign w:val="center"/>
          </w:tcPr>
          <w:p w14:paraId="2F59FF1A"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Y</w:t>
            </w:r>
          </w:p>
        </w:tc>
        <w:tc>
          <w:tcPr>
            <w:tcW w:w="3013" w:type="dxa"/>
            <w:tcBorders>
              <w:top w:val="single" w:sz="4" w:space="0" w:color="000000"/>
              <w:left w:val="single" w:sz="4" w:space="0" w:color="000000"/>
              <w:bottom w:val="single" w:sz="4" w:space="0" w:color="000000"/>
              <w:right w:val="single" w:sz="4" w:space="0" w:color="000000"/>
            </w:tcBorders>
            <w:vAlign w:val="center"/>
          </w:tcPr>
          <w:p w14:paraId="2A9C4AFC" w14:textId="77777777" w:rsidR="00CF6F30" w:rsidRDefault="00CF6F30">
            <w:pPr>
              <w:rPr>
                <w:rFonts w:ascii="Microsoft YaHei" w:eastAsia="Microsoft YaHei" w:hAnsi="Microsoft YaHei" w:cs="Microsoft YaHei" w:hint="eastAsia"/>
                <w:color w:val="FF0000"/>
                <w:sz w:val="20"/>
                <w:szCs w:val="20"/>
              </w:rPr>
            </w:pPr>
          </w:p>
        </w:tc>
        <w:tc>
          <w:tcPr>
            <w:tcW w:w="1028" w:type="dxa"/>
            <w:tcBorders>
              <w:top w:val="single" w:sz="4" w:space="0" w:color="000000"/>
              <w:bottom w:val="single" w:sz="4" w:space="0" w:color="000000"/>
              <w:right w:val="single" w:sz="4" w:space="0" w:color="000000"/>
            </w:tcBorders>
            <w:vAlign w:val="center"/>
          </w:tcPr>
          <w:p w14:paraId="48F56469"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hint="eastAsia"/>
                <w:color w:val="000000"/>
                <w:kern w:val="0"/>
                <w:sz w:val="20"/>
                <w:szCs w:val="20"/>
                <w:lang w:bidi="ar"/>
              </w:rPr>
              <w:t>单选-下拉</w:t>
            </w:r>
          </w:p>
        </w:tc>
        <w:tc>
          <w:tcPr>
            <w:tcW w:w="1855" w:type="dxa"/>
            <w:tcBorders>
              <w:top w:val="single" w:sz="4" w:space="0" w:color="000000"/>
              <w:left w:val="single" w:sz="4" w:space="0" w:color="000000"/>
              <w:bottom w:val="single" w:sz="4" w:space="0" w:color="000000"/>
              <w:right w:val="single" w:sz="4" w:space="0" w:color="000000"/>
            </w:tcBorders>
            <w:vAlign w:val="center"/>
          </w:tcPr>
          <w:p w14:paraId="0919F933" w14:textId="77777777" w:rsidR="00CF6F30" w:rsidRDefault="00F0093C">
            <w:pPr>
              <w:textAlignment w:val="center"/>
              <w:rPr>
                <w:rFonts w:ascii="Microsoft YaHei" w:eastAsia="Microsoft YaHei" w:hAnsi="Microsoft YaHei" w:cs="Microsoft YaHei" w:hint="eastAsia"/>
                <w:color w:val="000000"/>
                <w:sz w:val="20"/>
                <w:szCs w:val="20"/>
              </w:rPr>
            </w:pPr>
            <w:del w:id="326" w:author="WPS_1761633435" w:date="2025-12-23T22:14:00Z">
              <w:r>
                <w:rPr>
                  <w:rFonts w:ascii="Microsoft YaHei" w:eastAsia="Microsoft YaHei" w:hAnsi="Microsoft YaHei" w:cs="Microsoft YaHei" w:hint="eastAsia"/>
                  <w:color w:val="000000"/>
                  <w:kern w:val="0"/>
                  <w:sz w:val="20"/>
                  <w:szCs w:val="20"/>
                  <w:lang w:bidi="ar"/>
                </w:rPr>
                <w:delText>全国级</w:delText>
              </w:r>
              <w:r>
                <w:rPr>
                  <w:rFonts w:ascii="Microsoft YaHei" w:eastAsia="Microsoft YaHei" w:hAnsi="Microsoft YaHei" w:cs="Microsoft YaHei" w:hint="eastAsia"/>
                  <w:color w:val="000000"/>
                  <w:kern w:val="0"/>
                  <w:sz w:val="20"/>
                  <w:szCs w:val="20"/>
                  <w:lang w:bidi="ar"/>
                </w:rPr>
                <w:br/>
                <w:delText>区域级</w:delText>
              </w:r>
              <w:r>
                <w:rPr>
                  <w:rFonts w:ascii="Microsoft YaHei" w:eastAsia="Microsoft YaHei" w:hAnsi="Microsoft YaHei" w:cs="Microsoft YaHei" w:hint="eastAsia"/>
                  <w:color w:val="000000"/>
                  <w:kern w:val="0"/>
                  <w:sz w:val="20"/>
                  <w:szCs w:val="20"/>
                  <w:lang w:bidi="ar"/>
                </w:rPr>
                <w:br/>
                <w:delText>省市级</w:delText>
              </w:r>
              <w:r>
                <w:rPr>
                  <w:rFonts w:ascii="Microsoft YaHei" w:eastAsia="Microsoft YaHei" w:hAnsi="Microsoft YaHei" w:cs="Microsoft YaHei" w:hint="eastAsia"/>
                  <w:color w:val="000000"/>
                  <w:kern w:val="0"/>
                  <w:sz w:val="20"/>
                  <w:szCs w:val="20"/>
                  <w:lang w:bidi="ar"/>
                </w:rPr>
                <w:br/>
                <w:delText>助教</w:delText>
              </w:r>
            </w:del>
            <w:ins w:id="327" w:author="WPS_1761633435" w:date="2025-12-23T22:14:00Z">
              <w:r>
                <w:rPr>
                  <w:rFonts w:ascii="Microsoft YaHei" w:eastAsia="Microsoft YaHei" w:hAnsi="Microsoft YaHei" w:cs="Microsoft YaHei" w:hint="eastAsia"/>
                  <w:color w:val="000000"/>
                  <w:kern w:val="0"/>
                  <w:sz w:val="20"/>
                  <w:szCs w:val="20"/>
                  <w:lang w:bidi="ar"/>
                </w:rPr>
                <w:t>全国级</w:t>
              </w:r>
              <w:r>
                <w:rPr>
                  <w:rFonts w:ascii="Microsoft YaHei" w:eastAsia="Microsoft YaHei" w:hAnsi="Microsoft YaHei" w:cs="Microsoft YaHei" w:hint="eastAsia"/>
                  <w:color w:val="000000"/>
                  <w:kern w:val="0"/>
                  <w:sz w:val="20"/>
                  <w:szCs w:val="20"/>
                  <w:lang w:bidi="ar"/>
                </w:rPr>
                <w:br/>
                <w:t>区域级</w:t>
              </w:r>
              <w:r>
                <w:rPr>
                  <w:rFonts w:ascii="Microsoft YaHei" w:eastAsia="Microsoft YaHei" w:hAnsi="Microsoft YaHei" w:cs="Microsoft YaHei" w:hint="eastAsia"/>
                  <w:color w:val="000000"/>
                  <w:kern w:val="0"/>
                  <w:sz w:val="20"/>
                  <w:szCs w:val="20"/>
                  <w:lang w:bidi="ar"/>
                </w:rPr>
                <w:br/>
                <w:t>省市级</w:t>
              </w:r>
              <w:r>
                <w:rPr>
                  <w:rFonts w:ascii="Microsoft YaHei" w:eastAsia="Microsoft YaHei" w:hAnsi="Microsoft YaHei" w:cs="Microsoft YaHei" w:hint="eastAsia"/>
                  <w:color w:val="000000"/>
                  <w:kern w:val="0"/>
                  <w:sz w:val="20"/>
                  <w:szCs w:val="20"/>
                  <w:lang w:bidi="ar"/>
                </w:rPr>
                <w:br/>
                <w:t>助教</w:t>
              </w:r>
            </w:ins>
          </w:p>
        </w:tc>
        <w:tc>
          <w:tcPr>
            <w:tcW w:w="1212" w:type="dxa"/>
            <w:gridSpan w:val="2"/>
            <w:vMerge w:val="restart"/>
            <w:tcBorders>
              <w:top w:val="single" w:sz="4" w:space="0" w:color="000000"/>
              <w:left w:val="single" w:sz="4" w:space="0" w:color="000000"/>
              <w:bottom w:val="single" w:sz="4" w:space="0" w:color="000000"/>
              <w:right w:val="single" w:sz="4" w:space="0" w:color="000000"/>
            </w:tcBorders>
            <w:vAlign w:val="center"/>
          </w:tcPr>
          <w:p w14:paraId="4479BFF7" w14:textId="77777777" w:rsidR="00CF6F30" w:rsidRDefault="00F0093C">
            <w:pPr>
              <w:textAlignment w:val="center"/>
              <w:rPr>
                <w:rFonts w:ascii="Microsoft YaHei" w:eastAsia="Microsoft YaHei" w:hAnsi="Microsoft YaHei" w:cs="Microsoft YaHei" w:hint="eastAsia"/>
                <w:color w:val="000000"/>
                <w:sz w:val="20"/>
                <w:szCs w:val="20"/>
              </w:rPr>
            </w:pPr>
            <w:proofErr w:type="gramStart"/>
            <w:r>
              <w:rPr>
                <w:rFonts w:ascii="Microsoft YaHei" w:eastAsia="Microsoft YaHei" w:hAnsi="Microsoft YaHei" w:cs="Microsoft YaHei" w:hint="eastAsia"/>
                <w:color w:val="000000"/>
                <w:kern w:val="0"/>
                <w:sz w:val="20"/>
                <w:szCs w:val="20"/>
                <w:lang w:bidi="ar"/>
              </w:rPr>
              <w:t>【</w:t>
            </w:r>
            <w:proofErr w:type="gramEnd"/>
            <w:r>
              <w:rPr>
                <w:rFonts w:ascii="Microsoft YaHei" w:eastAsia="Microsoft YaHei" w:hAnsi="Microsoft YaHei" w:cs="Microsoft YaHei" w:hint="eastAsia"/>
                <w:color w:val="000000"/>
                <w:kern w:val="0"/>
                <w:sz w:val="20"/>
                <w:szCs w:val="20"/>
                <w:lang w:bidi="ar"/>
              </w:rPr>
              <w:t>编辑讲者等级及资质评定信息（申请人视角）均会触发审批人定级</w:t>
            </w:r>
          </w:p>
        </w:tc>
      </w:tr>
      <w:tr w:rsidR="00CF6F30" w14:paraId="58BBCB2F"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vAlign w:val="center"/>
          </w:tcPr>
          <w:p w14:paraId="0AB346B0"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1AAB8157"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资质评定问题</w:t>
            </w:r>
          </w:p>
        </w:tc>
        <w:tc>
          <w:tcPr>
            <w:tcW w:w="562" w:type="dxa"/>
            <w:tcBorders>
              <w:top w:val="single" w:sz="4" w:space="0" w:color="000000"/>
              <w:left w:val="single" w:sz="4" w:space="0" w:color="000000"/>
              <w:bottom w:val="single" w:sz="4" w:space="0" w:color="000000"/>
              <w:right w:val="single" w:sz="4" w:space="0" w:color="000000"/>
            </w:tcBorders>
            <w:vAlign w:val="center"/>
          </w:tcPr>
          <w:p w14:paraId="408DB14F"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3013" w:type="dxa"/>
            <w:tcBorders>
              <w:top w:val="single" w:sz="4" w:space="0" w:color="000000"/>
              <w:left w:val="single" w:sz="4" w:space="0" w:color="000000"/>
              <w:bottom w:val="single" w:sz="4" w:space="0" w:color="000000"/>
              <w:right w:val="single" w:sz="4" w:space="0" w:color="000000"/>
            </w:tcBorders>
            <w:vAlign w:val="center"/>
          </w:tcPr>
          <w:p w14:paraId="16D80136"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根据讲者等级自动带出</w:t>
            </w:r>
          </w:p>
        </w:tc>
        <w:tc>
          <w:tcPr>
            <w:tcW w:w="1028" w:type="dxa"/>
            <w:tcBorders>
              <w:top w:val="single" w:sz="4" w:space="0" w:color="000000"/>
              <w:bottom w:val="single" w:sz="4" w:space="0" w:color="000000"/>
              <w:right w:val="single" w:sz="4" w:space="0" w:color="000000"/>
            </w:tcBorders>
            <w:vAlign w:val="center"/>
          </w:tcPr>
          <w:p w14:paraId="77B34277"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w:t>
            </w:r>
          </w:p>
        </w:tc>
        <w:tc>
          <w:tcPr>
            <w:tcW w:w="1855" w:type="dxa"/>
            <w:tcBorders>
              <w:top w:val="single" w:sz="4" w:space="0" w:color="000000"/>
              <w:left w:val="single" w:sz="4" w:space="0" w:color="000000"/>
              <w:bottom w:val="single" w:sz="4" w:space="0" w:color="000000"/>
              <w:right w:val="single" w:sz="4" w:space="0" w:color="000000"/>
            </w:tcBorders>
            <w:vAlign w:val="center"/>
          </w:tcPr>
          <w:p w14:paraId="3309C4DE" w14:textId="77777777" w:rsidR="00CF6F30" w:rsidRDefault="00CF6F30">
            <w:pPr>
              <w:rPr>
                <w:rFonts w:ascii="PingFang SC" w:eastAsia="PingFang SC" w:hAnsi="PingFang SC" w:cs="PingFang SC" w:hint="eastAsia"/>
                <w:color w:val="000000"/>
                <w:sz w:val="20"/>
                <w:szCs w:val="20"/>
              </w:rPr>
            </w:pPr>
          </w:p>
        </w:tc>
        <w:tc>
          <w:tcPr>
            <w:tcW w:w="1212" w:type="dxa"/>
            <w:gridSpan w:val="2"/>
            <w:vMerge/>
            <w:tcBorders>
              <w:top w:val="single" w:sz="4" w:space="0" w:color="000000"/>
              <w:left w:val="single" w:sz="4" w:space="0" w:color="000000"/>
              <w:bottom w:val="single" w:sz="4" w:space="0" w:color="000000"/>
              <w:right w:val="single" w:sz="4" w:space="0" w:color="000000"/>
            </w:tcBorders>
            <w:vAlign w:val="center"/>
          </w:tcPr>
          <w:p w14:paraId="18D25962" w14:textId="77777777" w:rsidR="00CF6F30" w:rsidRDefault="00CF6F30">
            <w:pPr>
              <w:rPr>
                <w:rFonts w:ascii="PingFang SC" w:eastAsia="PingFang SC" w:hAnsi="PingFang SC" w:cs="PingFang SC" w:hint="eastAsia"/>
                <w:color w:val="000000"/>
                <w:sz w:val="20"/>
                <w:szCs w:val="20"/>
              </w:rPr>
            </w:pPr>
          </w:p>
        </w:tc>
      </w:tr>
      <w:tr w:rsidR="00CF6F30" w14:paraId="4EE74F73" w14:textId="77777777">
        <w:trPr>
          <w:trHeight w:val="480"/>
        </w:trPr>
        <w:tc>
          <w:tcPr>
            <w:tcW w:w="645" w:type="dxa"/>
            <w:vMerge/>
            <w:tcBorders>
              <w:top w:val="single" w:sz="4" w:space="0" w:color="000000"/>
              <w:left w:val="single" w:sz="4" w:space="0" w:color="000000"/>
              <w:bottom w:val="single" w:sz="4" w:space="0" w:color="000000"/>
              <w:right w:val="single" w:sz="4" w:space="0" w:color="000000"/>
            </w:tcBorders>
            <w:vAlign w:val="center"/>
          </w:tcPr>
          <w:p w14:paraId="376EA7F6" w14:textId="77777777" w:rsidR="00CF6F30" w:rsidRDefault="00CF6F30">
            <w:pPr>
              <w:rPr>
                <w:rFonts w:ascii="PingFang SC" w:eastAsia="PingFang SC" w:hAnsi="PingFang SC" w:cs="PingFang SC" w:hint="eastAsia"/>
                <w:color w:val="000000"/>
                <w:sz w:val="20"/>
                <w:szCs w:val="20"/>
              </w:rPr>
            </w:pPr>
          </w:p>
        </w:tc>
        <w:tc>
          <w:tcPr>
            <w:tcW w:w="1151" w:type="dxa"/>
            <w:tcBorders>
              <w:top w:val="single" w:sz="4" w:space="0" w:color="000000"/>
              <w:left w:val="single" w:sz="4" w:space="0" w:color="000000"/>
              <w:bottom w:val="single" w:sz="4" w:space="0" w:color="000000"/>
              <w:right w:val="single" w:sz="4" w:space="0" w:color="000000"/>
            </w:tcBorders>
            <w:vAlign w:val="center"/>
          </w:tcPr>
          <w:p w14:paraId="2B2E52B3"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备注说明</w:t>
            </w:r>
          </w:p>
        </w:tc>
        <w:tc>
          <w:tcPr>
            <w:tcW w:w="562" w:type="dxa"/>
            <w:tcBorders>
              <w:top w:val="single" w:sz="4" w:space="0" w:color="000000"/>
              <w:left w:val="single" w:sz="4" w:space="0" w:color="000000"/>
              <w:bottom w:val="single" w:sz="4" w:space="0" w:color="000000"/>
              <w:right w:val="single" w:sz="4" w:space="0" w:color="000000"/>
            </w:tcBorders>
            <w:vAlign w:val="center"/>
          </w:tcPr>
          <w:p w14:paraId="2B2757B3" w14:textId="77777777" w:rsidR="00CF6F30" w:rsidRDefault="00F0093C">
            <w:pPr>
              <w:jc w:val="cente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N</w:t>
            </w:r>
          </w:p>
        </w:tc>
        <w:tc>
          <w:tcPr>
            <w:tcW w:w="3013" w:type="dxa"/>
            <w:tcBorders>
              <w:top w:val="single" w:sz="4" w:space="0" w:color="000000"/>
              <w:left w:val="single" w:sz="4" w:space="0" w:color="000000"/>
              <w:bottom w:val="single" w:sz="4" w:space="0" w:color="000000"/>
              <w:right w:val="single" w:sz="4" w:space="0" w:color="000000"/>
            </w:tcBorders>
            <w:vAlign w:val="center"/>
          </w:tcPr>
          <w:p w14:paraId="1F5C2A1F" w14:textId="77777777" w:rsidR="00CF6F30" w:rsidRDefault="00CF6F30">
            <w:pPr>
              <w:rPr>
                <w:rFonts w:ascii="PingFang SC" w:eastAsia="PingFang SC" w:hAnsi="PingFang SC" w:cs="PingFang SC" w:hint="eastAsia"/>
                <w:color w:val="000000"/>
                <w:sz w:val="20"/>
                <w:szCs w:val="20"/>
              </w:rPr>
            </w:pPr>
          </w:p>
        </w:tc>
        <w:tc>
          <w:tcPr>
            <w:tcW w:w="1028" w:type="dxa"/>
            <w:tcBorders>
              <w:top w:val="single" w:sz="4" w:space="0" w:color="000000"/>
              <w:bottom w:val="single" w:sz="4" w:space="0" w:color="000000"/>
              <w:right w:val="single" w:sz="4" w:space="0" w:color="000000"/>
            </w:tcBorders>
            <w:vAlign w:val="center"/>
          </w:tcPr>
          <w:p w14:paraId="2DC8B4AA" w14:textId="77777777" w:rsidR="00CF6F30" w:rsidRDefault="00F0093C">
            <w:pPr>
              <w:textAlignment w:val="center"/>
              <w:rPr>
                <w:rFonts w:ascii="PingFang SC" w:eastAsia="PingFang SC" w:hAnsi="PingFang SC" w:cs="PingFang SC" w:hint="eastAsia"/>
                <w:color w:val="000000"/>
                <w:sz w:val="20"/>
                <w:szCs w:val="20"/>
              </w:rPr>
            </w:pPr>
            <w:r>
              <w:rPr>
                <w:rFonts w:ascii="PingFang SC" w:eastAsia="PingFang SC" w:hAnsi="PingFang SC" w:cs="PingFang SC" w:hint="eastAsia"/>
                <w:color w:val="000000"/>
                <w:kern w:val="0"/>
                <w:sz w:val="20"/>
                <w:szCs w:val="20"/>
                <w:lang w:bidi="ar"/>
              </w:rPr>
              <w:t>文本录入</w:t>
            </w:r>
          </w:p>
        </w:tc>
        <w:tc>
          <w:tcPr>
            <w:tcW w:w="1855" w:type="dxa"/>
            <w:tcBorders>
              <w:top w:val="single" w:sz="4" w:space="0" w:color="000000"/>
              <w:left w:val="single" w:sz="4" w:space="0" w:color="000000"/>
              <w:bottom w:val="single" w:sz="4" w:space="0" w:color="000000"/>
              <w:right w:val="single" w:sz="4" w:space="0" w:color="000000"/>
            </w:tcBorders>
            <w:vAlign w:val="center"/>
          </w:tcPr>
          <w:p w14:paraId="07C7A997" w14:textId="77777777" w:rsidR="00CF6F30" w:rsidRDefault="00CF6F30">
            <w:pPr>
              <w:rPr>
                <w:rFonts w:ascii="PingFang SC" w:eastAsia="PingFang SC" w:hAnsi="PingFang SC" w:cs="PingFang SC" w:hint="eastAsia"/>
                <w:color w:val="000000"/>
                <w:sz w:val="20"/>
                <w:szCs w:val="20"/>
              </w:rPr>
            </w:pPr>
          </w:p>
        </w:tc>
        <w:tc>
          <w:tcPr>
            <w:tcW w:w="1212" w:type="dxa"/>
            <w:gridSpan w:val="2"/>
            <w:vMerge/>
            <w:tcBorders>
              <w:top w:val="single" w:sz="4" w:space="0" w:color="000000"/>
              <w:left w:val="single" w:sz="4" w:space="0" w:color="000000"/>
              <w:bottom w:val="single" w:sz="4" w:space="0" w:color="000000"/>
              <w:right w:val="single" w:sz="4" w:space="0" w:color="000000"/>
            </w:tcBorders>
            <w:vAlign w:val="center"/>
          </w:tcPr>
          <w:p w14:paraId="11C1B271" w14:textId="77777777" w:rsidR="00CF6F30" w:rsidRDefault="00CF6F30">
            <w:pPr>
              <w:rPr>
                <w:rFonts w:ascii="PingFang SC" w:eastAsia="PingFang SC" w:hAnsi="PingFang SC" w:cs="PingFang SC" w:hint="eastAsia"/>
                <w:color w:val="000000"/>
                <w:sz w:val="20"/>
                <w:szCs w:val="20"/>
              </w:rPr>
            </w:pPr>
          </w:p>
        </w:tc>
      </w:tr>
    </w:tbl>
    <w:p w14:paraId="1ADFC3AC" w14:textId="77777777" w:rsidR="00CF6F30" w:rsidRDefault="00CF6F30">
      <w:pPr>
        <w:rPr>
          <w:rFonts w:ascii="Microsoft YaHei" w:eastAsia="Microsoft YaHei" w:hAnsi="Microsoft YaHei" w:cs="Microsoft YaHei" w:hint="eastAsia"/>
        </w:rPr>
      </w:pPr>
    </w:p>
    <w:p w14:paraId="15626F9C"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1.5.4讲者申请提交及查重逻辑</w:t>
      </w:r>
    </w:p>
    <w:p w14:paraId="7C606A24" w14:textId="77777777" w:rsidR="00CF6F30" w:rsidRDefault="00F0093C">
      <w:pPr>
        <w:ind w:leftChars="200" w:left="420"/>
        <w:rPr>
          <w:rFonts w:ascii="Microsoft YaHei" w:eastAsia="Microsoft YaHei" w:hAnsi="Microsoft YaHei" w:cs="Microsoft YaHei" w:hint="eastAsia"/>
        </w:rPr>
      </w:pPr>
      <w:r>
        <w:rPr>
          <w:rFonts w:ascii="Microsoft YaHei" w:eastAsia="Microsoft YaHei" w:hAnsi="Microsoft YaHei" w:cs="Microsoft YaHei" w:hint="eastAsia"/>
        </w:rPr>
        <w:t>1. 提交逻辑：</w:t>
      </w:r>
    </w:p>
    <w:p w14:paraId="19D4E94E" w14:textId="77777777" w:rsidR="00CF6F30" w:rsidRDefault="00F0093C">
      <w:pPr>
        <w:ind w:leftChars="400" w:left="840"/>
        <w:rPr>
          <w:rFonts w:ascii="Microsoft YaHei" w:eastAsia="Microsoft YaHei" w:hAnsi="Microsoft YaHei" w:cs="Microsoft YaHei" w:hint="eastAsia"/>
        </w:rPr>
      </w:pPr>
      <w:r>
        <w:rPr>
          <w:rFonts w:ascii="Microsoft YaHei" w:eastAsia="Microsoft YaHei" w:hAnsi="Microsoft YaHei" w:cs="Microsoft YaHei" w:hint="eastAsia"/>
        </w:rPr>
        <w:t>提交新增/编辑讲者申请时，需三要素验证姓名、银行卡号、身份证号是否匹配，若不匹配则</w:t>
      </w:r>
      <w:proofErr w:type="gramStart"/>
      <w:r>
        <w:rPr>
          <w:rFonts w:ascii="Microsoft YaHei" w:eastAsia="Microsoft YaHei" w:hAnsi="Microsoft YaHei" w:cs="Microsoft YaHei" w:hint="eastAsia"/>
        </w:rPr>
        <w:t>弹窗展示</w:t>
      </w:r>
      <w:proofErr w:type="gramEnd"/>
      <w:r>
        <w:rPr>
          <w:rFonts w:ascii="Microsoft YaHei" w:eastAsia="Microsoft YaHei" w:hAnsi="Microsoft YaHei" w:cs="Microsoft YaHei" w:hint="eastAsia"/>
        </w:rPr>
        <w:t>接口返回的验证结果。</w:t>
      </w:r>
    </w:p>
    <w:p w14:paraId="1807237D" w14:textId="77777777" w:rsidR="00CF6F30" w:rsidRDefault="00F0093C">
      <w:pPr>
        <w:ind w:leftChars="200" w:left="420"/>
        <w:rPr>
          <w:rFonts w:ascii="Microsoft YaHei" w:eastAsia="Microsoft YaHei" w:hAnsi="Microsoft YaHei" w:cs="Microsoft YaHei" w:hint="eastAsia"/>
        </w:rPr>
      </w:pPr>
      <w:r>
        <w:rPr>
          <w:rFonts w:ascii="Microsoft YaHei" w:eastAsia="Microsoft YaHei" w:hAnsi="Microsoft YaHei" w:cs="Microsoft YaHei" w:hint="eastAsia"/>
        </w:rPr>
        <w:t>2. 查重逻辑：</w:t>
      </w:r>
    </w:p>
    <w:p w14:paraId="64E93731" w14:textId="77777777" w:rsidR="00CF6F30" w:rsidRDefault="00F0093C">
      <w:pPr>
        <w:ind w:leftChars="400" w:left="840"/>
        <w:rPr>
          <w:rFonts w:ascii="Microsoft YaHei" w:eastAsia="Microsoft YaHei" w:hAnsi="Microsoft YaHei" w:cs="Microsoft YaHei" w:hint="eastAsia"/>
        </w:rPr>
      </w:pPr>
      <w:r>
        <w:rPr>
          <w:rFonts w:ascii="Microsoft YaHei" w:eastAsia="Microsoft YaHei" w:hAnsi="Microsoft YaHei" w:cs="Microsoft YaHei" w:hint="eastAsia"/>
        </w:rPr>
        <w:t>1）提交编辑讲者申请时，需验证讲者库中是否已存在其他讲者该证件的讲者，若已存在则提示“姓名、机构、科室与讲者库中[讲者姓名]重复，请检查”；</w:t>
      </w:r>
    </w:p>
    <w:p w14:paraId="61F74943" w14:textId="77777777" w:rsidR="00CF6F30" w:rsidRDefault="00F0093C">
      <w:pPr>
        <w:ind w:leftChars="400" w:left="840"/>
        <w:rPr>
          <w:rFonts w:ascii="Microsoft YaHei" w:eastAsia="Microsoft YaHei" w:hAnsi="Microsoft YaHei" w:cs="Microsoft YaHei" w:hint="eastAsia"/>
        </w:rPr>
      </w:pPr>
      <w:r>
        <w:rPr>
          <w:rFonts w:ascii="Microsoft YaHei" w:eastAsia="Microsoft YaHei" w:hAnsi="Microsoft YaHei" w:cs="Microsoft YaHei" w:hint="eastAsia"/>
        </w:rPr>
        <w:t xml:space="preserve"> 且需验证是否有审批中的该证件号的讲者，若已存在则提示“该讲者的编辑申请已在审批中，请勿重复提交编辑申请”</w:t>
      </w:r>
    </w:p>
    <w:p w14:paraId="66C26FD8" w14:textId="77777777" w:rsidR="00CF6F30" w:rsidRDefault="00F0093C">
      <w:pPr>
        <w:ind w:leftChars="200" w:left="420"/>
        <w:rPr>
          <w:rFonts w:ascii="Microsoft YaHei" w:eastAsia="Microsoft YaHei" w:hAnsi="Microsoft YaHei" w:cs="Microsoft YaHei" w:hint="eastAsia"/>
        </w:rPr>
      </w:pPr>
      <w:r>
        <w:rPr>
          <w:rFonts w:ascii="Microsoft YaHei" w:eastAsia="Microsoft YaHei" w:hAnsi="Microsoft YaHei" w:cs="Microsoft YaHei" w:hint="eastAsia"/>
        </w:rPr>
        <w:t>3. 讲者审批通过后，自动流转至讲者库。</w:t>
      </w:r>
    </w:p>
    <w:p w14:paraId="4C49AFDF" w14:textId="77777777" w:rsidR="00CF6F30" w:rsidRDefault="00CF6F30">
      <w:pPr>
        <w:ind w:firstLineChars="213" w:firstLine="447"/>
        <w:rPr>
          <w:rFonts w:ascii="Microsoft YaHei" w:eastAsia="Microsoft YaHei" w:hAnsi="Microsoft YaHei" w:cs="Microsoft YaHei" w:hint="eastAsia"/>
        </w:rPr>
      </w:pPr>
    </w:p>
    <w:p w14:paraId="41ECE843" w14:textId="77777777" w:rsidR="00CF6F30" w:rsidRDefault="00F0093C">
      <w:pPr>
        <w:pStyle w:val="4"/>
        <w:pBdr>
          <w:top w:val="none" w:sz="0" w:space="0" w:color="auto"/>
          <w:bottom w:val="none" w:sz="0" w:space="0" w:color="auto"/>
        </w:pBdr>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1.5.5讲者申请列表说明</w:t>
      </w:r>
    </w:p>
    <w:p w14:paraId="38971B8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讲者申请分类及说明：</w:t>
      </w:r>
    </w:p>
    <w:p w14:paraId="18088F1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114300" distR="114300" wp14:anchorId="788D8460" wp14:editId="681C4086">
            <wp:extent cx="6139180" cy="1964055"/>
            <wp:effectExtent l="0" t="0" r="0" b="171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8"/>
                    <a:stretch>
                      <a:fillRect/>
                    </a:stretch>
                  </pic:blipFill>
                  <pic:spPr>
                    <a:xfrm>
                      <a:off x="0" y="0"/>
                      <a:ext cx="6139180" cy="1964055"/>
                    </a:xfrm>
                    <a:prstGeom prst="rect">
                      <a:avLst/>
                    </a:prstGeom>
                    <a:noFill/>
                    <a:ln>
                      <a:noFill/>
                    </a:ln>
                  </pic:spPr>
                </pic:pic>
              </a:graphicData>
            </a:graphic>
          </wp:inline>
        </w:drawing>
      </w:r>
    </w:p>
    <w:p w14:paraId="1B665F44" w14:textId="77777777" w:rsidR="00CF6F30" w:rsidRDefault="00CF6F30">
      <w:pPr>
        <w:rPr>
          <w:rFonts w:ascii="Microsoft YaHei" w:eastAsia="Microsoft YaHei" w:hAnsi="Microsoft YaHei" w:cs="Microsoft YaHei" w:hint="eastAsia"/>
        </w:rPr>
      </w:pPr>
    </w:p>
    <w:p w14:paraId="41617B7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审批状态说明：</w:t>
      </w:r>
    </w:p>
    <w:p w14:paraId="53CB1E5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114300" distR="114300" wp14:anchorId="1EE43304" wp14:editId="3385EE3B">
            <wp:extent cx="6137275" cy="3072130"/>
            <wp:effectExtent l="0" t="0" r="9525" b="127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6137275" cy="3072130"/>
                    </a:xfrm>
                    <a:prstGeom prst="rect">
                      <a:avLst/>
                    </a:prstGeom>
                    <a:noFill/>
                    <a:ln>
                      <a:noFill/>
                    </a:ln>
                  </pic:spPr>
                </pic:pic>
              </a:graphicData>
            </a:graphic>
          </wp:inline>
        </w:drawing>
      </w:r>
    </w:p>
    <w:p w14:paraId="32579E5D" w14:textId="77777777" w:rsidR="00CF6F30" w:rsidRDefault="00CF6F30">
      <w:pPr>
        <w:rPr>
          <w:rFonts w:ascii="Microsoft YaHei" w:eastAsia="Microsoft YaHei" w:hAnsi="Microsoft YaHei" w:cs="Microsoft YaHei" w:hint="eastAsia"/>
        </w:rPr>
      </w:pPr>
    </w:p>
    <w:p w14:paraId="6663167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讲者申请列表筛选选项：</w:t>
      </w:r>
    </w:p>
    <w:p w14:paraId="02610A41" w14:textId="77777777" w:rsidR="00CF6F30" w:rsidRDefault="00F0093C">
      <w:pPr>
        <w:numPr>
          <w:ilvl w:val="0"/>
          <w:numId w:val="22"/>
        </w:numPr>
        <w:rPr>
          <w:rFonts w:ascii="Microsoft YaHei" w:eastAsia="Microsoft YaHei" w:hAnsi="Microsoft YaHei" w:cs="Microsoft YaHei" w:hint="eastAsia"/>
        </w:rPr>
      </w:pPr>
      <w:r>
        <w:rPr>
          <w:rFonts w:ascii="Microsoft YaHei" w:eastAsia="Microsoft YaHei" w:hAnsi="Microsoft YaHei" w:cs="Microsoft YaHei" w:hint="eastAsia"/>
        </w:rPr>
        <w:t>申请单编号：文本框，手动输入。</w:t>
      </w:r>
    </w:p>
    <w:p w14:paraId="5FD3163C" w14:textId="77777777" w:rsidR="00CF6F30" w:rsidRDefault="00F0093C">
      <w:pPr>
        <w:numPr>
          <w:ilvl w:val="0"/>
          <w:numId w:val="22"/>
        </w:numPr>
        <w:rPr>
          <w:rFonts w:ascii="Microsoft YaHei" w:eastAsia="Microsoft YaHei" w:hAnsi="Microsoft YaHei" w:cs="Microsoft YaHei" w:hint="eastAsia"/>
        </w:rPr>
      </w:pPr>
      <w:r>
        <w:rPr>
          <w:rFonts w:ascii="Microsoft YaHei" w:eastAsia="Microsoft YaHei" w:hAnsi="Microsoft YaHei" w:cs="Microsoft YaHei" w:hint="eastAsia"/>
        </w:rPr>
        <w:t>HCP编码：文本框，手动输入。</w:t>
      </w:r>
    </w:p>
    <w:p w14:paraId="4008E599" w14:textId="77777777" w:rsidR="00CF6F30" w:rsidRDefault="00F0093C">
      <w:pPr>
        <w:numPr>
          <w:ilvl w:val="0"/>
          <w:numId w:val="22"/>
        </w:numPr>
        <w:rPr>
          <w:rFonts w:ascii="Microsoft YaHei" w:eastAsia="Microsoft YaHei" w:hAnsi="Microsoft YaHei" w:cs="Microsoft YaHei" w:hint="eastAsia"/>
        </w:rPr>
      </w:pPr>
      <w:r>
        <w:rPr>
          <w:rFonts w:ascii="Microsoft YaHei" w:eastAsia="Microsoft YaHei" w:hAnsi="Microsoft YaHei" w:cs="Microsoft YaHei" w:hint="eastAsia"/>
        </w:rPr>
        <w:t>讲者姓名：输入关键字，单选检索根据关键字模糊加载。</w:t>
      </w:r>
    </w:p>
    <w:p w14:paraId="7A2333DC" w14:textId="77777777" w:rsidR="00CF6F30" w:rsidRDefault="00F0093C">
      <w:pPr>
        <w:numPr>
          <w:ilvl w:val="0"/>
          <w:numId w:val="22"/>
        </w:numPr>
        <w:rPr>
          <w:rFonts w:ascii="Microsoft YaHei" w:eastAsia="Microsoft YaHei" w:hAnsi="Microsoft YaHei" w:cs="Microsoft YaHei" w:hint="eastAsia"/>
        </w:rPr>
      </w:pPr>
      <w:r>
        <w:rPr>
          <w:rFonts w:ascii="Microsoft YaHei" w:eastAsia="Microsoft YaHei" w:hAnsi="Microsoft YaHei" w:cs="Microsoft YaHei" w:hint="eastAsia"/>
        </w:rPr>
        <w:t>讲者等级：单选下拉：国际级、全国级、区域级、省市级、省市级助教</w:t>
      </w:r>
    </w:p>
    <w:p w14:paraId="33897768" w14:textId="77777777" w:rsidR="00CF6F30" w:rsidRDefault="00F0093C">
      <w:pPr>
        <w:numPr>
          <w:ilvl w:val="0"/>
          <w:numId w:val="22"/>
        </w:numPr>
        <w:rPr>
          <w:rFonts w:ascii="Microsoft YaHei" w:eastAsia="Microsoft YaHei" w:hAnsi="Microsoft YaHei" w:cs="Microsoft YaHei" w:hint="eastAsia"/>
        </w:rPr>
      </w:pPr>
      <w:r>
        <w:rPr>
          <w:rFonts w:ascii="Microsoft YaHei" w:eastAsia="Microsoft YaHei" w:hAnsi="Microsoft YaHei" w:cs="Microsoft YaHei" w:hint="eastAsia"/>
        </w:rPr>
        <w:t>医院/机构：输入关键字，单选检索根据关键字模糊加载讲者医院/机构名称。</w:t>
      </w:r>
    </w:p>
    <w:p w14:paraId="3BB6AD9E" w14:textId="77777777" w:rsidR="00CF6F30" w:rsidRDefault="00F0093C">
      <w:pPr>
        <w:numPr>
          <w:ilvl w:val="0"/>
          <w:numId w:val="22"/>
        </w:numPr>
        <w:rPr>
          <w:rFonts w:ascii="Microsoft YaHei" w:eastAsia="Microsoft YaHei" w:hAnsi="Microsoft YaHei" w:cs="Microsoft YaHei" w:hint="eastAsia"/>
        </w:rPr>
      </w:pPr>
      <w:r>
        <w:rPr>
          <w:rFonts w:ascii="Microsoft YaHei" w:eastAsia="Microsoft YaHei" w:hAnsi="Microsoft YaHei" w:cs="Microsoft YaHei" w:hint="eastAsia"/>
        </w:rPr>
        <w:t>申请时间：日期控件，筛选该申请人申请单据时间。</w:t>
      </w:r>
    </w:p>
    <w:p w14:paraId="6A2F6242" w14:textId="77777777" w:rsidR="00CF6F30" w:rsidRDefault="00F0093C">
      <w:pPr>
        <w:numPr>
          <w:ilvl w:val="0"/>
          <w:numId w:val="22"/>
        </w:numPr>
        <w:rPr>
          <w:rFonts w:ascii="Microsoft YaHei" w:eastAsia="Microsoft YaHei" w:hAnsi="Microsoft YaHei" w:cs="Microsoft YaHei" w:hint="eastAsia"/>
        </w:rPr>
      </w:pPr>
      <w:r>
        <w:rPr>
          <w:rFonts w:ascii="Microsoft YaHei" w:eastAsia="Microsoft YaHei" w:hAnsi="Microsoft YaHei" w:cs="Microsoft YaHei" w:hint="eastAsia"/>
        </w:rPr>
        <w:t>审批状态：审批状态：待审批、审批通过、审批拒绝、审批退回、已撤销。</w:t>
      </w:r>
    </w:p>
    <w:p w14:paraId="36D97257" w14:textId="77777777" w:rsidR="00CF6F30" w:rsidRDefault="00CF6F30">
      <w:pPr>
        <w:rPr>
          <w:rFonts w:ascii="Microsoft YaHei" w:eastAsia="Microsoft YaHei" w:hAnsi="Microsoft YaHei" w:cs="Microsoft YaHei" w:hint="eastAsia"/>
        </w:rPr>
      </w:pPr>
    </w:p>
    <w:p w14:paraId="4F0450D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讲者申请列表</w:t>
      </w:r>
      <w:proofErr w:type="gramStart"/>
      <w:r>
        <w:rPr>
          <w:rFonts w:ascii="Microsoft YaHei" w:eastAsia="Microsoft YaHei" w:hAnsi="Microsoft YaHei" w:cs="Microsoft YaHei" w:hint="eastAsia"/>
        </w:rPr>
        <w:t>表</w:t>
      </w:r>
      <w:proofErr w:type="gramEnd"/>
      <w:r>
        <w:rPr>
          <w:rFonts w:ascii="Microsoft YaHei" w:eastAsia="Microsoft YaHei" w:hAnsi="Microsoft YaHei" w:cs="Microsoft YaHei" w:hint="eastAsia"/>
        </w:rPr>
        <w:t>头字段：</w:t>
      </w:r>
    </w:p>
    <w:p w14:paraId="739D3A43"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lastRenderedPageBreak/>
        <w:t>申请单编号：讲者申请唯一标识符。</w:t>
      </w:r>
    </w:p>
    <w:p w14:paraId="71D12275"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HCP编码：读取HCP编码。</w:t>
      </w:r>
    </w:p>
    <w:p w14:paraId="7F23E819"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讲者姓名：读取讲者姓名。</w:t>
      </w:r>
    </w:p>
    <w:p w14:paraId="1F8C0231"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讲者等级：读取讲者等级。</w:t>
      </w:r>
    </w:p>
    <w:p w14:paraId="593CD60F"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讲者类型：读取讲者类型，HCP讲者。</w:t>
      </w:r>
    </w:p>
    <w:p w14:paraId="0DECE980"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省份城市：读取讲者省份城市。</w:t>
      </w:r>
    </w:p>
    <w:p w14:paraId="54C68421"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医院/机构：读取讲者主要任职医院/机构名称。</w:t>
      </w:r>
    </w:p>
    <w:p w14:paraId="5EC7BB68"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科室/部门：读取讲者标准科室/部门。</w:t>
      </w:r>
    </w:p>
    <w:p w14:paraId="2F6D6152"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专业职称：读取讲者专业职称。</w:t>
      </w:r>
    </w:p>
    <w:p w14:paraId="123B46C8"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申请人：读取该申请单编号下的申请人姓名。</w:t>
      </w:r>
    </w:p>
    <w:p w14:paraId="07171EC8"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审批状态：待审批、审批通过、审批拒绝、审批退回、已撤销。</w:t>
      </w:r>
    </w:p>
    <w:p w14:paraId="1D049402"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申请时间：读取该申请人申请单据时间。</w:t>
      </w:r>
    </w:p>
    <w:p w14:paraId="53AED0CA"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1.5.6 讲者申请详情页说明</w:t>
      </w:r>
    </w:p>
    <w:p w14:paraId="748CBAD5" w14:textId="77777777" w:rsidR="00CF6F30" w:rsidRDefault="00F0093C">
      <w:pPr>
        <w:numPr>
          <w:ilvl w:val="0"/>
          <w:numId w:val="24"/>
        </w:numPr>
        <w:rPr>
          <w:rFonts w:ascii="Microsoft YaHei" w:eastAsia="Microsoft YaHei" w:hAnsi="Microsoft YaHei" w:cs="Microsoft YaHei" w:hint="eastAsia"/>
        </w:rPr>
      </w:pPr>
      <w:r>
        <w:rPr>
          <w:rFonts w:ascii="Microsoft YaHei" w:eastAsia="Microsoft YaHei" w:hAnsi="Microsoft YaHei" w:cs="Microsoft YaHei" w:hint="eastAsia"/>
        </w:rPr>
        <w:t>在讲者申请详情页页面可查看申请</w:t>
      </w:r>
      <w:proofErr w:type="gramStart"/>
      <w:r>
        <w:rPr>
          <w:rFonts w:ascii="Microsoft YaHei" w:eastAsia="Microsoft YaHei" w:hAnsi="Microsoft YaHei" w:cs="Microsoft YaHei" w:hint="eastAsia"/>
        </w:rPr>
        <w:t>单所有</w:t>
      </w:r>
      <w:proofErr w:type="gramEnd"/>
      <w:r>
        <w:rPr>
          <w:rFonts w:ascii="Microsoft YaHei" w:eastAsia="Microsoft YaHei" w:hAnsi="Microsoft YaHei" w:cs="Microsoft YaHei" w:hint="eastAsia"/>
        </w:rPr>
        <w:t>信息，包含申请人信息、讲者信息及审批流各节点审批进度</w:t>
      </w:r>
    </w:p>
    <w:p w14:paraId="55E87B55" w14:textId="77777777" w:rsidR="00CF6F30" w:rsidRDefault="00F0093C">
      <w:pPr>
        <w:numPr>
          <w:ilvl w:val="0"/>
          <w:numId w:val="24"/>
        </w:numPr>
        <w:rPr>
          <w:rFonts w:ascii="Microsoft YaHei" w:eastAsia="Microsoft YaHei" w:hAnsi="Microsoft YaHei" w:cs="Microsoft YaHei" w:hint="eastAsia"/>
        </w:rPr>
      </w:pPr>
      <w:r>
        <w:rPr>
          <w:rFonts w:ascii="Microsoft YaHei" w:eastAsia="Microsoft YaHei" w:hAnsi="Microsoft YaHei" w:cs="Microsoft YaHei" w:hint="eastAsia"/>
        </w:rPr>
        <w:t>展示申请单字段时，手机号、银行卡、身份证信息对所有人脱敏展示。</w:t>
      </w:r>
    </w:p>
    <w:p w14:paraId="52D052C1" w14:textId="77777777" w:rsidR="00CF6F30" w:rsidRDefault="00F0093C">
      <w:pPr>
        <w:numPr>
          <w:ilvl w:val="0"/>
          <w:numId w:val="24"/>
        </w:numPr>
        <w:rPr>
          <w:rFonts w:ascii="Microsoft YaHei" w:eastAsia="Microsoft YaHei" w:hAnsi="Microsoft YaHei" w:cs="Microsoft YaHei" w:hint="eastAsia"/>
        </w:rPr>
      </w:pPr>
      <w:r>
        <w:rPr>
          <w:rFonts w:ascii="Microsoft YaHei" w:eastAsia="Microsoft YaHei" w:hAnsi="Microsoft YaHei" w:cs="Microsoft YaHei" w:hint="eastAsia"/>
        </w:rPr>
        <w:t>根据申请单审批状态决定对申请单详情</w:t>
      </w:r>
      <w:proofErr w:type="gramStart"/>
      <w:r>
        <w:rPr>
          <w:rFonts w:ascii="Microsoft YaHei" w:eastAsia="Microsoft YaHei" w:hAnsi="Microsoft YaHei" w:cs="Microsoft YaHei" w:hint="eastAsia"/>
        </w:rPr>
        <w:t>页支持</w:t>
      </w:r>
      <w:proofErr w:type="gramEnd"/>
      <w:r>
        <w:rPr>
          <w:rFonts w:ascii="Microsoft YaHei" w:eastAsia="Microsoft YaHei" w:hAnsi="Microsoft YaHei" w:cs="Microsoft YaHei" w:hint="eastAsia"/>
        </w:rPr>
        <w:t>的操作。</w:t>
      </w:r>
    </w:p>
    <w:p w14:paraId="1D039F0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114300" distR="114300" wp14:anchorId="341115BE" wp14:editId="0E7BD85E">
            <wp:extent cx="6137275" cy="3662045"/>
            <wp:effectExtent l="0" t="0" r="9525" b="2095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30"/>
                    <a:stretch>
                      <a:fillRect/>
                    </a:stretch>
                  </pic:blipFill>
                  <pic:spPr>
                    <a:xfrm>
                      <a:off x="0" y="0"/>
                      <a:ext cx="6137275" cy="3662045"/>
                    </a:xfrm>
                    <a:prstGeom prst="rect">
                      <a:avLst/>
                    </a:prstGeom>
                    <a:noFill/>
                    <a:ln>
                      <a:noFill/>
                    </a:ln>
                  </pic:spPr>
                </pic:pic>
              </a:graphicData>
            </a:graphic>
          </wp:inline>
        </w:drawing>
      </w:r>
    </w:p>
    <w:p w14:paraId="2EF81B52" w14:textId="77777777" w:rsidR="00CF6F30" w:rsidRDefault="00CF6F30">
      <w:pPr>
        <w:rPr>
          <w:rFonts w:ascii="Microsoft YaHei" w:eastAsia="Microsoft YaHei" w:hAnsi="Microsoft YaHei" w:cs="Microsoft YaHei" w:hint="eastAsia"/>
        </w:rPr>
      </w:pPr>
    </w:p>
    <w:p w14:paraId="7F3CDB79" w14:textId="77777777" w:rsidR="00CF6F30" w:rsidRDefault="00F0093C">
      <w:pPr>
        <w:pStyle w:val="3"/>
        <w:rPr>
          <w:rFonts w:ascii="Microsoft YaHei" w:eastAsia="Microsoft YaHei" w:hAnsi="Microsoft YaHei" w:cs="Microsoft YaHei" w:hint="eastAsia"/>
          <w:sz w:val="22"/>
          <w:lang w:val="en-US"/>
        </w:rPr>
      </w:pPr>
      <w:bookmarkStart w:id="328" w:name="_Toc1070540731"/>
      <w:bookmarkStart w:id="329" w:name="_Toc2048282343"/>
      <w:bookmarkStart w:id="330" w:name="_Toc123572280"/>
      <w:r>
        <w:rPr>
          <w:rFonts w:ascii="Microsoft YaHei" w:eastAsia="Microsoft YaHei" w:hAnsi="Microsoft YaHei" w:cs="Microsoft YaHei" w:hint="eastAsia"/>
          <w:sz w:val="22"/>
          <w:lang w:val="en-US"/>
        </w:rPr>
        <w:lastRenderedPageBreak/>
        <w:t>1</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6 讲者库管理</w:t>
      </w:r>
      <w:bookmarkEnd w:id="328"/>
      <w:bookmarkEnd w:id="329"/>
      <w:bookmarkEnd w:id="330"/>
    </w:p>
    <w:p w14:paraId="5CBCA41F"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1.6.1讲者库列表说明</w:t>
      </w:r>
    </w:p>
    <w:p w14:paraId="4BF11A2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讲者库列表筛选选项：</w:t>
      </w:r>
    </w:p>
    <w:p w14:paraId="7B84D1F5"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HCP编码：文本录入模糊检索</w:t>
      </w:r>
    </w:p>
    <w:p w14:paraId="3177A003"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讲者编码：文本录入模糊检索</w:t>
      </w:r>
    </w:p>
    <w:p w14:paraId="55425E3E"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Vendor Code：文本录入模糊检索</w:t>
      </w:r>
    </w:p>
    <w:p w14:paraId="6E26517A"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讲者姓名：输入关键字，单选检索根据关键字模糊加载</w:t>
      </w:r>
    </w:p>
    <w:p w14:paraId="4F10B72C"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讲者等级：检索单选</w:t>
      </w:r>
    </w:p>
    <w:p w14:paraId="4700FA8D"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医院/机构：输入关键字，单选检索根据关键字模糊加载</w:t>
      </w:r>
    </w:p>
    <w:p w14:paraId="0B98C593"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科室/部门：输入关键字，单选检索根据关键字模糊加载</w:t>
      </w:r>
    </w:p>
    <w:p w14:paraId="7BA1015E"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启用状态：已启用、已禁用</w:t>
      </w:r>
    </w:p>
    <w:p w14:paraId="6ABE68B5" w14:textId="77777777" w:rsidR="00CF6F30" w:rsidRDefault="00CF6F30">
      <w:pPr>
        <w:ind w:left="420"/>
        <w:rPr>
          <w:rFonts w:ascii="Microsoft YaHei" w:eastAsia="Microsoft YaHei" w:hAnsi="Microsoft YaHei" w:cs="Microsoft YaHei" w:hint="eastAsia"/>
        </w:rPr>
      </w:pPr>
    </w:p>
    <w:p w14:paraId="25C3E7C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讲者库列表</w:t>
      </w:r>
      <w:proofErr w:type="gramStart"/>
      <w:r>
        <w:rPr>
          <w:rFonts w:ascii="Microsoft YaHei" w:eastAsia="Microsoft YaHei" w:hAnsi="Microsoft YaHei" w:cs="Microsoft YaHei" w:hint="eastAsia"/>
        </w:rPr>
        <w:t>表</w:t>
      </w:r>
      <w:proofErr w:type="gramEnd"/>
      <w:r>
        <w:rPr>
          <w:rFonts w:ascii="Microsoft YaHei" w:eastAsia="Microsoft YaHei" w:hAnsi="Microsoft YaHei" w:cs="Microsoft YaHei" w:hint="eastAsia"/>
        </w:rPr>
        <w:t>头字段：</w:t>
      </w:r>
    </w:p>
    <w:p w14:paraId="67A0B3EF"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HCP编码：读取HCP编码</w:t>
      </w:r>
    </w:p>
    <w:p w14:paraId="1B23B975"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讲者编码：读取讲者编码</w:t>
      </w:r>
    </w:p>
    <w:p w14:paraId="304EE961"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color w:val="000000" w:themeColor="text1"/>
        </w:rPr>
        <w:t xml:space="preserve">Vendor </w:t>
      </w:r>
      <w:r>
        <w:rPr>
          <w:rFonts w:ascii="Microsoft YaHei" w:eastAsia="Microsoft YaHei" w:hAnsi="Microsoft YaHei" w:cs="Microsoft YaHei" w:hint="eastAsia"/>
        </w:rPr>
        <w:t>Code</w:t>
      </w:r>
      <w:r>
        <w:rPr>
          <w:rFonts w:ascii="Microsoft YaHei" w:eastAsia="Microsoft YaHei" w:hAnsi="Microsoft YaHei" w:cs="Microsoft YaHei" w:hint="eastAsia"/>
          <w:color w:val="000000" w:themeColor="text1"/>
        </w:rPr>
        <w:t xml:space="preserve">：SAP的Vendor </w:t>
      </w:r>
      <w:r>
        <w:rPr>
          <w:rFonts w:ascii="Microsoft YaHei" w:eastAsia="Microsoft YaHei" w:hAnsi="Microsoft YaHei" w:cs="Microsoft YaHei" w:hint="eastAsia"/>
        </w:rPr>
        <w:t>Code</w:t>
      </w:r>
    </w:p>
    <w:p w14:paraId="2B7691FB"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讲者姓名：读取讲者姓名</w:t>
      </w:r>
    </w:p>
    <w:p w14:paraId="7ECB1901"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讲者等级：读取讲者等级</w:t>
      </w:r>
    </w:p>
    <w:p w14:paraId="08F775BC"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启用状态：读取讲者启用状态</w:t>
      </w:r>
    </w:p>
    <w:p w14:paraId="186C71C9"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医院/机构：读取讲者主要任职医院/机构名称</w:t>
      </w:r>
    </w:p>
    <w:p w14:paraId="1355E03F"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科室/部门：读取讲者标准科室</w:t>
      </w:r>
    </w:p>
    <w:p w14:paraId="60889B83"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专业职称：读取讲者学术职称</w:t>
      </w:r>
    </w:p>
    <w:p w14:paraId="181DF31C"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1.6.2讲者库详情说明</w:t>
      </w:r>
    </w:p>
    <w:p w14:paraId="5004483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详情</w:t>
      </w:r>
      <w:proofErr w:type="gramStart"/>
      <w:r>
        <w:rPr>
          <w:rFonts w:ascii="Microsoft YaHei" w:eastAsia="Microsoft YaHei" w:hAnsi="Microsoft YaHei" w:cs="Microsoft YaHei" w:hint="eastAsia"/>
        </w:rPr>
        <w:t>页展示</w:t>
      </w:r>
      <w:proofErr w:type="gramEnd"/>
      <w:r>
        <w:rPr>
          <w:rFonts w:ascii="Microsoft YaHei" w:eastAsia="Microsoft YaHei" w:hAnsi="Microsoft YaHei" w:cs="Microsoft YaHei" w:hint="eastAsia"/>
        </w:rPr>
        <w:t>说明：</w:t>
      </w:r>
    </w:p>
    <w:p w14:paraId="4F537E62" w14:textId="77777777" w:rsidR="00CF6F30" w:rsidRDefault="00F0093C">
      <w:pPr>
        <w:numPr>
          <w:ilvl w:val="0"/>
          <w:numId w:val="26"/>
        </w:numPr>
        <w:rPr>
          <w:rFonts w:ascii="Microsoft YaHei" w:eastAsia="Microsoft YaHei" w:hAnsi="Microsoft YaHei" w:cs="Microsoft YaHei" w:hint="eastAsia"/>
        </w:rPr>
      </w:pPr>
      <w:r>
        <w:rPr>
          <w:rFonts w:ascii="Microsoft YaHei" w:eastAsia="Microsoft YaHei" w:hAnsi="Microsoft YaHei" w:cs="Microsoft YaHei" w:hint="eastAsia"/>
        </w:rPr>
        <w:t>在讲者库详情页面可查看讲者所有信息，包含基础信息、讲者基本信息、修改记录、参会记录、讲课费限额配置等</w:t>
      </w:r>
    </w:p>
    <w:p w14:paraId="512460F9" w14:textId="77777777" w:rsidR="00CF6F30" w:rsidRDefault="00F0093C">
      <w:pPr>
        <w:numPr>
          <w:ilvl w:val="0"/>
          <w:numId w:val="26"/>
        </w:numPr>
        <w:rPr>
          <w:rFonts w:ascii="Microsoft YaHei" w:eastAsia="Microsoft YaHei" w:hAnsi="Microsoft YaHei" w:cs="Microsoft YaHei" w:hint="eastAsia"/>
        </w:rPr>
      </w:pPr>
      <w:r>
        <w:rPr>
          <w:rFonts w:ascii="Microsoft YaHei" w:eastAsia="Microsoft YaHei" w:hAnsi="Microsoft YaHei" w:cs="Microsoft YaHei" w:hint="eastAsia"/>
        </w:rPr>
        <w:t>展示讲者基本信息时，手机号、银行卡、身份证信息对所有人（不含管理员）脱敏展示。</w:t>
      </w:r>
    </w:p>
    <w:p w14:paraId="7BA91575" w14:textId="77777777" w:rsidR="00CF6F30" w:rsidRDefault="00F0093C">
      <w:pPr>
        <w:numPr>
          <w:ilvl w:val="0"/>
          <w:numId w:val="26"/>
        </w:numPr>
        <w:rPr>
          <w:rFonts w:ascii="Microsoft YaHei" w:eastAsia="Microsoft YaHei" w:hAnsi="Microsoft YaHei" w:cs="Microsoft YaHei" w:hint="eastAsia"/>
        </w:rPr>
      </w:pPr>
      <w:r>
        <w:rPr>
          <w:rFonts w:ascii="Microsoft YaHei" w:eastAsia="Microsoft YaHei" w:hAnsi="Microsoft YaHei" w:cs="Microsoft YaHei" w:hint="eastAsia"/>
        </w:rPr>
        <w:t>基础信息：讲者姓名、编码、所在省份城市、主要任职医院/机构名称、主要任职科室/部门</w:t>
      </w:r>
      <w:proofErr w:type="gramStart"/>
      <w:r>
        <w:rPr>
          <w:rFonts w:ascii="Microsoft YaHei" w:eastAsia="Microsoft YaHei" w:hAnsi="Microsoft YaHei" w:cs="Microsoft YaHei" w:hint="eastAsia"/>
        </w:rPr>
        <w:t>部门</w:t>
      </w:r>
      <w:proofErr w:type="gramEnd"/>
      <w:r>
        <w:rPr>
          <w:rFonts w:ascii="Microsoft YaHei" w:eastAsia="Microsoft YaHei" w:hAnsi="Microsoft YaHei" w:cs="Microsoft YaHei" w:hint="eastAsia"/>
        </w:rPr>
        <w:t>、当前自然年讲课次数、当前自然年额度</w:t>
      </w:r>
      <w:r>
        <w:br/>
      </w:r>
      <w:r>
        <w:rPr>
          <w:noProof/>
        </w:rPr>
        <w:drawing>
          <wp:inline distT="0" distB="0" distL="0" distR="0" wp14:anchorId="4028466B" wp14:editId="64226085">
            <wp:extent cx="6094095" cy="1354455"/>
            <wp:effectExtent l="0" t="0" r="1905" b="17145"/>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31"/>
                    <a:stretch>
                      <a:fillRect/>
                    </a:stretch>
                  </pic:blipFill>
                  <pic:spPr>
                    <a:xfrm>
                      <a:off x="0" y="0"/>
                      <a:ext cx="6094095" cy="1354820"/>
                    </a:xfrm>
                    <a:prstGeom prst="rect">
                      <a:avLst/>
                    </a:prstGeom>
                  </pic:spPr>
                </pic:pic>
              </a:graphicData>
            </a:graphic>
          </wp:inline>
        </w:drawing>
      </w:r>
    </w:p>
    <w:p w14:paraId="20A92404" w14:textId="77777777" w:rsidR="00CF6F30" w:rsidRDefault="00F0093C">
      <w:pPr>
        <w:numPr>
          <w:ilvl w:val="0"/>
          <w:numId w:val="26"/>
        </w:numPr>
        <w:rPr>
          <w:rFonts w:ascii="Microsoft YaHei" w:eastAsia="Microsoft YaHei" w:hAnsi="Microsoft YaHei" w:cs="Microsoft YaHei" w:hint="eastAsia"/>
        </w:rPr>
      </w:pPr>
      <w:r>
        <w:rPr>
          <w:rFonts w:ascii="Microsoft YaHei" w:eastAsia="Microsoft YaHei" w:hAnsi="Microsoft YaHei" w:cs="Microsoft YaHei" w:hint="eastAsia"/>
        </w:rPr>
        <w:t xml:space="preserve">修改记录：记录讲者信息的变更历史。 </w:t>
      </w:r>
    </w:p>
    <w:p w14:paraId="13D76055" w14:textId="77777777" w:rsidR="00CF6F30" w:rsidRDefault="00F0093C">
      <w:pPr>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lastRenderedPageBreak/>
        <w:t>讲者的申请、审批、编辑、启用、禁用操作均会记录到修改记录中，另外可通过“查看详情”按钮进入申请单详情页面，</w:t>
      </w:r>
      <w:proofErr w:type="gramStart"/>
      <w:r>
        <w:rPr>
          <w:rFonts w:ascii="Microsoft YaHei" w:eastAsia="Microsoft YaHei" w:hAnsi="Microsoft YaHei" w:cs="Microsoft YaHei" w:hint="eastAsia"/>
        </w:rPr>
        <w:t>仅相应</w:t>
      </w:r>
      <w:proofErr w:type="gramEnd"/>
      <w:r>
        <w:rPr>
          <w:rFonts w:ascii="Microsoft YaHei" w:eastAsia="Microsoft YaHei" w:hAnsi="Microsoft YaHei" w:cs="Microsoft YaHei" w:hint="eastAsia"/>
        </w:rPr>
        <w:t>单据的申请人、审批人、申请人的上级、管理员有权限查看</w:t>
      </w:r>
    </w:p>
    <w:p w14:paraId="48975D2B" w14:textId="77777777" w:rsidR="00CF6F30" w:rsidRDefault="00F0093C">
      <w:pPr>
        <w:numPr>
          <w:ilvl w:val="0"/>
          <w:numId w:val="26"/>
        </w:numPr>
        <w:rPr>
          <w:rFonts w:ascii="Microsoft YaHei" w:eastAsia="Microsoft YaHei" w:hAnsi="Microsoft YaHei" w:cs="Microsoft YaHei" w:hint="eastAsia"/>
        </w:rPr>
      </w:pPr>
      <w:r>
        <w:rPr>
          <w:rFonts w:ascii="Microsoft YaHei" w:eastAsia="Microsoft YaHei" w:hAnsi="Microsoft YaHei" w:cs="Microsoft YaHei" w:hint="eastAsia"/>
        </w:rPr>
        <w:t xml:space="preserve">参会记录：展示该讲者参与的会议记录。  </w:t>
      </w:r>
    </w:p>
    <w:p w14:paraId="71DE0E9D" w14:textId="77777777" w:rsidR="00CF6F30" w:rsidRDefault="00F0093C">
      <w:pPr>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若该讲者在除草稿、已取消、审批拒绝状态的会议中，则展示在该页面中，点击“查看详情”按钮进入会议详情页面，</w:t>
      </w:r>
      <w:proofErr w:type="gramStart"/>
      <w:r>
        <w:rPr>
          <w:rFonts w:ascii="Microsoft YaHei" w:eastAsia="Microsoft YaHei" w:hAnsi="Microsoft YaHei" w:cs="Microsoft YaHei" w:hint="eastAsia"/>
        </w:rPr>
        <w:t>仅相应</w:t>
      </w:r>
      <w:proofErr w:type="gramEnd"/>
      <w:r>
        <w:rPr>
          <w:rFonts w:ascii="Microsoft YaHei" w:eastAsia="Microsoft YaHei" w:hAnsi="Microsoft YaHei" w:cs="Microsoft YaHei" w:hint="eastAsia"/>
        </w:rPr>
        <w:t>会议申请人、负责人、协办人以及会议负责人的上级、管理员有权限查看。</w:t>
      </w:r>
    </w:p>
    <w:p w14:paraId="6EE38EA0" w14:textId="77777777" w:rsidR="00CF6F30" w:rsidRDefault="00F0093C">
      <w:pPr>
        <w:numPr>
          <w:ilvl w:val="0"/>
          <w:numId w:val="26"/>
        </w:numPr>
        <w:rPr>
          <w:rFonts w:ascii="Microsoft YaHei" w:eastAsia="Microsoft YaHei" w:hAnsi="Microsoft YaHei" w:cs="Microsoft YaHei" w:hint="eastAsia"/>
        </w:rPr>
      </w:pPr>
      <w:r>
        <w:rPr>
          <w:rFonts w:ascii="Microsoft YaHei" w:eastAsia="Microsoft YaHei" w:hAnsi="Microsoft YaHei" w:cs="Microsoft YaHei" w:hint="eastAsia"/>
        </w:rPr>
        <w:t xml:space="preserve">讲课费限额配置：展示该讲者的讲课费限额规则。  </w:t>
      </w:r>
    </w:p>
    <w:p w14:paraId="2AE3780D" w14:textId="77777777" w:rsidR="00CF6F30" w:rsidRDefault="00F0093C">
      <w:pPr>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默认带出系统默认的讲课上限控制，可针对单个讲者独立配置。仅管理员等角色可查看调整。</w:t>
      </w:r>
    </w:p>
    <w:p w14:paraId="73816229" w14:textId="77777777" w:rsidR="00CF6F30" w:rsidRDefault="00F0093C">
      <w:pPr>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114300" distR="114300" wp14:anchorId="15DDAC81" wp14:editId="742F90B3">
            <wp:extent cx="6134100" cy="1562100"/>
            <wp:effectExtent l="0" t="0" r="12700" b="1270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2"/>
                    <a:stretch>
                      <a:fillRect/>
                    </a:stretch>
                  </pic:blipFill>
                  <pic:spPr>
                    <a:xfrm>
                      <a:off x="0" y="0"/>
                      <a:ext cx="6134100" cy="1562100"/>
                    </a:xfrm>
                    <a:prstGeom prst="rect">
                      <a:avLst/>
                    </a:prstGeom>
                    <a:noFill/>
                    <a:ln>
                      <a:noFill/>
                    </a:ln>
                  </pic:spPr>
                </pic:pic>
              </a:graphicData>
            </a:graphic>
          </wp:inline>
        </w:drawing>
      </w:r>
    </w:p>
    <w:p w14:paraId="459FBE1F" w14:textId="77777777" w:rsidR="00CF6F30" w:rsidRDefault="00CF6F30">
      <w:pPr>
        <w:ind w:left="420"/>
        <w:rPr>
          <w:rFonts w:ascii="Microsoft YaHei" w:eastAsia="Microsoft YaHei" w:hAnsi="Microsoft YaHei" w:cs="Microsoft YaHei" w:hint="eastAsia"/>
        </w:rPr>
      </w:pPr>
    </w:p>
    <w:p w14:paraId="1C4D959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详情页按钮说明：</w:t>
      </w:r>
    </w:p>
    <w:p w14:paraId="67706BAA" w14:textId="77777777" w:rsidR="00CF6F30" w:rsidRDefault="00CF6F30">
      <w:pPr>
        <w:rPr>
          <w:rFonts w:ascii="Microsoft YaHei" w:eastAsia="Microsoft YaHei" w:hAnsi="Microsoft YaHei" w:cs="Microsoft YaHei" w:hint="eastAsia"/>
        </w:rPr>
      </w:pPr>
    </w:p>
    <w:p w14:paraId="5EDF403B" w14:textId="77777777" w:rsidR="00CF6F30" w:rsidRDefault="00F0093C">
      <w:pPr>
        <w:numPr>
          <w:ilvl w:val="0"/>
          <w:numId w:val="27"/>
        </w:numPr>
        <w:rPr>
          <w:rFonts w:ascii="Microsoft YaHei" w:eastAsia="Microsoft YaHei" w:hAnsi="Microsoft YaHei" w:cs="Microsoft YaHei" w:hint="eastAsia"/>
        </w:rPr>
      </w:pPr>
      <w:r>
        <w:rPr>
          <w:rFonts w:ascii="Microsoft YaHei" w:eastAsia="Microsoft YaHei" w:hAnsi="Microsoft YaHei" w:cs="Microsoft YaHei" w:hint="eastAsia"/>
        </w:rPr>
        <w:t xml:space="preserve">编辑讲者  </w:t>
      </w:r>
    </w:p>
    <w:p w14:paraId="35B011B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前置校验：  </w:t>
      </w:r>
    </w:p>
    <w:p w14:paraId="3EA4841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若该讲者存在“审批中”的申请单，</w:t>
      </w:r>
      <w:proofErr w:type="gramStart"/>
      <w:r>
        <w:rPr>
          <w:rFonts w:ascii="Microsoft YaHei" w:eastAsia="Microsoft YaHei" w:hAnsi="Microsoft YaHei" w:cs="Microsoft YaHei" w:hint="eastAsia"/>
        </w:rPr>
        <w:t>弹窗提示</w:t>
      </w:r>
      <w:proofErr w:type="gramEnd"/>
      <w:r>
        <w:rPr>
          <w:rFonts w:ascii="Microsoft YaHei" w:eastAsia="Microsoft YaHei" w:hAnsi="Microsoft YaHei" w:cs="Microsoft YaHei" w:hint="eastAsia"/>
        </w:rPr>
        <w:t xml:space="preserve">：  </w:t>
      </w:r>
    </w:p>
    <w:p w14:paraId="486CC57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&gt; “该讲者已由（申请人姓名）申请在审批中，无法重复发起。”  </w:t>
      </w:r>
    </w:p>
    <w:p w14:paraId="0FE149C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编辑逻辑：  </w:t>
      </w:r>
    </w:p>
    <w:p w14:paraId="50D7B99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脱敏展示：手机号、证件号、银行卡号全角色脱敏展示。  </w:t>
      </w:r>
    </w:p>
    <w:p w14:paraId="7EF8E54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讲者审批通过后，允许申请人变更编辑讲者银行卡信息、资质认定相关信息以便医学</w:t>
      </w:r>
      <w:proofErr w:type="gramStart"/>
      <w:r>
        <w:rPr>
          <w:rFonts w:ascii="Microsoft YaHei" w:eastAsia="Microsoft YaHei" w:hAnsi="Microsoft YaHei" w:cs="Microsoft YaHei" w:hint="eastAsia"/>
        </w:rPr>
        <w:t>部重新</w:t>
      </w:r>
      <w:proofErr w:type="gramEnd"/>
      <w:r>
        <w:rPr>
          <w:rFonts w:ascii="Microsoft YaHei" w:eastAsia="Microsoft YaHei" w:hAnsi="Microsoft YaHei" w:cs="Microsoft YaHei" w:hint="eastAsia"/>
        </w:rPr>
        <w:t>定级。系统会    由日志记录用户修改内容便于审批时查看。变更讲者</w:t>
      </w:r>
      <w:proofErr w:type="gramStart"/>
      <w:r>
        <w:rPr>
          <w:rFonts w:ascii="Microsoft YaHei" w:eastAsia="Microsoft YaHei" w:hAnsi="Microsoft YaHei" w:cs="Microsoft YaHei" w:hint="eastAsia"/>
        </w:rPr>
        <w:t>审批流同新建</w:t>
      </w:r>
      <w:proofErr w:type="gramEnd"/>
      <w:r>
        <w:rPr>
          <w:rFonts w:ascii="Microsoft YaHei" w:eastAsia="Microsoft YaHei" w:hAnsi="Microsoft YaHei" w:cs="Microsoft YaHei" w:hint="eastAsia"/>
        </w:rPr>
        <w:t>讲者审批流</w:t>
      </w:r>
      <w:r>
        <w:rPr>
          <w:rFonts w:ascii="Microsoft YaHei" w:eastAsia="Microsoft YaHei" w:hAnsi="Microsoft YaHei" w:cs="Microsoft YaHei"/>
          <w:color w:val="000000"/>
          <w:sz w:val="22"/>
        </w:rPr>
        <w:t>。</w:t>
      </w:r>
      <w:r>
        <w:rPr>
          <w:rFonts w:ascii="Microsoft YaHei" w:eastAsia="Microsoft YaHei" w:hAnsi="Microsoft YaHei" w:cs="Microsoft YaHei" w:hint="eastAsia"/>
        </w:rPr>
        <w:t xml:space="preserve">  </w:t>
      </w:r>
    </w:p>
    <w:p w14:paraId="2D817AF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三要素验证：编辑时当姓名或身份证号或银行卡号发生变更，触发三要素验证。  </w:t>
      </w:r>
      <w:r>
        <w:rPr>
          <w:rFonts w:ascii="Microsoft YaHei" w:eastAsia="Microsoft YaHei" w:hAnsi="Microsoft YaHei" w:cs="Microsoft YaHei" w:hint="eastAsia"/>
        </w:rPr>
        <w:tab/>
      </w:r>
    </w:p>
    <w:p w14:paraId="5B570E00" w14:textId="77777777" w:rsidR="00CF6F30" w:rsidRDefault="00CF6F30">
      <w:pPr>
        <w:rPr>
          <w:rFonts w:ascii="Microsoft YaHei" w:eastAsia="Microsoft YaHei" w:hAnsi="Microsoft YaHei" w:cs="Microsoft YaHei" w:hint="eastAsia"/>
        </w:rPr>
      </w:pPr>
    </w:p>
    <w:p w14:paraId="35C0FFA6" w14:textId="77777777" w:rsidR="00CF6F30" w:rsidRDefault="00F0093C">
      <w:pPr>
        <w:numPr>
          <w:ilvl w:val="0"/>
          <w:numId w:val="27"/>
        </w:numPr>
        <w:rPr>
          <w:rFonts w:ascii="Microsoft YaHei" w:eastAsia="Microsoft YaHei" w:hAnsi="Microsoft YaHei" w:cs="Microsoft YaHei" w:hint="eastAsia"/>
        </w:rPr>
      </w:pPr>
      <w:r>
        <w:rPr>
          <w:rFonts w:ascii="Microsoft YaHei" w:eastAsia="Microsoft YaHei" w:hAnsi="Microsoft YaHei" w:cs="Microsoft YaHei" w:hint="eastAsia"/>
        </w:rPr>
        <w:t xml:space="preserve">禁用讲者  </w:t>
      </w:r>
    </w:p>
    <w:p w14:paraId="481C617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权限：仅</w:t>
      </w:r>
      <w:r>
        <w:rPr>
          <w:rFonts w:ascii="Microsoft YaHei" w:eastAsia="Microsoft YaHei" w:hAnsi="Microsoft YaHei" w:cs="Microsoft YaHei"/>
        </w:rPr>
        <w:t>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（Amelia）、法</w:t>
      </w:r>
      <w:proofErr w:type="gramStart"/>
      <w:r>
        <w:rPr>
          <w:rFonts w:ascii="Microsoft YaHei" w:eastAsia="Microsoft YaHei" w:hAnsi="Microsoft YaHei" w:cs="Microsoft YaHei"/>
        </w:rPr>
        <w:t>务</w:t>
      </w:r>
      <w:proofErr w:type="gramEnd"/>
      <w:r>
        <w:rPr>
          <w:rFonts w:ascii="Microsoft YaHei" w:eastAsia="Microsoft YaHei" w:hAnsi="Microsoft YaHei" w:cs="Microsoft YaHei"/>
        </w:rPr>
        <w:t>(赵安)、医学（Vita）、</w:t>
      </w:r>
      <w:r>
        <w:rPr>
          <w:rFonts w:ascii="Microsoft YaHei" w:eastAsia="Microsoft YaHei" w:hAnsi="Microsoft YaHei" w:cs="Microsoft YaHei" w:hint="eastAsia"/>
        </w:rPr>
        <w:t>系统</w:t>
      </w:r>
      <w:r>
        <w:rPr>
          <w:rFonts w:ascii="Microsoft YaHei" w:eastAsia="Microsoft YaHei" w:hAnsi="Microsoft YaHei" w:cs="Microsoft YaHei"/>
        </w:rPr>
        <w:t>管理员</w:t>
      </w:r>
      <w:r>
        <w:rPr>
          <w:rFonts w:ascii="Microsoft YaHei" w:eastAsia="Microsoft YaHei" w:hAnsi="Microsoft YaHei" w:cs="Microsoft YaHei" w:hint="eastAsia"/>
        </w:rPr>
        <w:t xml:space="preserve">可操作。  </w:t>
      </w:r>
    </w:p>
    <w:p w14:paraId="03D4DE9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适用对象：仅针对启用状态的医生。  </w:t>
      </w:r>
    </w:p>
    <w:p w14:paraId="186CFD9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操作要求：  </w:t>
      </w:r>
    </w:p>
    <w:p w14:paraId="2849211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必填项：禁用原因。  </w:t>
      </w:r>
    </w:p>
    <w:p w14:paraId="1887084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非必填项：禁用时间段（未填写则默认永久禁用）、附件（可选）。  </w:t>
      </w:r>
    </w:p>
    <w:p w14:paraId="0F5684D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审批流程：无需审批，直接生效。  </w:t>
      </w:r>
    </w:p>
    <w:p w14:paraId="0532B9D2" w14:textId="77777777" w:rsidR="00CF6F30" w:rsidRDefault="00CF6F30">
      <w:pPr>
        <w:rPr>
          <w:rFonts w:ascii="Microsoft YaHei" w:eastAsia="Microsoft YaHei" w:hAnsi="Microsoft YaHei" w:cs="Microsoft YaHei" w:hint="eastAsia"/>
        </w:rPr>
      </w:pPr>
    </w:p>
    <w:p w14:paraId="060F69FC" w14:textId="77777777" w:rsidR="00CF6F30" w:rsidRDefault="00F0093C">
      <w:pPr>
        <w:numPr>
          <w:ilvl w:val="0"/>
          <w:numId w:val="27"/>
        </w:numPr>
        <w:rPr>
          <w:rFonts w:ascii="Microsoft YaHei" w:eastAsia="Microsoft YaHei" w:hAnsi="Microsoft YaHei" w:cs="Microsoft YaHei" w:hint="eastAsia"/>
        </w:rPr>
      </w:pPr>
      <w:r>
        <w:rPr>
          <w:rFonts w:ascii="Microsoft YaHei" w:eastAsia="Microsoft YaHei" w:hAnsi="Microsoft YaHei" w:cs="Microsoft YaHei" w:hint="eastAsia"/>
        </w:rPr>
        <w:t xml:space="preserve">启用讲者  </w:t>
      </w:r>
    </w:p>
    <w:p w14:paraId="1861A0F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权限：仅</w:t>
      </w:r>
      <w:r>
        <w:rPr>
          <w:rFonts w:ascii="Microsoft YaHei" w:eastAsia="Microsoft YaHei" w:hAnsi="Microsoft YaHei" w:cs="Microsoft YaHei"/>
        </w:rPr>
        <w:t>合</w:t>
      </w:r>
      <w:proofErr w:type="gramStart"/>
      <w:r>
        <w:rPr>
          <w:rFonts w:ascii="Microsoft YaHei" w:eastAsia="Microsoft YaHei" w:hAnsi="Microsoft YaHei" w:cs="Microsoft YaHei"/>
        </w:rPr>
        <w:t>规</w:t>
      </w:r>
      <w:proofErr w:type="gramEnd"/>
      <w:r>
        <w:rPr>
          <w:rFonts w:ascii="Microsoft YaHei" w:eastAsia="Microsoft YaHei" w:hAnsi="Microsoft YaHei" w:cs="Microsoft YaHei"/>
        </w:rPr>
        <w:t>（Amelia）、法</w:t>
      </w:r>
      <w:proofErr w:type="gramStart"/>
      <w:r>
        <w:rPr>
          <w:rFonts w:ascii="Microsoft YaHei" w:eastAsia="Microsoft YaHei" w:hAnsi="Microsoft YaHei" w:cs="Microsoft YaHei"/>
        </w:rPr>
        <w:t>务</w:t>
      </w:r>
      <w:proofErr w:type="gramEnd"/>
      <w:r>
        <w:rPr>
          <w:rFonts w:ascii="Microsoft YaHei" w:eastAsia="Microsoft YaHei" w:hAnsi="Microsoft YaHei" w:cs="Microsoft YaHei"/>
        </w:rPr>
        <w:t>(赵安)、医学（Vita）、</w:t>
      </w:r>
      <w:r>
        <w:rPr>
          <w:rFonts w:ascii="Microsoft YaHei" w:eastAsia="Microsoft YaHei" w:hAnsi="Microsoft YaHei" w:cs="Microsoft YaHei" w:hint="eastAsia"/>
        </w:rPr>
        <w:t>系统</w:t>
      </w:r>
      <w:r>
        <w:rPr>
          <w:rFonts w:ascii="Microsoft YaHei" w:eastAsia="Microsoft YaHei" w:hAnsi="Microsoft YaHei" w:cs="Microsoft YaHei"/>
        </w:rPr>
        <w:t>管理员</w:t>
      </w:r>
      <w:r>
        <w:rPr>
          <w:rFonts w:ascii="Microsoft YaHei" w:eastAsia="Microsoft YaHei" w:hAnsi="Microsoft YaHei" w:cs="Microsoft YaHei" w:hint="eastAsia"/>
        </w:rPr>
        <w:t xml:space="preserve">可操作。    </w:t>
      </w:r>
    </w:p>
    <w:p w14:paraId="74691B5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lastRenderedPageBreak/>
        <w:t xml:space="preserve">- 适用对象：仅针对禁用状态的医生。  </w:t>
      </w:r>
    </w:p>
    <w:p w14:paraId="7F49C85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操作要求：  </w:t>
      </w:r>
    </w:p>
    <w:p w14:paraId="4C98A52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必填项：启用原因。  </w:t>
      </w:r>
    </w:p>
    <w:p w14:paraId="17057FE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非必填项：附件（可选）。  </w:t>
      </w:r>
    </w:p>
    <w:p w14:paraId="4908582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审批流程：无需审批，直接生效。  </w:t>
      </w:r>
    </w:p>
    <w:p w14:paraId="602A691E" w14:textId="77777777" w:rsidR="00CF6F30" w:rsidRDefault="00CF6F30">
      <w:pPr>
        <w:rPr>
          <w:rFonts w:ascii="Microsoft YaHei" w:eastAsia="Microsoft YaHei" w:hAnsi="Microsoft YaHei" w:cs="Microsoft YaHei" w:hint="eastAsia"/>
        </w:rPr>
      </w:pPr>
    </w:p>
    <w:p w14:paraId="560F906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w:t>
      </w:r>
    </w:p>
    <w:p w14:paraId="2E234D22" w14:textId="77777777" w:rsidR="00CF6F30" w:rsidRDefault="00CF6F30">
      <w:pPr>
        <w:rPr>
          <w:rFonts w:ascii="Microsoft YaHei" w:eastAsia="Microsoft YaHei" w:hAnsi="Microsoft YaHei" w:cs="Microsoft YaHei" w:hint="eastAsia"/>
        </w:rPr>
      </w:pPr>
    </w:p>
    <w:p w14:paraId="1B52CE0C" w14:textId="77777777" w:rsidR="00CF6F30" w:rsidRDefault="00CF6F30">
      <w:pPr>
        <w:ind w:left="420"/>
        <w:rPr>
          <w:rFonts w:ascii="Microsoft YaHei" w:eastAsia="Microsoft YaHei" w:hAnsi="Microsoft YaHei" w:cs="Microsoft YaHei" w:hint="eastAsia"/>
        </w:rPr>
      </w:pPr>
    </w:p>
    <w:p w14:paraId="52B75AC8" w14:textId="77777777" w:rsidR="00CF6F30" w:rsidRDefault="00CF6F30">
      <w:pPr>
        <w:rPr>
          <w:rFonts w:ascii="Microsoft YaHei" w:eastAsia="Microsoft YaHei" w:hAnsi="Microsoft YaHei" w:cs="Microsoft YaHei" w:hint="eastAsia"/>
        </w:rPr>
      </w:pPr>
    </w:p>
    <w:p w14:paraId="5F227BE0" w14:textId="77777777" w:rsidR="00CF6F30" w:rsidRDefault="00CF6F30">
      <w:pPr>
        <w:rPr>
          <w:rFonts w:ascii="Microsoft YaHei" w:eastAsia="Microsoft YaHei" w:hAnsi="Microsoft YaHei" w:cs="Microsoft YaHei" w:hint="eastAsia"/>
        </w:rPr>
      </w:pPr>
    </w:p>
    <w:p w14:paraId="48F73CAE" w14:textId="77777777" w:rsidR="00CF6F30" w:rsidRDefault="00F0093C">
      <w:pPr>
        <w:pStyle w:val="2"/>
        <w:rPr>
          <w:rFonts w:ascii="Microsoft YaHei" w:eastAsia="Microsoft YaHei" w:hAnsi="Microsoft YaHei" w:cs="Microsoft YaHei" w:hint="eastAsia"/>
          <w:sz w:val="24"/>
        </w:rPr>
      </w:pPr>
      <w:bookmarkStart w:id="331" w:name="_Toc1913240791"/>
      <w:bookmarkStart w:id="332" w:name="_Toc262623311"/>
      <w:bookmarkStart w:id="333" w:name="_Toc1874556346"/>
      <w:commentRangeStart w:id="334"/>
      <w:r>
        <w:rPr>
          <w:rFonts w:ascii="Microsoft YaHei" w:eastAsia="Microsoft YaHei" w:hAnsi="Microsoft YaHei" w:cs="Microsoft YaHei" w:hint="eastAsia"/>
          <w:sz w:val="24"/>
          <w:lang w:val="en-US"/>
        </w:rPr>
        <w:t>2材料管理</w:t>
      </w:r>
      <w:bookmarkEnd w:id="331"/>
      <w:bookmarkEnd w:id="332"/>
      <w:bookmarkEnd w:id="333"/>
      <w:commentRangeEnd w:id="334"/>
      <w:r w:rsidR="00637B86">
        <w:rPr>
          <w:rStyle w:val="aff4"/>
          <w:b w:val="0"/>
        </w:rPr>
        <w:commentReference w:id="334"/>
      </w:r>
    </w:p>
    <w:p w14:paraId="4FDFC629" w14:textId="77777777" w:rsidR="00CF6F30" w:rsidRDefault="00F0093C">
      <w:pPr>
        <w:pStyle w:val="3"/>
        <w:spacing w:beforeLines="50" w:before="120"/>
        <w:rPr>
          <w:rFonts w:ascii="Microsoft YaHei" w:eastAsia="Microsoft YaHei" w:hAnsi="Microsoft YaHei" w:cs="Microsoft YaHei" w:hint="eastAsia"/>
          <w:sz w:val="22"/>
          <w:lang w:val="en-US"/>
        </w:rPr>
      </w:pPr>
      <w:bookmarkStart w:id="335" w:name="_Toc1565327806"/>
      <w:bookmarkStart w:id="336" w:name="_Toc2083405732"/>
      <w:bookmarkStart w:id="337" w:name="_Toc831093392"/>
      <w:r>
        <w:rPr>
          <w:rFonts w:ascii="Microsoft YaHei" w:eastAsia="Microsoft YaHei" w:hAnsi="Microsoft YaHei" w:cs="Microsoft YaHei" w:hint="eastAsia"/>
          <w:sz w:val="22"/>
          <w:lang w:val="en-US"/>
        </w:rPr>
        <w:t>2</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1现状及需求分析</w:t>
      </w:r>
      <w:bookmarkEnd w:id="335"/>
      <w:bookmarkEnd w:id="336"/>
      <w:bookmarkEnd w:id="337"/>
    </w:p>
    <w:p w14:paraId="6BF0D3F2" w14:textId="77777777" w:rsidR="00CF6F30" w:rsidRDefault="00F0093C">
      <w:pPr>
        <w:spacing w:line="240" w:lineRule="atLeast"/>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目前材料管理通过线下邮件的方案进行审批确认。后续会通过EMS中的材料管理模块实现材料的审批，自动生成材料编码，审批通过的材料才可作为后续会议活动中可被选择的分享内容。</w:t>
      </w:r>
    </w:p>
    <w:p w14:paraId="10FFD457" w14:textId="77777777" w:rsidR="00CF6F30" w:rsidRDefault="00F0093C">
      <w:pPr>
        <w:pStyle w:val="3"/>
        <w:spacing w:beforeLines="50" w:before="120"/>
        <w:rPr>
          <w:rFonts w:ascii="Microsoft YaHei" w:eastAsia="Microsoft YaHei" w:hAnsi="Microsoft YaHei" w:cs="Microsoft YaHei" w:hint="eastAsia"/>
          <w:sz w:val="22"/>
          <w:lang w:val="en-US"/>
        </w:rPr>
      </w:pPr>
      <w:bookmarkStart w:id="338" w:name="_Toc1789759692"/>
      <w:bookmarkStart w:id="339" w:name="_Toc1079273389"/>
      <w:bookmarkStart w:id="340" w:name="_Toc952999256"/>
      <w:r>
        <w:rPr>
          <w:rFonts w:ascii="Microsoft YaHei" w:eastAsia="Microsoft YaHei" w:hAnsi="Microsoft YaHei" w:cs="Microsoft YaHei" w:hint="eastAsia"/>
          <w:sz w:val="22"/>
          <w:lang w:val="en-US"/>
        </w:rPr>
        <w:t>2</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2材料管理业务流程图</w:t>
      </w:r>
      <w:bookmarkEnd w:id="338"/>
      <w:bookmarkEnd w:id="339"/>
      <w:bookmarkEnd w:id="340"/>
    </w:p>
    <w:p w14:paraId="4181D6F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drawing>
          <wp:inline distT="0" distB="0" distL="0" distR="0" wp14:anchorId="5FCF19F0" wp14:editId="2722F038">
            <wp:extent cx="6363970" cy="1282700"/>
            <wp:effectExtent l="0" t="0" r="11430" b="1270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33"/>
                    <a:stretch>
                      <a:fillRect/>
                    </a:stretch>
                  </pic:blipFill>
                  <pic:spPr>
                    <a:xfrm>
                      <a:off x="0" y="0"/>
                      <a:ext cx="6363970" cy="1283170"/>
                    </a:xfrm>
                    <a:prstGeom prst="rect">
                      <a:avLst/>
                    </a:prstGeom>
                  </pic:spPr>
                </pic:pic>
              </a:graphicData>
            </a:graphic>
          </wp:inline>
        </w:drawing>
      </w:r>
    </w:p>
    <w:p w14:paraId="2D206E8A" w14:textId="77777777" w:rsidR="00CF6F30" w:rsidRDefault="00F0093C">
      <w:pPr>
        <w:pStyle w:val="3"/>
        <w:rPr>
          <w:rFonts w:ascii="Microsoft YaHei" w:eastAsia="Microsoft YaHei" w:hAnsi="Microsoft YaHei" w:cs="Microsoft YaHei" w:hint="eastAsia"/>
          <w:sz w:val="22"/>
          <w:lang w:val="en-US"/>
        </w:rPr>
      </w:pPr>
      <w:bookmarkStart w:id="341" w:name="_Toc1700966361"/>
      <w:bookmarkStart w:id="342" w:name="_Toc1125456266"/>
      <w:bookmarkStart w:id="343" w:name="_Toc687699915"/>
      <w:r>
        <w:rPr>
          <w:rFonts w:ascii="Microsoft YaHei" w:eastAsia="Microsoft YaHei" w:hAnsi="Microsoft YaHei" w:cs="Microsoft YaHei" w:hint="eastAsia"/>
          <w:sz w:val="22"/>
          <w:lang w:val="en-US"/>
        </w:rPr>
        <w:t>2</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3材料管理流程及业务规则说明</w:t>
      </w:r>
      <w:bookmarkEnd w:id="341"/>
      <w:bookmarkEnd w:id="342"/>
      <w:bookmarkEnd w:id="343"/>
    </w:p>
    <w:p w14:paraId="503D6F6F" w14:textId="77777777" w:rsidR="00CF6F30" w:rsidRDefault="00F0093C">
      <w:pPr>
        <w:pStyle w:val="affa"/>
        <w:numPr>
          <w:ilvl w:val="0"/>
          <w:numId w:val="2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用户在EMS中新增材料，将广审材料、</w:t>
      </w:r>
      <w:proofErr w:type="gramStart"/>
      <w:r>
        <w:rPr>
          <w:rFonts w:ascii="Microsoft YaHei" w:eastAsia="Microsoft YaHei" w:hAnsi="Microsoft YaHei" w:cs="Microsoft YaHei" w:hint="eastAsia"/>
        </w:rPr>
        <w:t>非广审</w:t>
      </w:r>
      <w:proofErr w:type="gramEnd"/>
      <w:r>
        <w:rPr>
          <w:rFonts w:ascii="Microsoft YaHei" w:eastAsia="Microsoft YaHei" w:hAnsi="Microsoft YaHei" w:cs="Microsoft YaHei" w:hint="eastAsia"/>
        </w:rPr>
        <w:t>材料通过管理审批；将材料适用的类型、适用产品，适用活动的性质、类型等进行匹配，方便后续会议活动申请时，可精准选择到对应的材料。</w:t>
      </w:r>
    </w:p>
    <w:p w14:paraId="5FE8E437" w14:textId="77777777" w:rsidR="00CF6F30" w:rsidRDefault="00F0093C">
      <w:pPr>
        <w:pStyle w:val="affa"/>
        <w:numPr>
          <w:ilvl w:val="0"/>
          <w:numId w:val="2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用户在系统中新增材料后，系统根据</w:t>
      </w:r>
      <w:r>
        <w:rPr>
          <w:rFonts w:ascii="Microsoft YaHei" w:eastAsia="Microsoft YaHei" w:hAnsi="Microsoft YaHei" w:cs="Microsoft YaHei" w:hint="eastAsia"/>
          <w:b/>
          <w:sz w:val="22"/>
        </w:rPr>
        <w:t>材料性质</w:t>
      </w:r>
      <w:r>
        <w:rPr>
          <w:rFonts w:ascii="Microsoft YaHei" w:eastAsia="Microsoft YaHei" w:hAnsi="Microsoft YaHei" w:cs="Microsoft YaHei" w:hint="eastAsia"/>
        </w:rPr>
        <w:t>—</w:t>
      </w:r>
      <w:r>
        <w:rPr>
          <w:rFonts w:ascii="Microsoft YaHei" w:eastAsia="Microsoft YaHei" w:hAnsi="Microsoft YaHei" w:cs="Microsoft YaHei" w:hint="eastAsia"/>
          <w:b/>
          <w:sz w:val="22"/>
        </w:rPr>
        <w:t>材料类型</w:t>
      </w:r>
      <w:proofErr w:type="gramStart"/>
      <w:r>
        <w:rPr>
          <w:rFonts w:ascii="Microsoft YaHei" w:eastAsia="Microsoft YaHei" w:hAnsi="Microsoft YaHei" w:cs="Microsoft YaHei" w:hint="eastAsia"/>
        </w:rPr>
        <w:t>一</w:t>
      </w:r>
      <w:proofErr w:type="gramEnd"/>
      <w:r>
        <w:rPr>
          <w:rFonts w:ascii="Microsoft YaHei" w:eastAsia="Microsoft YaHei" w:hAnsi="Microsoft YaHei" w:cs="Microsoft YaHei" w:hint="eastAsia"/>
          <w:b/>
          <w:sz w:val="22"/>
        </w:rPr>
        <w:t>材料适用范围</w:t>
      </w:r>
      <w:proofErr w:type="gramStart"/>
      <w:r>
        <w:rPr>
          <w:rFonts w:ascii="Microsoft YaHei" w:eastAsia="Microsoft YaHei" w:hAnsi="Microsoft YaHei" w:cs="Microsoft YaHei" w:hint="eastAsia"/>
        </w:rPr>
        <w:t>一</w:t>
      </w:r>
      <w:proofErr w:type="gramEnd"/>
      <w:r>
        <w:rPr>
          <w:rFonts w:ascii="Microsoft YaHei" w:eastAsia="Microsoft YaHei" w:hAnsi="Microsoft YaHei" w:cs="Microsoft YaHei" w:hint="eastAsia"/>
          <w:b/>
          <w:sz w:val="22"/>
        </w:rPr>
        <w:t>适用技术线</w:t>
      </w:r>
      <w:r>
        <w:rPr>
          <w:rFonts w:ascii="Microsoft YaHei" w:eastAsia="Microsoft YaHei" w:hAnsi="Microsoft YaHei" w:cs="Microsoft YaHei" w:hint="eastAsia"/>
        </w:rPr>
        <w:t>-</w:t>
      </w:r>
      <w:r>
        <w:rPr>
          <w:rFonts w:ascii="Microsoft YaHei" w:eastAsia="Microsoft YaHei" w:hAnsi="Microsoft YaHei" w:cs="Microsoft YaHei" w:hint="eastAsia"/>
          <w:b/>
          <w:sz w:val="22"/>
        </w:rPr>
        <w:t>6位随机流水码</w:t>
      </w:r>
      <w:r>
        <w:rPr>
          <w:rFonts w:ascii="Microsoft YaHei" w:eastAsia="Microsoft YaHei" w:hAnsi="Microsoft YaHei" w:cs="Microsoft YaHei" w:hint="eastAsia"/>
        </w:rPr>
        <w:t>，自动生成材料编码，用于材料唯一识别码。材料发生变更后，材料编码不更新，材料版本号更新。</w:t>
      </w:r>
    </w:p>
    <w:p w14:paraId="04880B98" w14:textId="77777777" w:rsidR="00CF6F30" w:rsidRDefault="00F0093C">
      <w:pPr>
        <w:pStyle w:val="affa"/>
        <w:numPr>
          <w:ilvl w:val="0"/>
          <w:numId w:val="2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rPr>
        <w:t>广审材料需要由RA同事在最终审批时填写</w:t>
      </w:r>
      <w:proofErr w:type="gramStart"/>
      <w:r>
        <w:rPr>
          <w:rFonts w:ascii="Microsoft YaHei" w:eastAsia="Microsoft YaHei" w:hAnsi="Microsoft YaHei" w:cs="Microsoft YaHei"/>
        </w:rPr>
        <w:t>广审号及</w:t>
      </w:r>
      <w:proofErr w:type="gramEnd"/>
      <w:r>
        <w:rPr>
          <w:rFonts w:ascii="Microsoft YaHei" w:eastAsia="Microsoft YaHei" w:hAnsi="Microsoft YaHei" w:cs="Microsoft YaHei"/>
        </w:rPr>
        <w:t>广审有效期，</w:t>
      </w:r>
      <w:proofErr w:type="gramStart"/>
      <w:r>
        <w:rPr>
          <w:rFonts w:ascii="Microsoft YaHei" w:eastAsia="Microsoft YaHei" w:hAnsi="Microsoft YaHei" w:cs="Microsoft YaHei"/>
        </w:rPr>
        <w:t>非广审</w:t>
      </w:r>
      <w:proofErr w:type="gramEnd"/>
      <w:r>
        <w:rPr>
          <w:rFonts w:ascii="Microsoft YaHei" w:eastAsia="Microsoft YaHei" w:hAnsi="Microsoft YaHei" w:cs="Microsoft YaHei"/>
        </w:rPr>
        <w:t>材料无需填写。</w:t>
      </w:r>
    </w:p>
    <w:p w14:paraId="72317220" w14:textId="77777777" w:rsidR="00CF6F30" w:rsidRDefault="00F0093C">
      <w:pPr>
        <w:pStyle w:val="affa"/>
        <w:numPr>
          <w:ilvl w:val="0"/>
          <w:numId w:val="2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材料审批通过后，自动流转</w:t>
      </w:r>
      <w:proofErr w:type="gramStart"/>
      <w:r>
        <w:rPr>
          <w:rFonts w:ascii="Microsoft YaHei" w:eastAsia="Microsoft YaHei" w:hAnsi="Microsoft YaHei" w:cs="Microsoft YaHei" w:hint="eastAsia"/>
        </w:rPr>
        <w:t>至材料</w:t>
      </w:r>
      <w:proofErr w:type="gramEnd"/>
      <w:r>
        <w:rPr>
          <w:rFonts w:ascii="Microsoft YaHei" w:eastAsia="Microsoft YaHei" w:hAnsi="Microsoft YaHei" w:cs="Microsoft YaHei" w:hint="eastAsia"/>
        </w:rPr>
        <w:t>库。</w:t>
      </w:r>
    </w:p>
    <w:p w14:paraId="6DF42065" w14:textId="77777777" w:rsidR="00CF6F30" w:rsidRDefault="00F0093C">
      <w:pPr>
        <w:pStyle w:val="affa"/>
        <w:numPr>
          <w:ilvl w:val="0"/>
          <w:numId w:val="2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材料有效期：</w:t>
      </w:r>
      <w:r>
        <w:rPr>
          <w:rFonts w:ascii="Microsoft YaHei" w:eastAsia="Microsoft YaHei" w:hAnsi="Microsoft YaHei" w:cs="Microsoft YaHei"/>
        </w:rPr>
        <w:t>广审材料以广审有效期为准</w:t>
      </w:r>
      <w:r>
        <w:rPr>
          <w:rFonts w:ascii="Microsoft YaHei" w:eastAsia="Microsoft YaHei" w:hAnsi="Microsoft YaHei" w:cs="Microsoft YaHei" w:hint="eastAsia"/>
        </w:rPr>
        <w:t>；</w:t>
      </w:r>
      <w:proofErr w:type="gramStart"/>
      <w:r>
        <w:rPr>
          <w:rFonts w:ascii="Microsoft YaHei" w:eastAsia="Microsoft YaHei" w:hAnsi="Microsoft YaHei" w:cs="Microsoft YaHei"/>
        </w:rPr>
        <w:t>非广审</w:t>
      </w:r>
      <w:proofErr w:type="gramEnd"/>
      <w:r>
        <w:rPr>
          <w:rFonts w:ascii="Microsoft YaHei" w:eastAsia="Microsoft YaHei" w:hAnsi="Microsoft YaHei" w:cs="Microsoft YaHei"/>
        </w:rPr>
        <w:t>材料：digital材料默认6个月 ，</w:t>
      </w:r>
      <w:r>
        <w:rPr>
          <w:rFonts w:ascii="Microsoft YaHei" w:eastAsia="Microsoft YaHei" w:hAnsi="Microsoft YaHei" w:cs="Microsoft YaHei" w:hint="eastAsia"/>
        </w:rPr>
        <w:t>非</w:t>
      </w:r>
      <w:r>
        <w:rPr>
          <w:rFonts w:ascii="Microsoft YaHei" w:eastAsia="Microsoft YaHei" w:hAnsi="Microsoft YaHei" w:cs="Microsoft YaHei"/>
        </w:rPr>
        <w:t>digital材料默认</w:t>
      </w:r>
      <w:r>
        <w:rPr>
          <w:rFonts w:ascii="Microsoft YaHei" w:eastAsia="Microsoft YaHei" w:hAnsi="Microsoft YaHei" w:cs="Microsoft YaHei" w:hint="eastAsia"/>
        </w:rPr>
        <w:t>2年，</w:t>
      </w:r>
      <w:r>
        <w:rPr>
          <w:rFonts w:ascii="Microsoft YaHei" w:eastAsia="Microsoft YaHei" w:hAnsi="Microsoft YaHei" w:cs="Microsoft YaHei"/>
        </w:rPr>
        <w:t xml:space="preserve"> 咨询</w:t>
      </w:r>
      <w:proofErr w:type="gramStart"/>
      <w:r>
        <w:rPr>
          <w:rFonts w:ascii="Microsoft YaHei" w:eastAsia="Microsoft YaHei" w:hAnsi="Microsoft YaHei" w:cs="Microsoft YaHei"/>
        </w:rPr>
        <w:t>师活动</w:t>
      </w:r>
      <w:proofErr w:type="gramEnd"/>
      <w:r>
        <w:rPr>
          <w:rFonts w:ascii="Microsoft YaHei" w:eastAsia="Microsoft YaHei" w:hAnsi="Microsoft YaHei" w:cs="Microsoft YaHei"/>
        </w:rPr>
        <w:t>默认1年 ，材料有效开始日期按照材料审批通过日期</w:t>
      </w:r>
      <w:r>
        <w:rPr>
          <w:rFonts w:ascii="Microsoft YaHei" w:eastAsia="Microsoft YaHei" w:hAnsi="Microsoft YaHei" w:cs="Microsoft YaHei" w:hint="eastAsia"/>
        </w:rPr>
        <w:t>；已禁用或已过期的材料不可以被会议选择使用，但材料详情页仍可以查看。</w:t>
      </w:r>
    </w:p>
    <w:p w14:paraId="498BBCC0" w14:textId="77777777" w:rsidR="00CF6F30" w:rsidRDefault="00F0093C">
      <w:pPr>
        <w:pStyle w:val="3"/>
        <w:rPr>
          <w:rFonts w:ascii="Microsoft YaHei" w:eastAsia="Microsoft YaHei" w:hAnsi="Microsoft YaHei" w:cs="Microsoft YaHei" w:hint="eastAsia"/>
          <w:sz w:val="22"/>
          <w:lang w:val="en-US"/>
        </w:rPr>
      </w:pPr>
      <w:bookmarkStart w:id="344" w:name="_Toc507499886"/>
      <w:bookmarkStart w:id="345" w:name="_Toc839320463"/>
      <w:bookmarkStart w:id="346" w:name="_Toc415483251"/>
      <w:r>
        <w:rPr>
          <w:rFonts w:ascii="Microsoft YaHei" w:eastAsia="Microsoft YaHei" w:hAnsi="Microsoft YaHei" w:cs="Microsoft YaHei" w:hint="eastAsia"/>
          <w:sz w:val="22"/>
          <w:lang w:val="en-US"/>
        </w:rPr>
        <w:t>2</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4材料管理权限说明</w:t>
      </w:r>
      <w:bookmarkEnd w:id="344"/>
      <w:bookmarkEnd w:id="345"/>
      <w:bookmarkEnd w:id="346"/>
    </w:p>
    <w:p w14:paraId="10D4E78C" w14:textId="77777777" w:rsidR="00CF6F30" w:rsidRDefault="00F0093C">
      <w:pPr>
        <w:numPr>
          <w:ilvl w:val="0"/>
          <w:numId w:val="29"/>
        </w:numPr>
        <w:rPr>
          <w:rFonts w:ascii="Microsoft YaHei" w:eastAsia="Microsoft YaHei" w:hAnsi="Microsoft YaHei" w:cs="Microsoft YaHei" w:hint="eastAsia"/>
        </w:rPr>
      </w:pPr>
      <w:r>
        <w:rPr>
          <w:rFonts w:ascii="Microsoft YaHei" w:eastAsia="Microsoft YaHei" w:hAnsi="Microsoft YaHei" w:cs="Microsoft YaHei" w:hint="eastAsia"/>
        </w:rPr>
        <w:t>材料入库申请：仅市场部同事允许申请；后续新增角色可通过后台配置扩展。</w:t>
      </w:r>
    </w:p>
    <w:p w14:paraId="52C39883" w14:textId="77777777" w:rsidR="00CF6F30" w:rsidRDefault="00F0093C">
      <w:pPr>
        <w:numPr>
          <w:ilvl w:val="0"/>
          <w:numId w:val="29"/>
        </w:numPr>
        <w:rPr>
          <w:rFonts w:ascii="Microsoft YaHei" w:eastAsia="Microsoft YaHei" w:hAnsi="Microsoft YaHei" w:cs="Microsoft YaHei" w:hint="eastAsia"/>
        </w:rPr>
      </w:pPr>
      <w:r>
        <w:rPr>
          <w:rFonts w:ascii="Microsoft YaHei" w:eastAsia="Microsoft YaHei" w:hAnsi="Microsoft YaHei" w:cs="Microsoft YaHei" w:hint="eastAsia"/>
        </w:rPr>
        <w:t>管理员、合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部可以看到材料库的所有材料权限，其他人按照材料申请时定义的权限进行查看。</w:t>
      </w:r>
    </w:p>
    <w:p w14:paraId="0964F80E" w14:textId="77777777" w:rsidR="00CF6F30" w:rsidRDefault="00F0093C">
      <w:pPr>
        <w:numPr>
          <w:ilvl w:val="0"/>
          <w:numId w:val="29"/>
        </w:numPr>
      </w:pPr>
      <w:r>
        <w:rPr>
          <w:rFonts w:ascii="Microsoft YaHei" w:eastAsia="Microsoft YaHei" w:hAnsi="Microsoft YaHei" w:cs="Microsoft YaHei" w:hint="eastAsia"/>
        </w:rPr>
        <w:lastRenderedPageBreak/>
        <w:t>已禁用或已过期的材料不可以被会议选择使用；</w:t>
      </w:r>
    </w:p>
    <w:p w14:paraId="154C9FF3" w14:textId="77777777" w:rsidR="00CF6F30" w:rsidRDefault="00F0093C">
      <w:pPr>
        <w:pStyle w:val="3"/>
        <w:spacing w:beforeLines="50" w:before="120"/>
        <w:rPr>
          <w:rFonts w:ascii="Microsoft YaHei" w:eastAsia="Microsoft YaHei" w:hAnsi="Microsoft YaHei" w:cs="Microsoft YaHei" w:hint="eastAsia"/>
        </w:rPr>
      </w:pPr>
      <w:bookmarkStart w:id="347" w:name="_Toc1786428145"/>
      <w:bookmarkStart w:id="348" w:name="_Toc1557663160"/>
      <w:bookmarkStart w:id="349" w:name="_Toc1893021765"/>
      <w:r>
        <w:rPr>
          <w:rFonts w:ascii="Microsoft YaHei" w:eastAsia="Microsoft YaHei" w:hAnsi="Microsoft YaHei" w:cs="Microsoft YaHei" w:hint="eastAsia"/>
          <w:sz w:val="22"/>
          <w:lang w:val="en-US"/>
        </w:rPr>
        <w:t>2</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5材料申请</w:t>
      </w:r>
      <w:bookmarkEnd w:id="347"/>
      <w:bookmarkEnd w:id="348"/>
      <w:bookmarkEnd w:id="349"/>
    </w:p>
    <w:p w14:paraId="37A0E8CF"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2.5.1新增材料创建页面参考</w:t>
      </w:r>
    </w:p>
    <w:p w14:paraId="33101FE2" w14:textId="77777777" w:rsidR="00CF6F30" w:rsidRDefault="00F0093C">
      <w:pPr>
        <w:ind w:firstLine="964"/>
        <w:rPr>
          <w:rFonts w:ascii="Microsoft YaHei" w:eastAsia="Microsoft YaHei" w:hAnsi="Microsoft YaHei" w:cs="Microsoft YaHei" w:hint="eastAsia"/>
        </w:rPr>
      </w:pPr>
      <w:r>
        <w:rPr>
          <w:rFonts w:ascii="Microsoft YaHei" w:eastAsia="Microsoft YaHei" w:hAnsi="Microsoft YaHei" w:cs="Microsoft YaHei" w:hint="eastAsia"/>
        </w:rPr>
        <w:t>新增材料</w:t>
      </w:r>
    </w:p>
    <w:p w14:paraId="0CA3F89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lastRenderedPageBreak/>
        <w:drawing>
          <wp:inline distT="0" distB="0" distL="0" distR="0" wp14:anchorId="02665AA1" wp14:editId="2BAF9480">
            <wp:extent cx="6363970" cy="8232140"/>
            <wp:effectExtent l="0" t="0" r="11430" b="2286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34"/>
                    <a:stretch>
                      <a:fillRect/>
                    </a:stretch>
                  </pic:blipFill>
                  <pic:spPr>
                    <a:xfrm>
                      <a:off x="0" y="0"/>
                      <a:ext cx="6363970" cy="8232663"/>
                    </a:xfrm>
                    <a:prstGeom prst="rect">
                      <a:avLst/>
                    </a:prstGeom>
                  </pic:spPr>
                </pic:pic>
              </a:graphicData>
            </a:graphic>
          </wp:inline>
        </w:drawing>
      </w:r>
    </w:p>
    <w:p w14:paraId="0985A53C" w14:textId="77777777" w:rsidR="00CF6F30" w:rsidRDefault="00CF6F30">
      <w:pPr>
        <w:rPr>
          <w:rFonts w:ascii="Microsoft YaHei" w:eastAsia="Microsoft YaHei" w:hAnsi="Microsoft YaHei" w:cs="Microsoft YaHei" w:hint="eastAsia"/>
        </w:rPr>
      </w:pPr>
    </w:p>
    <w:p w14:paraId="6720AE7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rPr>
        <w:lastRenderedPageBreak/>
        <w:t>材料详情查看</w:t>
      </w:r>
    </w:p>
    <w:p w14:paraId="6BD2B40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drawing>
          <wp:inline distT="0" distB="0" distL="0" distR="0" wp14:anchorId="09E0CD52" wp14:editId="10316C9A">
            <wp:extent cx="6363970" cy="8277225"/>
            <wp:effectExtent l="0" t="0" r="11430" b="3175"/>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35"/>
                    <a:stretch>
                      <a:fillRect/>
                    </a:stretch>
                  </pic:blipFill>
                  <pic:spPr>
                    <a:xfrm>
                      <a:off x="0" y="0"/>
                      <a:ext cx="6363970" cy="8277535"/>
                    </a:xfrm>
                    <a:prstGeom prst="rect">
                      <a:avLst/>
                    </a:prstGeom>
                  </pic:spPr>
                </pic:pic>
              </a:graphicData>
            </a:graphic>
          </wp:inline>
        </w:drawing>
      </w:r>
    </w:p>
    <w:p w14:paraId="79E02804" w14:textId="77777777" w:rsidR="00CF6F30" w:rsidRDefault="00F0093C">
      <w:pPr>
        <w:pStyle w:val="4"/>
        <w:adjustRightInd w:val="0"/>
        <w:snapToGrid w:val="0"/>
        <w:spacing w:beforeLines="50" w:before="120" w:afterLines="50" w:after="120" w:line="240" w:lineRule="auto"/>
        <w:rPr>
          <w:rFonts w:hint="eastAsia"/>
        </w:rPr>
      </w:pPr>
      <w:r>
        <w:rPr>
          <w:rFonts w:ascii="Microsoft YaHei" w:eastAsia="Microsoft YaHei" w:hAnsi="Microsoft YaHei" w:cs="Microsoft YaHei" w:hint="eastAsia"/>
          <w:lang w:val="en-US"/>
        </w:rPr>
        <w:lastRenderedPageBreak/>
        <w:t>2.5.2新增材料界面字段说明</w:t>
      </w:r>
    </w:p>
    <w:tbl>
      <w:tblPr>
        <w:tblW w:w="0" w:type="auto"/>
        <w:tblLayout w:type="fixed"/>
        <w:tblLook w:val="04A0" w:firstRow="1" w:lastRow="0" w:firstColumn="1" w:lastColumn="0" w:noHBand="0" w:noVBand="1"/>
      </w:tblPr>
      <w:tblGrid>
        <w:gridCol w:w="1125"/>
        <w:gridCol w:w="870"/>
        <w:gridCol w:w="900"/>
        <w:gridCol w:w="2115"/>
        <w:gridCol w:w="1020"/>
        <w:gridCol w:w="1650"/>
        <w:gridCol w:w="840"/>
        <w:gridCol w:w="1005"/>
      </w:tblGrid>
      <w:tr w:rsidR="00CF6F30" w14:paraId="1271DAE9" w14:textId="77777777">
        <w:trPr>
          <w:trHeight w:val="810"/>
        </w:trPr>
        <w:tc>
          <w:tcPr>
            <w:tcW w:w="1125"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276C14FF" w14:textId="77777777" w:rsidR="00CF6F30" w:rsidRDefault="00F0093C">
            <w:r>
              <w:rPr>
                <w:rFonts w:ascii="PingFang SC" w:eastAsia="PingFang SC" w:hAnsi="PingFang SC" w:cs="PingFang SC"/>
                <w:b/>
                <w:color w:val="FFFFFF"/>
                <w:sz w:val="20"/>
              </w:rPr>
              <w:t>字段</w:t>
            </w:r>
          </w:p>
        </w:tc>
        <w:tc>
          <w:tcPr>
            <w:tcW w:w="870"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786E31B5" w14:textId="77777777" w:rsidR="00CF6F30" w:rsidRDefault="00F0093C">
            <w:pPr>
              <w:jc w:val="center"/>
            </w:pPr>
            <w:r>
              <w:rPr>
                <w:rFonts w:ascii="PingFang SC" w:eastAsia="PingFang SC" w:hAnsi="PingFang SC" w:cs="PingFang SC"/>
                <w:b/>
                <w:color w:val="FFFFFF"/>
                <w:sz w:val="20"/>
              </w:rPr>
              <w:t>级联限制</w:t>
            </w:r>
          </w:p>
        </w:tc>
        <w:tc>
          <w:tcPr>
            <w:tcW w:w="900"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3675DA00" w14:textId="77777777" w:rsidR="00CF6F30" w:rsidRDefault="00F0093C">
            <w:pPr>
              <w:jc w:val="center"/>
            </w:pPr>
            <w:r>
              <w:rPr>
                <w:rFonts w:ascii="PingFang SC" w:eastAsia="PingFang SC" w:hAnsi="PingFang SC" w:cs="PingFang SC"/>
                <w:b/>
                <w:color w:val="FFFFFF"/>
                <w:sz w:val="20"/>
              </w:rPr>
              <w:t>是否必填</w:t>
            </w:r>
          </w:p>
        </w:tc>
        <w:tc>
          <w:tcPr>
            <w:tcW w:w="2115"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6239058B" w14:textId="77777777" w:rsidR="00CF6F30" w:rsidRDefault="00F0093C">
            <w:r>
              <w:rPr>
                <w:rFonts w:ascii="PingFang SC" w:eastAsia="PingFang SC" w:hAnsi="PingFang SC" w:cs="PingFang SC"/>
                <w:b/>
                <w:color w:val="FFFFFF"/>
                <w:sz w:val="20"/>
              </w:rPr>
              <w:t>字段逻辑</w:t>
            </w:r>
          </w:p>
        </w:tc>
        <w:tc>
          <w:tcPr>
            <w:tcW w:w="1020"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409693A4" w14:textId="77777777" w:rsidR="00CF6F30" w:rsidRDefault="00F0093C">
            <w:r>
              <w:rPr>
                <w:rFonts w:ascii="PingFang SC" w:eastAsia="PingFang SC" w:hAnsi="PingFang SC" w:cs="PingFang SC"/>
                <w:b/>
                <w:color w:val="FFFFFF"/>
                <w:sz w:val="20"/>
              </w:rPr>
              <w:t>字段类型</w:t>
            </w:r>
          </w:p>
        </w:tc>
        <w:tc>
          <w:tcPr>
            <w:tcW w:w="1650"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6BAAD4DD" w14:textId="77777777" w:rsidR="00CF6F30" w:rsidRDefault="00F0093C">
            <w:r>
              <w:rPr>
                <w:rFonts w:ascii="PingFang SC" w:eastAsia="PingFang SC" w:hAnsi="PingFang SC" w:cs="PingFang SC"/>
                <w:b/>
                <w:color w:val="FFFFFF"/>
                <w:sz w:val="20"/>
              </w:rPr>
              <w:t>选项（如有）</w:t>
            </w:r>
          </w:p>
        </w:tc>
        <w:tc>
          <w:tcPr>
            <w:tcW w:w="840"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13B51DC5" w14:textId="77777777" w:rsidR="00CF6F30" w:rsidRDefault="00F0093C">
            <w:r>
              <w:rPr>
                <w:rFonts w:ascii="PingFang SC" w:eastAsia="PingFang SC" w:hAnsi="PingFang SC" w:cs="PingFang SC"/>
                <w:b/>
                <w:color w:val="FFFFFF"/>
                <w:sz w:val="20"/>
              </w:rPr>
              <w:t>是否允许编辑</w:t>
            </w:r>
          </w:p>
        </w:tc>
        <w:tc>
          <w:tcPr>
            <w:tcW w:w="1005"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2643CF3B" w14:textId="77777777" w:rsidR="00CF6F30" w:rsidRDefault="00F0093C">
            <w:r>
              <w:rPr>
                <w:rFonts w:ascii="PingFang SC" w:eastAsia="PingFang SC" w:hAnsi="PingFang SC" w:cs="PingFang SC"/>
                <w:b/>
                <w:color w:val="FFFFFF"/>
                <w:sz w:val="20"/>
              </w:rPr>
              <w:t>编辑是否触发审批流</w:t>
            </w:r>
          </w:p>
        </w:tc>
      </w:tr>
      <w:tr w:rsidR="00CF6F30" w14:paraId="6387785C" w14:textId="77777777">
        <w:trPr>
          <w:trHeight w:val="360"/>
        </w:trPr>
        <w:tc>
          <w:tcPr>
            <w:tcW w:w="1125" w:type="dxa"/>
            <w:vAlign w:val="center"/>
          </w:tcPr>
          <w:p w14:paraId="34E7D345" w14:textId="77777777" w:rsidR="00CF6F30" w:rsidRDefault="00F0093C">
            <w:r>
              <w:rPr>
                <w:rFonts w:ascii="PingFang SC" w:eastAsia="PingFang SC" w:hAnsi="PingFang SC" w:cs="PingFang SC"/>
                <w:color w:val="000000"/>
                <w:sz w:val="20"/>
              </w:rPr>
              <w:t>材料名称</w:t>
            </w:r>
          </w:p>
        </w:tc>
        <w:tc>
          <w:tcPr>
            <w:tcW w:w="870" w:type="dxa"/>
            <w:tcBorders>
              <w:top w:val="single" w:sz="4" w:space="0" w:color="000000"/>
              <w:left w:val="single" w:sz="4" w:space="0" w:color="000000"/>
              <w:bottom w:val="single" w:sz="4" w:space="0" w:color="000000"/>
              <w:right w:val="single" w:sz="4" w:space="0" w:color="000000"/>
            </w:tcBorders>
            <w:vAlign w:val="center"/>
          </w:tcPr>
          <w:p w14:paraId="3CA0C181"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7E2C379E"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015EACBA" w14:textId="77777777" w:rsidR="00CF6F30" w:rsidRDefault="00F0093C">
            <w:r>
              <w:rPr>
                <w:rFonts w:ascii="PingFang SC" w:eastAsia="PingFang SC" w:hAnsi="PingFang SC" w:cs="PingFang SC"/>
                <w:color w:val="000000"/>
                <w:sz w:val="20"/>
              </w:rPr>
              <w:t>材料名称不得与库内材料有重名的情况，也</w:t>
            </w:r>
            <w:proofErr w:type="gramStart"/>
            <w:r>
              <w:rPr>
                <w:rFonts w:ascii="PingFang SC" w:eastAsia="PingFang SC" w:hAnsi="PingFang SC" w:cs="PingFang SC"/>
                <w:color w:val="000000"/>
                <w:sz w:val="20"/>
              </w:rPr>
              <w:t>不得跟</w:t>
            </w:r>
            <w:proofErr w:type="gramEnd"/>
            <w:r>
              <w:rPr>
                <w:rFonts w:ascii="PingFang SC" w:eastAsia="PingFang SC" w:hAnsi="PingFang SC" w:cs="PingFang SC"/>
                <w:color w:val="000000"/>
                <w:sz w:val="20"/>
              </w:rPr>
              <w:t>其它材料重名，如果有的话则在保存提交</w:t>
            </w:r>
            <w:proofErr w:type="gramStart"/>
            <w:r>
              <w:rPr>
                <w:rFonts w:ascii="PingFang SC" w:eastAsia="PingFang SC" w:hAnsi="PingFang SC" w:cs="PingFang SC"/>
                <w:color w:val="000000"/>
                <w:sz w:val="20"/>
              </w:rPr>
              <w:t>时弹窗提醒</w:t>
            </w:r>
            <w:proofErr w:type="gramEnd"/>
            <w:r>
              <w:rPr>
                <w:rFonts w:ascii="PingFang SC" w:eastAsia="PingFang SC" w:hAnsi="PingFang SC" w:cs="PingFang SC"/>
                <w:color w:val="000000"/>
                <w:sz w:val="20"/>
              </w:rPr>
              <w:t>“您提交的申请中的材料名称重复，请检查”</w:t>
            </w:r>
          </w:p>
        </w:tc>
        <w:tc>
          <w:tcPr>
            <w:tcW w:w="1020" w:type="dxa"/>
            <w:tcBorders>
              <w:top w:val="single" w:sz="4" w:space="0" w:color="000000"/>
              <w:left w:val="single" w:sz="4" w:space="0" w:color="000000"/>
              <w:bottom w:val="single" w:sz="4" w:space="0" w:color="000000"/>
              <w:right w:val="single" w:sz="4" w:space="0" w:color="000000"/>
            </w:tcBorders>
            <w:vAlign w:val="center"/>
          </w:tcPr>
          <w:p w14:paraId="281506A8" w14:textId="77777777" w:rsidR="00CF6F30" w:rsidRDefault="00F0093C">
            <w:r>
              <w:rPr>
                <w:rFonts w:ascii="PingFang SC" w:eastAsia="PingFang SC" w:hAnsi="PingFang SC" w:cs="PingFang SC"/>
                <w:color w:val="000000"/>
                <w:sz w:val="20"/>
              </w:rPr>
              <w:t>文本录入</w:t>
            </w:r>
          </w:p>
        </w:tc>
        <w:tc>
          <w:tcPr>
            <w:tcW w:w="1650" w:type="dxa"/>
            <w:tcBorders>
              <w:top w:val="single" w:sz="4" w:space="0" w:color="000000"/>
              <w:left w:val="single" w:sz="4" w:space="0" w:color="000000"/>
              <w:bottom w:val="single" w:sz="4" w:space="0" w:color="000000"/>
              <w:right w:val="single" w:sz="4" w:space="0" w:color="000000"/>
            </w:tcBorders>
            <w:vAlign w:val="center"/>
          </w:tcPr>
          <w:p w14:paraId="49AD1F84" w14:textId="77777777" w:rsidR="00CF6F30" w:rsidRDefault="00CF6F30"/>
        </w:tc>
        <w:tc>
          <w:tcPr>
            <w:tcW w:w="840" w:type="dxa"/>
            <w:tcBorders>
              <w:top w:val="single" w:sz="4" w:space="0" w:color="000000"/>
              <w:left w:val="single" w:sz="4" w:space="0" w:color="000000"/>
              <w:bottom w:val="single" w:sz="4" w:space="0" w:color="000000"/>
              <w:right w:val="single" w:sz="4" w:space="0" w:color="000000"/>
            </w:tcBorders>
            <w:vAlign w:val="center"/>
          </w:tcPr>
          <w:p w14:paraId="119EF10C"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19920C50" w14:textId="77777777" w:rsidR="00CF6F30" w:rsidRDefault="00F0093C">
            <w:r>
              <w:rPr>
                <w:rFonts w:ascii="PingFang SC" w:eastAsia="PingFang SC" w:hAnsi="PingFang SC" w:cs="PingFang SC"/>
                <w:color w:val="000000"/>
                <w:sz w:val="20"/>
              </w:rPr>
              <w:t>×</w:t>
            </w:r>
          </w:p>
        </w:tc>
      </w:tr>
      <w:tr w:rsidR="00CF6F30" w14:paraId="18EB4B04" w14:textId="77777777">
        <w:trPr>
          <w:trHeight w:val="360"/>
        </w:trPr>
        <w:tc>
          <w:tcPr>
            <w:tcW w:w="1125" w:type="dxa"/>
            <w:vAlign w:val="center"/>
          </w:tcPr>
          <w:p w14:paraId="7AB7B9A9" w14:textId="77777777" w:rsidR="00CF6F30" w:rsidRDefault="00F0093C">
            <w:r>
              <w:rPr>
                <w:rFonts w:ascii="PingFang SC" w:eastAsia="PingFang SC" w:hAnsi="PingFang SC" w:cs="PingFang SC"/>
                <w:color w:val="000000"/>
                <w:sz w:val="20"/>
              </w:rPr>
              <w:t>材料性质</w:t>
            </w:r>
          </w:p>
        </w:tc>
        <w:tc>
          <w:tcPr>
            <w:tcW w:w="870" w:type="dxa"/>
            <w:tcBorders>
              <w:top w:val="single" w:sz="4" w:space="0" w:color="000000"/>
              <w:left w:val="single" w:sz="4" w:space="0" w:color="000000"/>
              <w:bottom w:val="single" w:sz="4" w:space="0" w:color="000000"/>
              <w:right w:val="single" w:sz="4" w:space="0" w:color="000000"/>
            </w:tcBorders>
            <w:vAlign w:val="center"/>
          </w:tcPr>
          <w:p w14:paraId="755A7A5C"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2B14FFE7"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5FAA0AB9" w14:textId="77777777" w:rsidR="00CF6F30" w:rsidRDefault="00F0093C">
            <w:r>
              <w:rPr>
                <w:rFonts w:ascii="PingFang SC" w:eastAsia="PingFang SC" w:hAnsi="PingFang SC" w:cs="PingFang SC"/>
                <w:color w:val="000000"/>
                <w:sz w:val="20"/>
              </w:rPr>
              <w:t>用户手工选择</w:t>
            </w:r>
          </w:p>
        </w:tc>
        <w:tc>
          <w:tcPr>
            <w:tcW w:w="1020" w:type="dxa"/>
            <w:tcBorders>
              <w:top w:val="single" w:sz="4" w:space="0" w:color="000000"/>
              <w:left w:val="single" w:sz="4" w:space="0" w:color="000000"/>
              <w:bottom w:val="single" w:sz="4" w:space="0" w:color="000000"/>
              <w:right w:val="single" w:sz="4" w:space="0" w:color="000000"/>
            </w:tcBorders>
            <w:vAlign w:val="center"/>
          </w:tcPr>
          <w:p w14:paraId="196A31D4" w14:textId="77777777" w:rsidR="00CF6F30" w:rsidRDefault="00F0093C">
            <w:r>
              <w:rPr>
                <w:rFonts w:ascii="PingFang SC" w:eastAsia="PingFang SC" w:hAnsi="PingFang SC" w:cs="PingFang SC"/>
                <w:color w:val="000000"/>
                <w:sz w:val="20"/>
              </w:rPr>
              <w:t>单选-平铺</w:t>
            </w:r>
          </w:p>
        </w:tc>
        <w:tc>
          <w:tcPr>
            <w:tcW w:w="1650" w:type="dxa"/>
            <w:tcBorders>
              <w:top w:val="single" w:sz="4" w:space="0" w:color="000000"/>
              <w:left w:val="single" w:sz="4" w:space="0" w:color="000000"/>
              <w:bottom w:val="single" w:sz="4" w:space="0" w:color="000000"/>
              <w:right w:val="single" w:sz="4" w:space="0" w:color="000000"/>
            </w:tcBorders>
            <w:vAlign w:val="center"/>
          </w:tcPr>
          <w:p w14:paraId="1A064498" w14:textId="77777777" w:rsidR="00CF6F30" w:rsidRDefault="00F0093C">
            <w:r>
              <w:rPr>
                <w:rFonts w:ascii="PingFang SC" w:eastAsia="PingFang SC" w:hAnsi="PingFang SC" w:cs="PingFang SC"/>
                <w:color w:val="FF0000"/>
                <w:sz w:val="20"/>
              </w:rPr>
              <w:t>广审材料、</w:t>
            </w:r>
            <w:proofErr w:type="gramStart"/>
            <w:r>
              <w:rPr>
                <w:rFonts w:ascii="PingFang SC" w:eastAsia="PingFang SC" w:hAnsi="PingFang SC" w:cs="PingFang SC"/>
                <w:color w:val="FF0000"/>
                <w:sz w:val="20"/>
              </w:rPr>
              <w:t>非广审</w:t>
            </w:r>
            <w:proofErr w:type="gramEnd"/>
            <w:r>
              <w:rPr>
                <w:rFonts w:ascii="PingFang SC" w:eastAsia="PingFang SC" w:hAnsi="PingFang SC" w:cs="PingFang SC"/>
                <w:color w:val="FF0000"/>
                <w:sz w:val="20"/>
              </w:rPr>
              <w:t>材料</w:t>
            </w:r>
          </w:p>
        </w:tc>
        <w:tc>
          <w:tcPr>
            <w:tcW w:w="840" w:type="dxa"/>
            <w:tcBorders>
              <w:top w:val="single" w:sz="4" w:space="0" w:color="000000"/>
              <w:left w:val="single" w:sz="4" w:space="0" w:color="000000"/>
              <w:bottom w:val="single" w:sz="4" w:space="0" w:color="000000"/>
              <w:right w:val="single" w:sz="4" w:space="0" w:color="000000"/>
            </w:tcBorders>
            <w:vAlign w:val="center"/>
          </w:tcPr>
          <w:p w14:paraId="7D8245FE"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09C42C1F" w14:textId="77777777" w:rsidR="00CF6F30" w:rsidRDefault="00F0093C">
            <w:r>
              <w:rPr>
                <w:rFonts w:ascii="PingFang SC" w:eastAsia="PingFang SC" w:hAnsi="PingFang SC" w:cs="PingFang SC"/>
                <w:color w:val="000000"/>
                <w:sz w:val="20"/>
              </w:rPr>
              <w:t>×</w:t>
            </w:r>
          </w:p>
        </w:tc>
      </w:tr>
      <w:tr w:rsidR="00CF6F30" w14:paraId="2458BBE9" w14:textId="77777777">
        <w:trPr>
          <w:trHeight w:val="360"/>
        </w:trPr>
        <w:tc>
          <w:tcPr>
            <w:tcW w:w="1125" w:type="dxa"/>
            <w:vAlign w:val="center"/>
          </w:tcPr>
          <w:p w14:paraId="54A18402" w14:textId="77777777" w:rsidR="00CF6F30" w:rsidRDefault="00F0093C">
            <w:r>
              <w:rPr>
                <w:rFonts w:ascii="PingFang SC" w:eastAsia="PingFang SC" w:hAnsi="PingFang SC" w:cs="PingFang SC"/>
                <w:color w:val="000000"/>
                <w:sz w:val="20"/>
              </w:rPr>
              <w:t>材料类型</w:t>
            </w:r>
          </w:p>
        </w:tc>
        <w:tc>
          <w:tcPr>
            <w:tcW w:w="870" w:type="dxa"/>
            <w:tcBorders>
              <w:top w:val="single" w:sz="4" w:space="0" w:color="000000"/>
              <w:left w:val="single" w:sz="4" w:space="0" w:color="000000"/>
              <w:bottom w:val="single" w:sz="4" w:space="0" w:color="000000"/>
              <w:right w:val="single" w:sz="4" w:space="0" w:color="000000"/>
            </w:tcBorders>
            <w:vAlign w:val="center"/>
          </w:tcPr>
          <w:p w14:paraId="535219AA" w14:textId="77777777" w:rsidR="00CF6F30" w:rsidRDefault="00F0093C">
            <w:pPr>
              <w:jc w:val="center"/>
            </w:pPr>
            <w:r>
              <w:rPr>
                <w:rFonts w:ascii="PingFang SC" w:eastAsia="PingFang SC" w:hAnsi="PingFang SC" w:cs="PingFang SC"/>
                <w:color w:val="000000"/>
                <w:sz w:val="20"/>
              </w:rPr>
              <w:t>仅当材料性质选择【非广审材料】时，展示</w:t>
            </w:r>
          </w:p>
        </w:tc>
        <w:tc>
          <w:tcPr>
            <w:tcW w:w="900" w:type="dxa"/>
            <w:tcBorders>
              <w:top w:val="single" w:sz="4" w:space="0" w:color="000000"/>
              <w:left w:val="single" w:sz="4" w:space="0" w:color="000000"/>
              <w:bottom w:val="single" w:sz="4" w:space="0" w:color="000000"/>
              <w:right w:val="single" w:sz="4" w:space="0" w:color="000000"/>
            </w:tcBorders>
            <w:vAlign w:val="center"/>
          </w:tcPr>
          <w:p w14:paraId="0FAF7FE7"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5ACA7F08" w14:textId="77777777" w:rsidR="00CF6F30" w:rsidRDefault="00F0093C">
            <w:r>
              <w:rPr>
                <w:rFonts w:ascii="PingFang SC" w:eastAsia="PingFang SC" w:hAnsi="PingFang SC" w:cs="PingFang SC"/>
                <w:color w:val="000000"/>
                <w:sz w:val="20"/>
              </w:rPr>
              <w:t>根据材料性质，用户需要选择不同的材料类型；</w:t>
            </w:r>
          </w:p>
        </w:tc>
        <w:tc>
          <w:tcPr>
            <w:tcW w:w="1020" w:type="dxa"/>
            <w:tcBorders>
              <w:top w:val="single" w:sz="4" w:space="0" w:color="000000"/>
              <w:left w:val="single" w:sz="4" w:space="0" w:color="000000"/>
              <w:bottom w:val="single" w:sz="4" w:space="0" w:color="000000"/>
              <w:right w:val="single" w:sz="4" w:space="0" w:color="000000"/>
            </w:tcBorders>
            <w:vAlign w:val="center"/>
          </w:tcPr>
          <w:p w14:paraId="25784600" w14:textId="77777777" w:rsidR="00CF6F30" w:rsidRDefault="00F0093C">
            <w:r>
              <w:rPr>
                <w:rFonts w:ascii="PingFang SC" w:eastAsia="PingFang SC" w:hAnsi="PingFang SC" w:cs="PingFang SC"/>
                <w:color w:val="000000"/>
                <w:sz w:val="20"/>
              </w:rPr>
              <w:t>单选-下拉</w:t>
            </w:r>
          </w:p>
        </w:tc>
        <w:tc>
          <w:tcPr>
            <w:tcW w:w="1650" w:type="dxa"/>
            <w:tcBorders>
              <w:top w:val="single" w:sz="4" w:space="0" w:color="000000"/>
              <w:left w:val="single" w:sz="4" w:space="0" w:color="000000"/>
              <w:bottom w:val="single" w:sz="4" w:space="0" w:color="000000"/>
              <w:right w:val="single" w:sz="4" w:space="0" w:color="000000"/>
            </w:tcBorders>
            <w:vAlign w:val="center"/>
          </w:tcPr>
          <w:p w14:paraId="12223DA7" w14:textId="77777777" w:rsidR="00CF6F30" w:rsidRDefault="00F0093C">
            <w:proofErr w:type="gramStart"/>
            <w:r>
              <w:rPr>
                <w:rFonts w:ascii="PingFang SC" w:eastAsia="PingFang SC" w:hAnsi="PingFang SC" w:cs="PingFang SC"/>
                <w:b/>
                <w:color w:val="000000"/>
              </w:rPr>
              <w:t>广审类材料</w:t>
            </w:r>
            <w:proofErr w:type="gramEnd"/>
          </w:p>
          <w:p w14:paraId="46A3E65E" w14:textId="77777777" w:rsidR="00CF6F30" w:rsidRDefault="00F0093C">
            <w:r>
              <w:rPr>
                <w:rFonts w:ascii="PingFang SC" w:eastAsia="PingFang SC" w:hAnsi="PingFang SC" w:cs="PingFang SC"/>
                <w:color w:val="000000"/>
                <w:sz w:val="20"/>
              </w:rPr>
              <w:t>无需选择材料类型</w:t>
            </w:r>
          </w:p>
          <w:p w14:paraId="18C96E8E" w14:textId="77777777" w:rsidR="00CF6F30" w:rsidRDefault="00CF6F30"/>
          <w:p w14:paraId="02A2FF3A" w14:textId="77777777" w:rsidR="00CF6F30" w:rsidRDefault="00CF6F30"/>
          <w:p w14:paraId="42260C0B" w14:textId="77777777" w:rsidR="00CF6F30" w:rsidRDefault="00F0093C">
            <w:proofErr w:type="gramStart"/>
            <w:r>
              <w:rPr>
                <w:rFonts w:ascii="PingFang SC" w:eastAsia="PingFang SC" w:hAnsi="PingFang SC" w:cs="PingFang SC"/>
                <w:b/>
                <w:color w:val="000000"/>
              </w:rPr>
              <w:t>非广审</w:t>
            </w:r>
            <w:proofErr w:type="gramEnd"/>
            <w:r>
              <w:rPr>
                <w:rFonts w:ascii="PingFang SC" w:eastAsia="PingFang SC" w:hAnsi="PingFang SC" w:cs="PingFang SC"/>
                <w:b/>
                <w:color w:val="000000"/>
              </w:rPr>
              <w:t>材料</w:t>
            </w:r>
          </w:p>
          <w:p w14:paraId="48A8CFC6" w14:textId="77777777" w:rsidR="00CF6F30" w:rsidRDefault="00F0093C">
            <w:r>
              <w:rPr>
                <w:rFonts w:ascii="PingFang SC" w:eastAsia="PingFang SC" w:hAnsi="PingFang SC" w:cs="PingFang SC"/>
                <w:color w:val="000000"/>
                <w:sz w:val="20"/>
              </w:rPr>
              <w:t>产品技术手册</w:t>
            </w:r>
          </w:p>
          <w:p w14:paraId="0F37BE3E" w14:textId="77777777" w:rsidR="00CF6F30" w:rsidRDefault="00F0093C">
            <w:r>
              <w:rPr>
                <w:rFonts w:ascii="PingFang SC" w:eastAsia="PingFang SC" w:hAnsi="PingFang SC" w:cs="PingFang SC"/>
                <w:color w:val="000000"/>
                <w:sz w:val="20"/>
              </w:rPr>
              <w:t>活动宣传材料</w:t>
            </w:r>
          </w:p>
          <w:p w14:paraId="688A05CC" w14:textId="77777777" w:rsidR="00CF6F30" w:rsidRDefault="00F0093C">
            <w:r>
              <w:rPr>
                <w:rFonts w:ascii="PingFang SC" w:eastAsia="PingFang SC" w:hAnsi="PingFang SC" w:cs="PingFang SC"/>
                <w:color w:val="000000"/>
                <w:sz w:val="20"/>
              </w:rPr>
              <w:t>产品广告</w:t>
            </w:r>
          </w:p>
          <w:p w14:paraId="120D4292" w14:textId="77777777" w:rsidR="00CF6F30" w:rsidRDefault="00F0093C">
            <w:r>
              <w:rPr>
                <w:rFonts w:ascii="PingFang SC" w:eastAsia="PingFang SC" w:hAnsi="PingFang SC" w:cs="PingFang SC"/>
                <w:color w:val="000000"/>
                <w:sz w:val="20"/>
              </w:rPr>
              <w:t>科普材料</w:t>
            </w:r>
          </w:p>
          <w:p w14:paraId="21BF9E40" w14:textId="77777777" w:rsidR="00CF6F30" w:rsidRDefault="00F0093C">
            <w:r>
              <w:rPr>
                <w:rFonts w:ascii="PingFang SC" w:eastAsia="PingFang SC" w:hAnsi="PingFang SC" w:cs="PingFang SC"/>
                <w:color w:val="000000"/>
                <w:sz w:val="20"/>
              </w:rPr>
              <w:t>专业培训资料</w:t>
            </w:r>
          </w:p>
          <w:p w14:paraId="4F26D477" w14:textId="77777777" w:rsidR="00CF6F30" w:rsidRDefault="00F0093C">
            <w:r>
              <w:rPr>
                <w:rFonts w:ascii="PingFang SC" w:eastAsia="PingFang SC" w:hAnsi="PingFang SC" w:cs="PingFang SC"/>
                <w:color w:val="000000"/>
                <w:sz w:val="20"/>
              </w:rPr>
              <w:t>其它</w:t>
            </w:r>
          </w:p>
        </w:tc>
        <w:tc>
          <w:tcPr>
            <w:tcW w:w="840" w:type="dxa"/>
            <w:tcBorders>
              <w:top w:val="single" w:sz="4" w:space="0" w:color="000000"/>
              <w:left w:val="single" w:sz="4" w:space="0" w:color="000000"/>
              <w:bottom w:val="single" w:sz="4" w:space="0" w:color="000000"/>
              <w:right w:val="single" w:sz="4" w:space="0" w:color="000000"/>
            </w:tcBorders>
            <w:vAlign w:val="center"/>
          </w:tcPr>
          <w:p w14:paraId="1FB1C38E"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01A7EEC3" w14:textId="77777777" w:rsidR="00CF6F30" w:rsidRDefault="00F0093C">
            <w:r>
              <w:rPr>
                <w:rFonts w:ascii="PingFang SC" w:eastAsia="PingFang SC" w:hAnsi="PingFang SC" w:cs="PingFang SC"/>
                <w:color w:val="000000"/>
                <w:sz w:val="20"/>
              </w:rPr>
              <w:t>×</w:t>
            </w:r>
          </w:p>
        </w:tc>
      </w:tr>
      <w:tr w:rsidR="00CF6F30" w14:paraId="212F0609" w14:textId="77777777">
        <w:trPr>
          <w:trHeight w:val="360"/>
        </w:trPr>
        <w:tc>
          <w:tcPr>
            <w:tcW w:w="1125" w:type="dxa"/>
            <w:vAlign w:val="center"/>
          </w:tcPr>
          <w:p w14:paraId="0DF6B791" w14:textId="77777777" w:rsidR="00CF6F30" w:rsidRDefault="00F0093C">
            <w:r>
              <w:rPr>
                <w:rFonts w:ascii="PingFang SC" w:eastAsia="PingFang SC" w:hAnsi="PingFang SC" w:cs="PingFang SC"/>
                <w:color w:val="000000"/>
                <w:sz w:val="20"/>
              </w:rPr>
              <w:t>适用范围</w:t>
            </w:r>
          </w:p>
        </w:tc>
        <w:tc>
          <w:tcPr>
            <w:tcW w:w="870" w:type="dxa"/>
            <w:tcBorders>
              <w:top w:val="single" w:sz="4" w:space="0" w:color="000000"/>
              <w:left w:val="single" w:sz="4" w:space="0" w:color="000000"/>
              <w:bottom w:val="single" w:sz="4" w:space="0" w:color="000000"/>
              <w:right w:val="single" w:sz="4" w:space="0" w:color="000000"/>
            </w:tcBorders>
            <w:vAlign w:val="center"/>
          </w:tcPr>
          <w:p w14:paraId="4CECDF13" w14:textId="77777777" w:rsidR="00CF6F30" w:rsidRDefault="00F0093C">
            <w:pPr>
              <w:jc w:val="center"/>
            </w:pPr>
            <w:r>
              <w:rPr>
                <w:rFonts w:ascii="PingFang SC" w:eastAsia="PingFang SC" w:hAnsi="PingFang SC" w:cs="PingFang SC"/>
                <w:color w:val="000000"/>
                <w:sz w:val="20"/>
              </w:rPr>
              <w:t>仅当材料性质选择【非广审材料】时，展示</w:t>
            </w:r>
          </w:p>
        </w:tc>
        <w:tc>
          <w:tcPr>
            <w:tcW w:w="900" w:type="dxa"/>
            <w:tcBorders>
              <w:top w:val="single" w:sz="4" w:space="0" w:color="000000"/>
              <w:left w:val="single" w:sz="4" w:space="0" w:color="000000"/>
              <w:bottom w:val="single" w:sz="4" w:space="0" w:color="000000"/>
              <w:right w:val="single" w:sz="4" w:space="0" w:color="000000"/>
            </w:tcBorders>
            <w:vAlign w:val="center"/>
          </w:tcPr>
          <w:p w14:paraId="3636B03C"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6B13C529" w14:textId="77777777" w:rsidR="00CF6F30" w:rsidRDefault="00F0093C">
            <w:r>
              <w:rPr>
                <w:rFonts w:ascii="PingFang SC" w:eastAsia="PingFang SC" w:hAnsi="PingFang SC" w:cs="PingFang SC"/>
                <w:color w:val="000000"/>
                <w:sz w:val="20"/>
              </w:rPr>
              <w:t>根据材料性质，用户需要选择不同的适用范围；</w:t>
            </w:r>
          </w:p>
        </w:tc>
        <w:tc>
          <w:tcPr>
            <w:tcW w:w="1020" w:type="dxa"/>
            <w:tcBorders>
              <w:top w:val="single" w:sz="4" w:space="0" w:color="000000"/>
              <w:left w:val="single" w:sz="4" w:space="0" w:color="000000"/>
              <w:bottom w:val="single" w:sz="4" w:space="0" w:color="000000"/>
              <w:right w:val="single" w:sz="4" w:space="0" w:color="000000"/>
            </w:tcBorders>
            <w:vAlign w:val="center"/>
          </w:tcPr>
          <w:p w14:paraId="707FAE27" w14:textId="77777777" w:rsidR="00CF6F30" w:rsidRDefault="00F0093C">
            <w:r>
              <w:rPr>
                <w:rFonts w:ascii="PingFang SC" w:eastAsia="PingFang SC" w:hAnsi="PingFang SC" w:cs="PingFang SC"/>
                <w:color w:val="000000"/>
                <w:sz w:val="20"/>
              </w:rPr>
              <w:t>单选-下拉</w:t>
            </w:r>
          </w:p>
        </w:tc>
        <w:tc>
          <w:tcPr>
            <w:tcW w:w="1650" w:type="dxa"/>
            <w:tcBorders>
              <w:top w:val="single" w:sz="4" w:space="0" w:color="000000"/>
              <w:left w:val="single" w:sz="4" w:space="0" w:color="000000"/>
              <w:bottom w:val="single" w:sz="4" w:space="0" w:color="000000"/>
              <w:right w:val="single" w:sz="4" w:space="0" w:color="000000"/>
            </w:tcBorders>
            <w:vAlign w:val="center"/>
          </w:tcPr>
          <w:p w14:paraId="6D48FC89" w14:textId="77777777" w:rsidR="00CF6F30" w:rsidRDefault="00F0093C">
            <w:proofErr w:type="gramStart"/>
            <w:r>
              <w:rPr>
                <w:rFonts w:ascii="PingFang SC" w:eastAsia="PingFang SC" w:hAnsi="PingFang SC" w:cs="PingFang SC"/>
                <w:b/>
                <w:color w:val="000000"/>
              </w:rPr>
              <w:t>广审类材料</w:t>
            </w:r>
            <w:proofErr w:type="gramEnd"/>
          </w:p>
          <w:p w14:paraId="240D030A" w14:textId="77777777" w:rsidR="00CF6F30" w:rsidRDefault="00F0093C">
            <w:r>
              <w:rPr>
                <w:rFonts w:ascii="PingFang SC" w:eastAsia="PingFang SC" w:hAnsi="PingFang SC" w:cs="PingFang SC"/>
                <w:color w:val="000000"/>
                <w:sz w:val="20"/>
              </w:rPr>
              <w:t>无需选择适用范围</w:t>
            </w:r>
          </w:p>
          <w:p w14:paraId="223A666F" w14:textId="77777777" w:rsidR="00CF6F30" w:rsidRDefault="00CF6F30"/>
          <w:p w14:paraId="357874F6" w14:textId="77777777" w:rsidR="00CF6F30" w:rsidRDefault="00CF6F30"/>
          <w:p w14:paraId="692BC387" w14:textId="77777777" w:rsidR="00CF6F30" w:rsidRDefault="00F0093C">
            <w:proofErr w:type="gramStart"/>
            <w:r>
              <w:rPr>
                <w:rFonts w:ascii="PingFang SC" w:eastAsia="PingFang SC" w:hAnsi="PingFang SC" w:cs="PingFang SC"/>
                <w:b/>
                <w:color w:val="000000"/>
              </w:rPr>
              <w:t>非广审</w:t>
            </w:r>
            <w:proofErr w:type="gramEnd"/>
            <w:r>
              <w:rPr>
                <w:rFonts w:ascii="PingFang SC" w:eastAsia="PingFang SC" w:hAnsi="PingFang SC" w:cs="PingFang SC"/>
                <w:b/>
                <w:color w:val="000000"/>
              </w:rPr>
              <w:t>材料</w:t>
            </w:r>
          </w:p>
          <w:p w14:paraId="40BA150A" w14:textId="77777777" w:rsidR="00CF6F30" w:rsidRDefault="00F0093C">
            <w:pPr>
              <w:rPr>
                <w:rFonts w:ascii="PingFang SC" w:eastAsia="PingFang SC" w:hAnsi="PingFang SC" w:cs="PingFang SC" w:hint="eastAsia"/>
                <w:color w:val="000000"/>
                <w:sz w:val="20"/>
              </w:rPr>
            </w:pPr>
            <w:r>
              <w:rPr>
                <w:rFonts w:ascii="PingFang SC" w:eastAsia="PingFang SC" w:hAnsi="PingFang SC" w:cs="PingFang SC"/>
                <w:color w:val="000000"/>
                <w:sz w:val="20"/>
              </w:rPr>
              <w:t>digital材料</w:t>
            </w:r>
          </w:p>
          <w:p w14:paraId="22EFE193" w14:textId="77777777" w:rsidR="00CF6F30" w:rsidRDefault="00F0093C">
            <w:pPr>
              <w:rPr>
                <w:rFonts w:ascii="PingFang SC" w:eastAsia="PingFang SC" w:hAnsi="PingFang SC" w:cs="PingFang SC" w:hint="eastAsia"/>
                <w:color w:val="000000"/>
                <w:sz w:val="20"/>
              </w:rPr>
            </w:pPr>
            <w:r>
              <w:rPr>
                <w:rFonts w:ascii="PingFang SC" w:eastAsia="PingFang SC" w:hAnsi="PingFang SC" w:cs="PingFang SC" w:hint="eastAsia"/>
                <w:color w:val="000000"/>
                <w:sz w:val="20"/>
              </w:rPr>
              <w:t>非</w:t>
            </w:r>
            <w:r>
              <w:rPr>
                <w:rFonts w:ascii="PingFang SC" w:eastAsia="PingFang SC" w:hAnsi="PingFang SC" w:cs="PingFang SC"/>
                <w:color w:val="000000"/>
                <w:sz w:val="20"/>
              </w:rPr>
              <w:t>digital材料</w:t>
            </w:r>
          </w:p>
          <w:p w14:paraId="3F8863D2" w14:textId="77777777" w:rsidR="00CF6F30" w:rsidRDefault="00F0093C">
            <w:pPr>
              <w:rPr>
                <w:rFonts w:ascii="PingFang SC" w:eastAsia="PingFang SC" w:hAnsi="PingFang SC" w:cs="PingFang SC" w:hint="eastAsia"/>
                <w:color w:val="000000"/>
                <w:sz w:val="20"/>
              </w:rPr>
            </w:pPr>
            <w:r>
              <w:rPr>
                <w:rFonts w:ascii="PingFang SC" w:eastAsia="PingFang SC" w:hAnsi="PingFang SC" w:cs="PingFang SC"/>
                <w:color w:val="000000"/>
                <w:sz w:val="20"/>
              </w:rPr>
              <w:t>咨询</w:t>
            </w:r>
            <w:proofErr w:type="gramStart"/>
            <w:r>
              <w:rPr>
                <w:rFonts w:ascii="PingFang SC" w:eastAsia="PingFang SC" w:hAnsi="PingFang SC" w:cs="PingFang SC"/>
                <w:color w:val="000000"/>
                <w:sz w:val="20"/>
              </w:rPr>
              <w:t>师活动</w:t>
            </w:r>
            <w:proofErr w:type="gramEnd"/>
          </w:p>
        </w:tc>
        <w:tc>
          <w:tcPr>
            <w:tcW w:w="840" w:type="dxa"/>
            <w:tcBorders>
              <w:top w:val="single" w:sz="4" w:space="0" w:color="000000"/>
              <w:left w:val="single" w:sz="4" w:space="0" w:color="000000"/>
              <w:bottom w:val="single" w:sz="4" w:space="0" w:color="000000"/>
              <w:right w:val="single" w:sz="4" w:space="0" w:color="000000"/>
            </w:tcBorders>
            <w:vAlign w:val="center"/>
          </w:tcPr>
          <w:p w14:paraId="3DC5EB90"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6CEABF5D" w14:textId="77777777" w:rsidR="00CF6F30" w:rsidRDefault="00F0093C">
            <w:r>
              <w:rPr>
                <w:rFonts w:ascii="PingFang SC" w:eastAsia="PingFang SC" w:hAnsi="PingFang SC" w:cs="PingFang SC"/>
                <w:color w:val="000000"/>
                <w:sz w:val="20"/>
              </w:rPr>
              <w:t>×</w:t>
            </w:r>
          </w:p>
        </w:tc>
      </w:tr>
      <w:tr w:rsidR="00CF6F30" w14:paraId="457976A5" w14:textId="77777777">
        <w:trPr>
          <w:trHeight w:val="360"/>
        </w:trPr>
        <w:tc>
          <w:tcPr>
            <w:tcW w:w="1125" w:type="dxa"/>
            <w:vAlign w:val="center"/>
          </w:tcPr>
          <w:p w14:paraId="44224FC3" w14:textId="77777777" w:rsidR="00CF6F30" w:rsidRDefault="00F0093C">
            <w:r>
              <w:rPr>
                <w:rFonts w:ascii="PingFang SC" w:eastAsia="PingFang SC" w:hAnsi="PingFang SC" w:cs="PingFang SC"/>
                <w:color w:val="000000"/>
                <w:sz w:val="20"/>
              </w:rPr>
              <w:t>适用技术线</w:t>
            </w:r>
          </w:p>
        </w:tc>
        <w:tc>
          <w:tcPr>
            <w:tcW w:w="870" w:type="dxa"/>
            <w:tcBorders>
              <w:top w:val="single" w:sz="4" w:space="0" w:color="000000"/>
              <w:left w:val="single" w:sz="4" w:space="0" w:color="000000"/>
              <w:bottom w:val="single" w:sz="4" w:space="0" w:color="000000"/>
              <w:right w:val="single" w:sz="4" w:space="0" w:color="000000"/>
            </w:tcBorders>
            <w:vAlign w:val="center"/>
          </w:tcPr>
          <w:p w14:paraId="735ACFCB"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7DE2846C" w14:textId="77777777" w:rsidR="00CF6F30" w:rsidRDefault="00F0093C">
            <w:pPr>
              <w:jc w:val="center"/>
            </w:pPr>
            <w:r>
              <w:rPr>
                <w:rFonts w:ascii="PingFang SC" w:eastAsia="PingFang SC" w:hAnsi="PingFang SC" w:cs="PingFang SC"/>
                <w:color w:val="FF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75FF0FCD" w14:textId="77777777" w:rsidR="00CF6F30" w:rsidRDefault="00CF6F30"/>
        </w:tc>
        <w:tc>
          <w:tcPr>
            <w:tcW w:w="1020" w:type="dxa"/>
            <w:tcBorders>
              <w:top w:val="single" w:sz="4" w:space="0" w:color="000000"/>
              <w:left w:val="single" w:sz="4" w:space="0" w:color="000000"/>
              <w:bottom w:val="single" w:sz="4" w:space="0" w:color="000000"/>
              <w:right w:val="single" w:sz="4" w:space="0" w:color="000000"/>
            </w:tcBorders>
            <w:vAlign w:val="center"/>
          </w:tcPr>
          <w:p w14:paraId="550E3351" w14:textId="77777777" w:rsidR="00CF6F30" w:rsidRDefault="00F0093C">
            <w:r>
              <w:rPr>
                <w:rFonts w:ascii="PingFang SC" w:eastAsia="PingFang SC" w:hAnsi="PingFang SC" w:cs="PingFang SC"/>
                <w:color w:val="000000"/>
                <w:sz w:val="20"/>
              </w:rPr>
              <w:t>单选-下拉</w:t>
            </w:r>
          </w:p>
        </w:tc>
        <w:tc>
          <w:tcPr>
            <w:tcW w:w="1650" w:type="dxa"/>
            <w:tcBorders>
              <w:top w:val="single" w:sz="4" w:space="0" w:color="000000"/>
              <w:left w:val="single" w:sz="4" w:space="0" w:color="000000"/>
              <w:bottom w:val="single" w:sz="4" w:space="0" w:color="000000"/>
              <w:right w:val="single" w:sz="4" w:space="0" w:color="000000"/>
            </w:tcBorders>
            <w:vAlign w:val="center"/>
          </w:tcPr>
          <w:p w14:paraId="1CD39068" w14:textId="77777777" w:rsidR="00CF6F30" w:rsidRDefault="00F0093C">
            <w:r>
              <w:rPr>
                <w:rFonts w:ascii="PingFang SC" w:eastAsia="PingFang SC" w:hAnsi="PingFang SC" w:cs="PingFang SC" w:hint="eastAsia"/>
                <w:color w:val="000000"/>
                <w:sz w:val="20"/>
              </w:rPr>
              <w:t>士卓曼、安卓健、CCS、T-plus、</w:t>
            </w:r>
            <w:proofErr w:type="spellStart"/>
            <w:r>
              <w:rPr>
                <w:rFonts w:ascii="PingFang SC" w:eastAsia="PingFang SC" w:hAnsi="PingFang SC" w:cs="PingFang SC" w:hint="eastAsia"/>
                <w:color w:val="000000"/>
                <w:sz w:val="20"/>
              </w:rPr>
              <w:t>Medentika</w:t>
            </w:r>
            <w:proofErr w:type="spellEnd"/>
            <w:r>
              <w:rPr>
                <w:rFonts w:ascii="PingFang SC" w:eastAsia="PingFang SC" w:hAnsi="PingFang SC" w:cs="PingFang SC" w:hint="eastAsia"/>
                <w:color w:val="000000"/>
                <w:sz w:val="20"/>
              </w:rPr>
              <w:t>、</w:t>
            </w:r>
            <w:proofErr w:type="spellStart"/>
            <w:r>
              <w:rPr>
                <w:rFonts w:ascii="PingFang SC" w:eastAsia="PingFang SC" w:hAnsi="PingFang SC" w:cs="PingFang SC" w:hint="eastAsia"/>
                <w:color w:val="000000"/>
                <w:sz w:val="20"/>
              </w:rPr>
              <w:t>Neodent</w:t>
            </w:r>
            <w:proofErr w:type="spellEnd"/>
            <w:r>
              <w:rPr>
                <w:rFonts w:ascii="PingFang SC" w:eastAsia="PingFang SC" w:hAnsi="PingFang SC" w:cs="PingFang SC" w:hint="eastAsia"/>
                <w:color w:val="000000"/>
                <w:sz w:val="20"/>
              </w:rPr>
              <w:t>、Biomaterial、其他</w:t>
            </w:r>
          </w:p>
        </w:tc>
        <w:tc>
          <w:tcPr>
            <w:tcW w:w="840" w:type="dxa"/>
            <w:tcBorders>
              <w:top w:val="single" w:sz="4" w:space="0" w:color="000000"/>
              <w:left w:val="single" w:sz="4" w:space="0" w:color="000000"/>
              <w:bottom w:val="single" w:sz="4" w:space="0" w:color="000000"/>
              <w:right w:val="single" w:sz="4" w:space="0" w:color="000000"/>
            </w:tcBorders>
            <w:vAlign w:val="center"/>
          </w:tcPr>
          <w:p w14:paraId="7B57A16C"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6BD89C8D" w14:textId="77777777" w:rsidR="00CF6F30" w:rsidRDefault="00F0093C">
            <w:r>
              <w:rPr>
                <w:rFonts w:ascii="PingFang SC" w:eastAsia="PingFang SC" w:hAnsi="PingFang SC" w:cs="PingFang SC"/>
                <w:color w:val="000000"/>
                <w:sz w:val="20"/>
              </w:rPr>
              <w:t>×</w:t>
            </w:r>
          </w:p>
        </w:tc>
      </w:tr>
      <w:tr w:rsidR="00CF6F30" w14:paraId="4C41ACCC" w14:textId="77777777">
        <w:trPr>
          <w:trHeight w:val="360"/>
        </w:trPr>
        <w:tc>
          <w:tcPr>
            <w:tcW w:w="1125" w:type="dxa"/>
            <w:vAlign w:val="center"/>
          </w:tcPr>
          <w:p w14:paraId="7F85CFEF" w14:textId="77777777" w:rsidR="00CF6F30" w:rsidRDefault="00F0093C">
            <w:r>
              <w:rPr>
                <w:rFonts w:ascii="PingFang SC" w:eastAsia="PingFang SC" w:hAnsi="PingFang SC" w:cs="PingFang SC"/>
                <w:color w:val="000000"/>
                <w:sz w:val="20"/>
              </w:rPr>
              <w:t>渠道类型</w:t>
            </w:r>
          </w:p>
        </w:tc>
        <w:tc>
          <w:tcPr>
            <w:tcW w:w="870" w:type="dxa"/>
            <w:tcBorders>
              <w:top w:val="single" w:sz="4" w:space="0" w:color="000000"/>
              <w:left w:val="single" w:sz="4" w:space="0" w:color="000000"/>
              <w:bottom w:val="single" w:sz="4" w:space="0" w:color="000000"/>
              <w:right w:val="single" w:sz="4" w:space="0" w:color="000000"/>
            </w:tcBorders>
            <w:vAlign w:val="center"/>
          </w:tcPr>
          <w:p w14:paraId="4B86F8A3"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13FD65F3"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7B3CE1DB" w14:textId="77777777" w:rsidR="00CF6F30" w:rsidRDefault="00CF6F30"/>
        </w:tc>
        <w:tc>
          <w:tcPr>
            <w:tcW w:w="1020" w:type="dxa"/>
            <w:tcBorders>
              <w:top w:val="single" w:sz="4" w:space="0" w:color="000000"/>
              <w:left w:val="single" w:sz="4" w:space="0" w:color="000000"/>
              <w:bottom w:val="single" w:sz="4" w:space="0" w:color="000000"/>
              <w:right w:val="single" w:sz="4" w:space="0" w:color="000000"/>
            </w:tcBorders>
            <w:vAlign w:val="center"/>
          </w:tcPr>
          <w:p w14:paraId="69B192CE" w14:textId="77777777" w:rsidR="00CF6F30" w:rsidRDefault="00F0093C">
            <w:r>
              <w:rPr>
                <w:rFonts w:ascii="PingFang SC" w:eastAsia="PingFang SC" w:hAnsi="PingFang SC" w:cs="PingFang SC"/>
                <w:color w:val="000000"/>
                <w:sz w:val="20"/>
              </w:rPr>
              <w:t>多选-下拉</w:t>
            </w:r>
          </w:p>
        </w:tc>
        <w:tc>
          <w:tcPr>
            <w:tcW w:w="1650" w:type="dxa"/>
            <w:tcBorders>
              <w:top w:val="single" w:sz="4" w:space="0" w:color="000000"/>
              <w:left w:val="single" w:sz="4" w:space="0" w:color="000000"/>
              <w:bottom w:val="single" w:sz="4" w:space="0" w:color="000000"/>
              <w:right w:val="single" w:sz="4" w:space="0" w:color="000000"/>
            </w:tcBorders>
            <w:vAlign w:val="center"/>
          </w:tcPr>
          <w:p w14:paraId="5C59D99A" w14:textId="77777777" w:rsidR="00CF6F30" w:rsidRDefault="00F0093C">
            <w:r>
              <w:rPr>
                <w:rFonts w:ascii="PingFang SC" w:eastAsia="PingFang SC" w:hAnsi="PingFang SC" w:cs="PingFang SC"/>
                <w:color w:val="000000"/>
                <w:sz w:val="20"/>
              </w:rPr>
              <w:t>小红书、抖音、</w:t>
            </w:r>
            <w:proofErr w:type="gramStart"/>
            <w:r>
              <w:rPr>
                <w:rFonts w:ascii="PingFang SC" w:eastAsia="PingFang SC" w:hAnsi="PingFang SC" w:cs="PingFang SC"/>
                <w:color w:val="000000"/>
                <w:sz w:val="20"/>
              </w:rPr>
              <w:t>微信公众号</w:t>
            </w:r>
            <w:proofErr w:type="gramEnd"/>
            <w:r>
              <w:rPr>
                <w:rFonts w:ascii="PingFang SC" w:eastAsia="PingFang SC" w:hAnsi="PingFang SC" w:cs="PingFang SC"/>
                <w:color w:val="000000"/>
                <w:sz w:val="20"/>
              </w:rPr>
              <w:t>/视频号</w:t>
            </w:r>
          </w:p>
        </w:tc>
        <w:tc>
          <w:tcPr>
            <w:tcW w:w="840" w:type="dxa"/>
            <w:tcBorders>
              <w:top w:val="single" w:sz="4" w:space="0" w:color="000000"/>
              <w:left w:val="single" w:sz="4" w:space="0" w:color="000000"/>
              <w:bottom w:val="single" w:sz="4" w:space="0" w:color="000000"/>
              <w:right w:val="single" w:sz="4" w:space="0" w:color="000000"/>
            </w:tcBorders>
            <w:vAlign w:val="center"/>
          </w:tcPr>
          <w:p w14:paraId="7DFDD0F1"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0D45B241" w14:textId="77777777" w:rsidR="00CF6F30" w:rsidRDefault="00F0093C">
            <w:r>
              <w:rPr>
                <w:rFonts w:ascii="PingFang SC" w:eastAsia="PingFang SC" w:hAnsi="PingFang SC" w:cs="PingFang SC"/>
                <w:color w:val="000000"/>
                <w:sz w:val="20"/>
              </w:rPr>
              <w:t>×</w:t>
            </w:r>
          </w:p>
        </w:tc>
      </w:tr>
      <w:tr w:rsidR="00CF6F30" w14:paraId="1A5CB2DA" w14:textId="77777777">
        <w:trPr>
          <w:trHeight w:val="360"/>
        </w:trPr>
        <w:tc>
          <w:tcPr>
            <w:tcW w:w="1125" w:type="dxa"/>
            <w:vAlign w:val="center"/>
          </w:tcPr>
          <w:p w14:paraId="735427B7" w14:textId="77777777" w:rsidR="00CF6F30" w:rsidRDefault="00F0093C">
            <w:r>
              <w:rPr>
                <w:rFonts w:ascii="PingFang SC" w:eastAsia="PingFang SC" w:hAnsi="PingFang SC" w:cs="PingFang SC"/>
                <w:color w:val="000000"/>
                <w:sz w:val="20"/>
              </w:rPr>
              <w:t>材料权限</w:t>
            </w:r>
          </w:p>
        </w:tc>
        <w:tc>
          <w:tcPr>
            <w:tcW w:w="870" w:type="dxa"/>
            <w:tcBorders>
              <w:top w:val="single" w:sz="4" w:space="0" w:color="000000"/>
              <w:left w:val="single" w:sz="4" w:space="0" w:color="000000"/>
              <w:bottom w:val="single" w:sz="4" w:space="0" w:color="000000"/>
              <w:right w:val="single" w:sz="4" w:space="0" w:color="000000"/>
            </w:tcBorders>
            <w:vAlign w:val="center"/>
          </w:tcPr>
          <w:p w14:paraId="7E849E6C"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40BE9AAF"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6B40F261" w14:textId="77777777" w:rsidR="00CF6F30" w:rsidRDefault="00F0093C">
            <w:r>
              <w:rPr>
                <w:rFonts w:ascii="PingFang SC" w:eastAsia="PingFang SC" w:hAnsi="PingFang SC" w:cs="PingFang SC"/>
                <w:color w:val="000000"/>
                <w:sz w:val="20"/>
              </w:rPr>
              <w:t>用户手工选择</w:t>
            </w:r>
          </w:p>
        </w:tc>
        <w:tc>
          <w:tcPr>
            <w:tcW w:w="1020" w:type="dxa"/>
            <w:tcBorders>
              <w:top w:val="single" w:sz="4" w:space="0" w:color="000000"/>
              <w:left w:val="single" w:sz="4" w:space="0" w:color="000000"/>
              <w:bottom w:val="single" w:sz="4" w:space="0" w:color="000000"/>
              <w:right w:val="single" w:sz="4" w:space="0" w:color="000000"/>
            </w:tcBorders>
            <w:vAlign w:val="center"/>
          </w:tcPr>
          <w:p w14:paraId="359F6608" w14:textId="77777777" w:rsidR="00CF6F30" w:rsidRDefault="00F0093C">
            <w:r>
              <w:rPr>
                <w:rFonts w:ascii="PingFang SC" w:eastAsia="PingFang SC" w:hAnsi="PingFang SC" w:cs="PingFang SC"/>
                <w:color w:val="000000"/>
                <w:sz w:val="20"/>
              </w:rPr>
              <w:t>单选-平铺</w:t>
            </w:r>
          </w:p>
        </w:tc>
        <w:tc>
          <w:tcPr>
            <w:tcW w:w="1650" w:type="dxa"/>
            <w:tcBorders>
              <w:top w:val="single" w:sz="4" w:space="0" w:color="000000"/>
              <w:left w:val="single" w:sz="4" w:space="0" w:color="000000"/>
              <w:bottom w:val="single" w:sz="4" w:space="0" w:color="000000"/>
              <w:right w:val="single" w:sz="4" w:space="0" w:color="000000"/>
            </w:tcBorders>
            <w:vAlign w:val="center"/>
          </w:tcPr>
          <w:p w14:paraId="3F19FEDF" w14:textId="77777777" w:rsidR="00CF6F30" w:rsidRDefault="00F0093C">
            <w:r>
              <w:rPr>
                <w:rFonts w:ascii="PingFang SC" w:eastAsia="PingFang SC" w:hAnsi="PingFang SC" w:cs="PingFang SC"/>
                <w:color w:val="000000"/>
                <w:sz w:val="20"/>
              </w:rPr>
              <w:t>仅供关联部门可用</w:t>
            </w:r>
          </w:p>
          <w:p w14:paraId="6353932A" w14:textId="77777777" w:rsidR="00CF6F30" w:rsidRDefault="00F0093C">
            <w:r>
              <w:rPr>
                <w:rFonts w:ascii="PingFang SC" w:eastAsia="PingFang SC" w:hAnsi="PingFang SC" w:cs="PingFang SC"/>
                <w:color w:val="000000"/>
                <w:sz w:val="20"/>
              </w:rPr>
              <w:t>仅自己可用</w:t>
            </w:r>
          </w:p>
          <w:p w14:paraId="1841B084" w14:textId="77777777" w:rsidR="00CF6F30" w:rsidRDefault="00F0093C">
            <w:proofErr w:type="gramStart"/>
            <w:r>
              <w:rPr>
                <w:rFonts w:ascii="PingFang SC" w:eastAsia="PingFang SC" w:hAnsi="PingFang SC" w:cs="PingFang SC"/>
                <w:color w:val="000000"/>
                <w:sz w:val="20"/>
              </w:rPr>
              <w:t>供全公司</w:t>
            </w:r>
            <w:proofErr w:type="gramEnd"/>
            <w:r>
              <w:rPr>
                <w:rFonts w:ascii="PingFang SC" w:eastAsia="PingFang SC" w:hAnsi="PingFang SC" w:cs="PingFang SC"/>
                <w:color w:val="000000"/>
                <w:sz w:val="20"/>
              </w:rPr>
              <w:t>可用</w:t>
            </w:r>
          </w:p>
        </w:tc>
        <w:tc>
          <w:tcPr>
            <w:tcW w:w="840" w:type="dxa"/>
            <w:tcBorders>
              <w:top w:val="single" w:sz="4" w:space="0" w:color="000000"/>
              <w:left w:val="single" w:sz="4" w:space="0" w:color="000000"/>
              <w:bottom w:val="single" w:sz="4" w:space="0" w:color="000000"/>
              <w:right w:val="single" w:sz="4" w:space="0" w:color="000000"/>
            </w:tcBorders>
            <w:vAlign w:val="center"/>
          </w:tcPr>
          <w:p w14:paraId="2B1D6DE7"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230E085E" w14:textId="77777777" w:rsidR="00CF6F30" w:rsidRDefault="00F0093C">
            <w:r>
              <w:rPr>
                <w:rFonts w:ascii="PingFang SC" w:eastAsia="PingFang SC" w:hAnsi="PingFang SC" w:cs="PingFang SC"/>
                <w:color w:val="000000"/>
                <w:sz w:val="20"/>
              </w:rPr>
              <w:t>×</w:t>
            </w:r>
          </w:p>
        </w:tc>
      </w:tr>
      <w:tr w:rsidR="00CF6F30" w14:paraId="2609C8B2" w14:textId="77777777">
        <w:trPr>
          <w:trHeight w:val="360"/>
        </w:trPr>
        <w:tc>
          <w:tcPr>
            <w:tcW w:w="1125" w:type="dxa"/>
            <w:vAlign w:val="center"/>
          </w:tcPr>
          <w:p w14:paraId="4A2E9B71" w14:textId="77777777" w:rsidR="00CF6F30" w:rsidRDefault="00F0093C">
            <w:r>
              <w:rPr>
                <w:rFonts w:ascii="PingFang SC" w:eastAsia="PingFang SC" w:hAnsi="PingFang SC" w:cs="PingFang SC"/>
                <w:color w:val="000000"/>
                <w:sz w:val="20"/>
              </w:rPr>
              <w:t>请选择部</w:t>
            </w:r>
            <w:r>
              <w:rPr>
                <w:rFonts w:ascii="PingFang SC" w:eastAsia="PingFang SC" w:hAnsi="PingFang SC" w:cs="PingFang SC"/>
                <w:color w:val="000000"/>
                <w:sz w:val="20"/>
              </w:rPr>
              <w:lastRenderedPageBreak/>
              <w:t>门</w:t>
            </w:r>
          </w:p>
        </w:tc>
        <w:tc>
          <w:tcPr>
            <w:tcW w:w="870" w:type="dxa"/>
            <w:tcBorders>
              <w:top w:val="single" w:sz="4" w:space="0" w:color="000000"/>
              <w:left w:val="single" w:sz="4" w:space="0" w:color="000000"/>
              <w:bottom w:val="single" w:sz="4" w:space="0" w:color="000000"/>
              <w:right w:val="single" w:sz="4" w:space="0" w:color="000000"/>
            </w:tcBorders>
            <w:vAlign w:val="center"/>
          </w:tcPr>
          <w:p w14:paraId="790E08C0" w14:textId="77777777" w:rsidR="00CF6F30" w:rsidRDefault="00F0093C">
            <w:r>
              <w:rPr>
                <w:rFonts w:ascii="PingFang SC" w:eastAsia="PingFang SC" w:hAnsi="PingFang SC" w:cs="PingFang SC"/>
                <w:color w:val="000000"/>
                <w:sz w:val="20"/>
              </w:rPr>
              <w:lastRenderedPageBreak/>
              <w:t>仅当材</w:t>
            </w:r>
            <w:r>
              <w:rPr>
                <w:rFonts w:ascii="PingFang SC" w:eastAsia="PingFang SC" w:hAnsi="PingFang SC" w:cs="PingFang SC"/>
                <w:color w:val="000000"/>
                <w:sz w:val="20"/>
              </w:rPr>
              <w:lastRenderedPageBreak/>
              <w:t>料权限选择【仅供关联部门可用】时，展示</w:t>
            </w:r>
          </w:p>
        </w:tc>
        <w:tc>
          <w:tcPr>
            <w:tcW w:w="900" w:type="dxa"/>
            <w:tcBorders>
              <w:top w:val="single" w:sz="4" w:space="0" w:color="000000"/>
              <w:left w:val="single" w:sz="4" w:space="0" w:color="000000"/>
              <w:bottom w:val="single" w:sz="4" w:space="0" w:color="000000"/>
              <w:right w:val="single" w:sz="4" w:space="0" w:color="000000"/>
            </w:tcBorders>
            <w:vAlign w:val="center"/>
          </w:tcPr>
          <w:p w14:paraId="2A72B1A0" w14:textId="77777777" w:rsidR="00CF6F30" w:rsidRDefault="00F0093C">
            <w:pPr>
              <w:jc w:val="center"/>
            </w:pPr>
            <w:r>
              <w:rPr>
                <w:rFonts w:ascii="PingFang SC" w:eastAsia="PingFang SC" w:hAnsi="PingFang SC" w:cs="PingFang SC"/>
                <w:color w:val="000000"/>
                <w:sz w:val="20"/>
              </w:rPr>
              <w:lastRenderedPageBreak/>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0D1514FB" w14:textId="77777777" w:rsidR="00CF6F30" w:rsidRDefault="00F0093C">
            <w:r>
              <w:rPr>
                <w:rFonts w:ascii="PingFang SC" w:eastAsia="PingFang SC" w:hAnsi="PingFang SC" w:cs="PingFang SC"/>
                <w:color w:val="000000"/>
                <w:sz w:val="20"/>
              </w:rPr>
              <w:t>用户手工选择</w:t>
            </w:r>
          </w:p>
        </w:tc>
        <w:tc>
          <w:tcPr>
            <w:tcW w:w="1020" w:type="dxa"/>
            <w:tcBorders>
              <w:top w:val="single" w:sz="4" w:space="0" w:color="000000"/>
              <w:left w:val="single" w:sz="4" w:space="0" w:color="000000"/>
              <w:bottom w:val="single" w:sz="4" w:space="0" w:color="000000"/>
              <w:right w:val="single" w:sz="4" w:space="0" w:color="000000"/>
            </w:tcBorders>
            <w:vAlign w:val="center"/>
          </w:tcPr>
          <w:p w14:paraId="7CD28A17" w14:textId="77777777" w:rsidR="00CF6F30" w:rsidRDefault="00F0093C">
            <w:r>
              <w:rPr>
                <w:rFonts w:ascii="PingFang SC" w:eastAsia="PingFang SC" w:hAnsi="PingFang SC" w:cs="PingFang SC"/>
                <w:color w:val="000000"/>
                <w:sz w:val="20"/>
              </w:rPr>
              <w:t>多选-</w:t>
            </w:r>
            <w:proofErr w:type="gramStart"/>
            <w:r>
              <w:rPr>
                <w:rFonts w:ascii="PingFang SC" w:eastAsia="PingFang SC" w:hAnsi="PingFang SC" w:cs="PingFang SC"/>
                <w:color w:val="000000"/>
                <w:sz w:val="20"/>
              </w:rPr>
              <w:t>弹</w:t>
            </w:r>
            <w:r>
              <w:rPr>
                <w:rFonts w:ascii="PingFang SC" w:eastAsia="PingFang SC" w:hAnsi="PingFang SC" w:cs="PingFang SC"/>
                <w:color w:val="000000"/>
                <w:sz w:val="20"/>
              </w:rPr>
              <w:lastRenderedPageBreak/>
              <w:t>窗</w:t>
            </w:r>
            <w:proofErr w:type="gramEnd"/>
          </w:p>
        </w:tc>
        <w:tc>
          <w:tcPr>
            <w:tcW w:w="1650" w:type="dxa"/>
            <w:tcBorders>
              <w:top w:val="single" w:sz="4" w:space="0" w:color="000000"/>
              <w:left w:val="single" w:sz="4" w:space="0" w:color="000000"/>
              <w:bottom w:val="single" w:sz="4" w:space="0" w:color="000000"/>
              <w:right w:val="single" w:sz="4" w:space="0" w:color="000000"/>
            </w:tcBorders>
            <w:vAlign w:val="center"/>
          </w:tcPr>
          <w:p w14:paraId="34089B4D" w14:textId="77777777" w:rsidR="00CF6F30" w:rsidRDefault="00CF6F30"/>
        </w:tc>
        <w:tc>
          <w:tcPr>
            <w:tcW w:w="840" w:type="dxa"/>
            <w:tcBorders>
              <w:top w:val="single" w:sz="4" w:space="0" w:color="000000"/>
              <w:left w:val="single" w:sz="4" w:space="0" w:color="000000"/>
              <w:bottom w:val="single" w:sz="4" w:space="0" w:color="000000"/>
              <w:right w:val="single" w:sz="4" w:space="0" w:color="000000"/>
            </w:tcBorders>
            <w:vAlign w:val="center"/>
          </w:tcPr>
          <w:p w14:paraId="493AB80E"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6CB3DE2E" w14:textId="77777777" w:rsidR="00CF6F30" w:rsidRDefault="00F0093C">
            <w:r>
              <w:rPr>
                <w:rFonts w:ascii="PingFang SC" w:eastAsia="PingFang SC" w:hAnsi="PingFang SC" w:cs="PingFang SC"/>
                <w:color w:val="000000"/>
                <w:sz w:val="20"/>
              </w:rPr>
              <w:t>×</w:t>
            </w:r>
          </w:p>
        </w:tc>
      </w:tr>
      <w:tr w:rsidR="00CF6F30" w14:paraId="1F691994" w14:textId="77777777">
        <w:trPr>
          <w:trHeight w:val="360"/>
        </w:trPr>
        <w:tc>
          <w:tcPr>
            <w:tcW w:w="1125" w:type="dxa"/>
            <w:vAlign w:val="center"/>
          </w:tcPr>
          <w:p w14:paraId="285327EF" w14:textId="77777777" w:rsidR="00CF6F30" w:rsidRDefault="00F0093C">
            <w:r>
              <w:rPr>
                <w:rFonts w:ascii="PingFang SC" w:eastAsia="PingFang SC" w:hAnsi="PingFang SC" w:cs="PingFang SC"/>
                <w:color w:val="000000"/>
                <w:sz w:val="20"/>
              </w:rPr>
              <w:t>适用活动性质</w:t>
            </w:r>
          </w:p>
        </w:tc>
        <w:tc>
          <w:tcPr>
            <w:tcW w:w="870" w:type="dxa"/>
            <w:tcBorders>
              <w:top w:val="single" w:sz="4" w:space="0" w:color="000000"/>
              <w:left w:val="single" w:sz="4" w:space="0" w:color="000000"/>
              <w:bottom w:val="single" w:sz="4" w:space="0" w:color="000000"/>
              <w:right w:val="single" w:sz="4" w:space="0" w:color="000000"/>
            </w:tcBorders>
            <w:vAlign w:val="center"/>
          </w:tcPr>
          <w:p w14:paraId="192FBE37"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57A0F4E8"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54E05992" w14:textId="77777777" w:rsidR="00CF6F30" w:rsidRDefault="00F0093C">
            <w:r>
              <w:rPr>
                <w:rFonts w:ascii="PingFang SC" w:eastAsia="PingFang SC" w:hAnsi="PingFang SC" w:cs="PingFang SC"/>
                <w:color w:val="000000"/>
                <w:sz w:val="20"/>
              </w:rPr>
              <w:t>用户手工选择</w:t>
            </w:r>
          </w:p>
        </w:tc>
        <w:tc>
          <w:tcPr>
            <w:tcW w:w="1020" w:type="dxa"/>
            <w:tcBorders>
              <w:top w:val="single" w:sz="4" w:space="0" w:color="000000"/>
              <w:left w:val="single" w:sz="4" w:space="0" w:color="000000"/>
              <w:bottom w:val="single" w:sz="4" w:space="0" w:color="000000"/>
              <w:right w:val="single" w:sz="4" w:space="0" w:color="000000"/>
            </w:tcBorders>
            <w:vAlign w:val="center"/>
          </w:tcPr>
          <w:p w14:paraId="3DD92874" w14:textId="77777777" w:rsidR="00CF6F30" w:rsidRDefault="00F0093C">
            <w:r>
              <w:rPr>
                <w:rFonts w:ascii="PingFang SC" w:eastAsia="PingFang SC" w:hAnsi="PingFang SC" w:cs="PingFang SC"/>
                <w:color w:val="000000"/>
                <w:sz w:val="20"/>
              </w:rPr>
              <w:t>多选-下拉</w:t>
            </w:r>
          </w:p>
        </w:tc>
        <w:tc>
          <w:tcPr>
            <w:tcW w:w="1650" w:type="dxa"/>
            <w:tcBorders>
              <w:top w:val="single" w:sz="4" w:space="0" w:color="000000"/>
              <w:left w:val="single" w:sz="4" w:space="0" w:color="000000"/>
              <w:bottom w:val="single" w:sz="4" w:space="0" w:color="000000"/>
              <w:right w:val="single" w:sz="4" w:space="0" w:color="000000"/>
            </w:tcBorders>
            <w:vAlign w:val="center"/>
          </w:tcPr>
          <w:p w14:paraId="4EF1D1FE" w14:textId="77777777" w:rsidR="00CF6F30" w:rsidRDefault="00F0093C">
            <w:r>
              <w:rPr>
                <w:rFonts w:ascii="PingFang SC" w:eastAsia="PingFang SC" w:hAnsi="PingFang SC" w:cs="PingFang SC"/>
                <w:color w:val="000000"/>
                <w:sz w:val="20"/>
              </w:rPr>
              <w:t>自办会、三</w:t>
            </w:r>
            <w:proofErr w:type="gramStart"/>
            <w:r>
              <w:rPr>
                <w:rFonts w:ascii="PingFang SC" w:eastAsia="PingFang SC" w:hAnsi="PingFang SC" w:cs="PingFang SC"/>
                <w:color w:val="000000"/>
                <w:sz w:val="20"/>
              </w:rPr>
              <w:t>方项目</w:t>
            </w:r>
            <w:proofErr w:type="gramEnd"/>
          </w:p>
        </w:tc>
        <w:tc>
          <w:tcPr>
            <w:tcW w:w="840" w:type="dxa"/>
            <w:tcBorders>
              <w:top w:val="single" w:sz="4" w:space="0" w:color="000000"/>
              <w:left w:val="single" w:sz="4" w:space="0" w:color="000000"/>
              <w:bottom w:val="single" w:sz="4" w:space="0" w:color="000000"/>
              <w:right w:val="single" w:sz="4" w:space="0" w:color="000000"/>
            </w:tcBorders>
            <w:vAlign w:val="center"/>
          </w:tcPr>
          <w:p w14:paraId="2E11CDAC"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7C0C1580" w14:textId="77777777" w:rsidR="00CF6F30" w:rsidRDefault="00F0093C">
            <w:r>
              <w:rPr>
                <w:rFonts w:ascii="PingFang SC" w:eastAsia="PingFang SC" w:hAnsi="PingFang SC" w:cs="PingFang SC"/>
                <w:color w:val="000000"/>
                <w:sz w:val="20"/>
              </w:rPr>
              <w:t>×</w:t>
            </w:r>
          </w:p>
        </w:tc>
      </w:tr>
      <w:tr w:rsidR="00CF6F30" w14:paraId="101B0C6B" w14:textId="77777777">
        <w:trPr>
          <w:trHeight w:val="360"/>
        </w:trPr>
        <w:tc>
          <w:tcPr>
            <w:tcW w:w="1125" w:type="dxa"/>
            <w:vAlign w:val="center"/>
          </w:tcPr>
          <w:p w14:paraId="35EC9DB2" w14:textId="77777777" w:rsidR="00CF6F30" w:rsidRDefault="00F0093C">
            <w:r>
              <w:rPr>
                <w:rFonts w:ascii="PingFang SC" w:eastAsia="PingFang SC" w:hAnsi="PingFang SC" w:cs="PingFang SC"/>
                <w:color w:val="000000"/>
                <w:sz w:val="20"/>
              </w:rPr>
              <w:t>适用自办</w:t>
            </w:r>
            <w:proofErr w:type="gramStart"/>
            <w:r>
              <w:rPr>
                <w:rFonts w:ascii="PingFang SC" w:eastAsia="PingFang SC" w:hAnsi="PingFang SC" w:cs="PingFang SC"/>
                <w:color w:val="000000"/>
                <w:sz w:val="20"/>
              </w:rPr>
              <w:t>会类型</w:t>
            </w:r>
            <w:proofErr w:type="gramEnd"/>
          </w:p>
        </w:tc>
        <w:tc>
          <w:tcPr>
            <w:tcW w:w="870" w:type="dxa"/>
            <w:tcBorders>
              <w:top w:val="single" w:sz="4" w:space="0" w:color="000000"/>
              <w:left w:val="single" w:sz="4" w:space="0" w:color="000000"/>
              <w:bottom w:val="single" w:sz="4" w:space="0" w:color="000000"/>
              <w:right w:val="single" w:sz="4" w:space="0" w:color="000000"/>
            </w:tcBorders>
            <w:vAlign w:val="center"/>
          </w:tcPr>
          <w:p w14:paraId="516A77D3" w14:textId="77777777" w:rsidR="00CF6F30" w:rsidRDefault="00F0093C">
            <w:r>
              <w:rPr>
                <w:rFonts w:ascii="PingFang SC" w:eastAsia="PingFang SC" w:hAnsi="PingFang SC" w:cs="PingFang SC"/>
                <w:color w:val="000000"/>
                <w:sz w:val="20"/>
              </w:rPr>
              <w:t>当适用活动性质选择【自办会】时，展示</w:t>
            </w:r>
          </w:p>
        </w:tc>
        <w:tc>
          <w:tcPr>
            <w:tcW w:w="900" w:type="dxa"/>
            <w:tcBorders>
              <w:top w:val="single" w:sz="4" w:space="0" w:color="000000"/>
              <w:left w:val="single" w:sz="4" w:space="0" w:color="000000"/>
              <w:bottom w:val="single" w:sz="4" w:space="0" w:color="000000"/>
              <w:right w:val="single" w:sz="4" w:space="0" w:color="000000"/>
            </w:tcBorders>
            <w:vAlign w:val="center"/>
          </w:tcPr>
          <w:p w14:paraId="7C83C266"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65C5C0B5" w14:textId="77777777" w:rsidR="00CF6F30" w:rsidRDefault="00F0093C">
            <w:r>
              <w:rPr>
                <w:rFonts w:ascii="PingFang SC" w:eastAsia="PingFang SC" w:hAnsi="PingFang SC" w:cs="PingFang SC"/>
                <w:color w:val="000000"/>
                <w:sz w:val="20"/>
              </w:rPr>
              <w:t>用户手工选择</w:t>
            </w:r>
          </w:p>
        </w:tc>
        <w:tc>
          <w:tcPr>
            <w:tcW w:w="1020" w:type="dxa"/>
            <w:tcBorders>
              <w:top w:val="single" w:sz="4" w:space="0" w:color="000000"/>
              <w:left w:val="single" w:sz="4" w:space="0" w:color="000000"/>
              <w:bottom w:val="single" w:sz="4" w:space="0" w:color="000000"/>
              <w:right w:val="single" w:sz="4" w:space="0" w:color="000000"/>
            </w:tcBorders>
            <w:vAlign w:val="center"/>
          </w:tcPr>
          <w:p w14:paraId="6E7ED11E" w14:textId="77777777" w:rsidR="00CF6F30" w:rsidRDefault="00F0093C">
            <w:r>
              <w:rPr>
                <w:rFonts w:ascii="PingFang SC" w:eastAsia="PingFang SC" w:hAnsi="PingFang SC" w:cs="PingFang SC"/>
                <w:color w:val="000000"/>
                <w:sz w:val="20"/>
              </w:rPr>
              <w:t>多选-下拉</w:t>
            </w:r>
          </w:p>
        </w:tc>
        <w:tc>
          <w:tcPr>
            <w:tcW w:w="1650" w:type="dxa"/>
            <w:tcBorders>
              <w:top w:val="single" w:sz="4" w:space="0" w:color="000000"/>
              <w:left w:val="single" w:sz="4" w:space="0" w:color="000000"/>
              <w:bottom w:val="single" w:sz="4" w:space="0" w:color="000000"/>
              <w:right w:val="single" w:sz="4" w:space="0" w:color="000000"/>
            </w:tcBorders>
            <w:vAlign w:val="center"/>
          </w:tcPr>
          <w:p w14:paraId="12296549" w14:textId="77777777" w:rsidR="00CF6F30" w:rsidRDefault="00F0093C">
            <w:r>
              <w:rPr>
                <w:rFonts w:ascii="PingFang SC" w:eastAsia="PingFang SC" w:hAnsi="PingFang SC" w:cs="PingFang SC"/>
                <w:color w:val="000000"/>
                <w:sz w:val="20"/>
              </w:rPr>
              <w:t>区域会</w:t>
            </w:r>
          </w:p>
          <w:p w14:paraId="591F5EE2" w14:textId="77777777" w:rsidR="00CF6F30" w:rsidRDefault="00F0093C">
            <w:r>
              <w:rPr>
                <w:rFonts w:ascii="PingFang SC" w:eastAsia="PingFang SC" w:hAnsi="PingFang SC" w:cs="PingFang SC"/>
                <w:color w:val="000000"/>
                <w:sz w:val="20"/>
              </w:rPr>
              <w:t>全国会</w:t>
            </w:r>
          </w:p>
          <w:p w14:paraId="2387FB3D" w14:textId="77777777" w:rsidR="00CF6F30" w:rsidRDefault="00F0093C">
            <w:r>
              <w:rPr>
                <w:rFonts w:ascii="PingFang SC" w:eastAsia="PingFang SC" w:hAnsi="PingFang SC" w:cs="PingFang SC"/>
                <w:color w:val="000000"/>
                <w:sz w:val="20"/>
              </w:rPr>
              <w:t>国际会</w:t>
            </w:r>
          </w:p>
          <w:p w14:paraId="32BE25A8" w14:textId="77777777" w:rsidR="00CF6F30" w:rsidRDefault="00F0093C">
            <w:r>
              <w:rPr>
                <w:rFonts w:ascii="PingFang SC" w:eastAsia="PingFang SC" w:hAnsi="PingFang SC" w:cs="PingFang SC"/>
                <w:color w:val="000000"/>
                <w:sz w:val="20"/>
              </w:rPr>
              <w:t>其他咨询师活动</w:t>
            </w:r>
          </w:p>
          <w:p w14:paraId="43B77759" w14:textId="77777777" w:rsidR="00CF6F30" w:rsidRDefault="00F0093C">
            <w:r>
              <w:rPr>
                <w:rFonts w:ascii="PingFang SC" w:eastAsia="PingFang SC" w:hAnsi="PingFang SC" w:cs="PingFang SC"/>
                <w:color w:val="000000"/>
                <w:sz w:val="20"/>
              </w:rPr>
              <w:t>卫星会/专题会</w:t>
            </w:r>
          </w:p>
          <w:p w14:paraId="706A5896" w14:textId="77777777" w:rsidR="00CF6F30" w:rsidRDefault="00F0093C">
            <w:r>
              <w:rPr>
                <w:rFonts w:ascii="PingFang SC" w:eastAsia="PingFang SC" w:hAnsi="PingFang SC" w:cs="PingFang SC"/>
                <w:color w:val="000000"/>
                <w:sz w:val="20"/>
              </w:rPr>
              <w:t>其他</w:t>
            </w:r>
          </w:p>
        </w:tc>
        <w:tc>
          <w:tcPr>
            <w:tcW w:w="840" w:type="dxa"/>
            <w:tcBorders>
              <w:top w:val="single" w:sz="4" w:space="0" w:color="000000"/>
              <w:left w:val="single" w:sz="4" w:space="0" w:color="000000"/>
              <w:bottom w:val="single" w:sz="4" w:space="0" w:color="000000"/>
              <w:right w:val="single" w:sz="4" w:space="0" w:color="000000"/>
            </w:tcBorders>
            <w:vAlign w:val="center"/>
          </w:tcPr>
          <w:p w14:paraId="3AD568BB"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281F99B0" w14:textId="77777777" w:rsidR="00CF6F30" w:rsidRDefault="00F0093C">
            <w:r>
              <w:rPr>
                <w:rFonts w:ascii="PingFang SC" w:eastAsia="PingFang SC" w:hAnsi="PingFang SC" w:cs="PingFang SC"/>
                <w:color w:val="000000"/>
                <w:sz w:val="20"/>
              </w:rPr>
              <w:t>×</w:t>
            </w:r>
          </w:p>
        </w:tc>
      </w:tr>
      <w:tr w:rsidR="00CF6F30" w14:paraId="49516297" w14:textId="77777777">
        <w:trPr>
          <w:trHeight w:val="360"/>
        </w:trPr>
        <w:tc>
          <w:tcPr>
            <w:tcW w:w="1125" w:type="dxa"/>
            <w:vAlign w:val="center"/>
          </w:tcPr>
          <w:p w14:paraId="4490B1E4" w14:textId="77777777" w:rsidR="00CF6F30" w:rsidRDefault="00F0093C">
            <w:r>
              <w:rPr>
                <w:rFonts w:ascii="PingFang SC" w:eastAsia="PingFang SC" w:hAnsi="PingFang SC" w:cs="PingFang SC"/>
                <w:color w:val="000000"/>
                <w:sz w:val="20"/>
              </w:rPr>
              <w:t>适用三方活动项目</w:t>
            </w:r>
          </w:p>
        </w:tc>
        <w:tc>
          <w:tcPr>
            <w:tcW w:w="870" w:type="dxa"/>
            <w:tcBorders>
              <w:top w:val="single" w:sz="4" w:space="0" w:color="000000"/>
              <w:left w:val="single" w:sz="4" w:space="0" w:color="000000"/>
              <w:bottom w:val="single" w:sz="4" w:space="0" w:color="000000"/>
              <w:right w:val="single" w:sz="4" w:space="0" w:color="000000"/>
            </w:tcBorders>
            <w:vAlign w:val="center"/>
          </w:tcPr>
          <w:p w14:paraId="7E054C58" w14:textId="77777777" w:rsidR="00CF6F30" w:rsidRDefault="00F0093C">
            <w:r>
              <w:rPr>
                <w:rFonts w:ascii="PingFang SC" w:eastAsia="PingFang SC" w:hAnsi="PingFang SC" w:cs="PingFang SC"/>
                <w:color w:val="000000"/>
                <w:sz w:val="20"/>
              </w:rPr>
              <w:t>当适用活动性质选择【三方活动项目】时，展示</w:t>
            </w:r>
          </w:p>
        </w:tc>
        <w:tc>
          <w:tcPr>
            <w:tcW w:w="900" w:type="dxa"/>
            <w:tcBorders>
              <w:top w:val="single" w:sz="4" w:space="0" w:color="000000"/>
              <w:left w:val="single" w:sz="4" w:space="0" w:color="000000"/>
              <w:bottom w:val="single" w:sz="4" w:space="0" w:color="000000"/>
              <w:right w:val="single" w:sz="4" w:space="0" w:color="000000"/>
            </w:tcBorders>
            <w:vAlign w:val="center"/>
          </w:tcPr>
          <w:p w14:paraId="2C4EC7FA"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655A8CF9" w14:textId="77777777" w:rsidR="00CF6F30" w:rsidRDefault="00F0093C">
            <w:r>
              <w:rPr>
                <w:rFonts w:ascii="PingFang SC" w:eastAsia="PingFang SC" w:hAnsi="PingFang SC" w:cs="PingFang SC"/>
                <w:color w:val="000000"/>
                <w:sz w:val="20"/>
              </w:rPr>
              <w:t>用户手工选择</w:t>
            </w:r>
          </w:p>
        </w:tc>
        <w:tc>
          <w:tcPr>
            <w:tcW w:w="1020" w:type="dxa"/>
            <w:tcBorders>
              <w:top w:val="single" w:sz="4" w:space="0" w:color="000000"/>
              <w:left w:val="single" w:sz="4" w:space="0" w:color="000000"/>
              <w:bottom w:val="single" w:sz="4" w:space="0" w:color="000000"/>
              <w:right w:val="single" w:sz="4" w:space="0" w:color="000000"/>
            </w:tcBorders>
            <w:vAlign w:val="center"/>
          </w:tcPr>
          <w:p w14:paraId="5DDF0D6A" w14:textId="77777777" w:rsidR="00CF6F30" w:rsidRDefault="00F0093C">
            <w:r>
              <w:rPr>
                <w:rFonts w:ascii="PingFang SC" w:eastAsia="PingFang SC" w:hAnsi="PingFang SC" w:cs="PingFang SC"/>
                <w:color w:val="000000"/>
                <w:sz w:val="20"/>
              </w:rPr>
              <w:t>多选-下拉</w:t>
            </w:r>
          </w:p>
        </w:tc>
        <w:tc>
          <w:tcPr>
            <w:tcW w:w="1650" w:type="dxa"/>
            <w:tcBorders>
              <w:top w:val="single" w:sz="4" w:space="0" w:color="000000"/>
              <w:left w:val="single" w:sz="4" w:space="0" w:color="000000"/>
              <w:bottom w:val="single" w:sz="4" w:space="0" w:color="000000"/>
              <w:right w:val="single" w:sz="4" w:space="0" w:color="000000"/>
            </w:tcBorders>
            <w:vAlign w:val="center"/>
          </w:tcPr>
          <w:p w14:paraId="511276FF" w14:textId="77777777" w:rsidR="00CF6F30" w:rsidRDefault="00F0093C">
            <w:r>
              <w:rPr>
                <w:rFonts w:ascii="PingFang SC" w:eastAsia="PingFang SC" w:hAnsi="PingFang SC" w:cs="PingFang SC"/>
                <w:color w:val="000000"/>
                <w:sz w:val="20"/>
              </w:rPr>
              <w:t>赞助第三</w:t>
            </w:r>
            <w:proofErr w:type="gramStart"/>
            <w:r>
              <w:rPr>
                <w:rFonts w:ascii="PingFang SC" w:eastAsia="PingFang SC" w:hAnsi="PingFang SC" w:cs="PingFang SC"/>
                <w:color w:val="000000"/>
                <w:sz w:val="20"/>
              </w:rPr>
              <w:t>方学术</w:t>
            </w:r>
            <w:proofErr w:type="gramEnd"/>
            <w:r>
              <w:rPr>
                <w:rFonts w:ascii="PingFang SC" w:eastAsia="PingFang SC" w:hAnsi="PingFang SC" w:cs="PingFang SC"/>
                <w:color w:val="000000"/>
                <w:sz w:val="20"/>
              </w:rPr>
              <w:t>活动</w:t>
            </w:r>
          </w:p>
          <w:p w14:paraId="4C6BE629" w14:textId="77777777" w:rsidR="00CF6F30" w:rsidRDefault="00F0093C">
            <w:r>
              <w:rPr>
                <w:rFonts w:ascii="PingFang SC" w:eastAsia="PingFang SC" w:hAnsi="PingFang SC" w:cs="PingFang SC"/>
                <w:color w:val="000000"/>
                <w:sz w:val="20"/>
              </w:rPr>
              <w:t>赞助医疗卫生专业人士参加第三</w:t>
            </w:r>
            <w:proofErr w:type="gramStart"/>
            <w:r>
              <w:rPr>
                <w:rFonts w:ascii="PingFang SC" w:eastAsia="PingFang SC" w:hAnsi="PingFang SC" w:cs="PingFang SC"/>
                <w:color w:val="000000"/>
                <w:sz w:val="20"/>
              </w:rPr>
              <w:t>方学术</w:t>
            </w:r>
            <w:proofErr w:type="gramEnd"/>
            <w:r>
              <w:rPr>
                <w:rFonts w:ascii="PingFang SC" w:eastAsia="PingFang SC" w:hAnsi="PingFang SC" w:cs="PingFang SC"/>
                <w:color w:val="000000"/>
                <w:sz w:val="20"/>
              </w:rPr>
              <w:t>活动</w:t>
            </w:r>
          </w:p>
          <w:p w14:paraId="62697E58" w14:textId="77777777" w:rsidR="00CF6F30" w:rsidRDefault="00F0093C">
            <w:r>
              <w:rPr>
                <w:rFonts w:ascii="PingFang SC" w:eastAsia="PingFang SC" w:hAnsi="PingFang SC" w:cs="PingFang SC"/>
                <w:color w:val="000000"/>
                <w:sz w:val="20"/>
              </w:rPr>
              <w:t>慈善捐赠</w:t>
            </w:r>
          </w:p>
          <w:p w14:paraId="0420F2CE" w14:textId="77777777" w:rsidR="00CF6F30" w:rsidRDefault="00F0093C">
            <w:r>
              <w:rPr>
                <w:rFonts w:ascii="PingFang SC" w:eastAsia="PingFang SC" w:hAnsi="PingFang SC" w:cs="PingFang SC"/>
                <w:color w:val="000000"/>
                <w:sz w:val="20"/>
              </w:rPr>
              <w:t>第三方合作项目</w:t>
            </w:r>
          </w:p>
          <w:p w14:paraId="7F0F6D79" w14:textId="77777777" w:rsidR="00CF6F30" w:rsidRDefault="00F0093C">
            <w:r>
              <w:rPr>
                <w:rFonts w:ascii="PingFang SC" w:eastAsia="PingFang SC" w:hAnsi="PingFang SC" w:cs="PingFang SC"/>
                <w:color w:val="000000"/>
                <w:sz w:val="20"/>
              </w:rPr>
              <w:t>其他项目</w:t>
            </w:r>
          </w:p>
        </w:tc>
        <w:tc>
          <w:tcPr>
            <w:tcW w:w="840" w:type="dxa"/>
            <w:tcBorders>
              <w:top w:val="single" w:sz="4" w:space="0" w:color="000000"/>
              <w:left w:val="single" w:sz="4" w:space="0" w:color="000000"/>
              <w:bottom w:val="single" w:sz="4" w:space="0" w:color="000000"/>
              <w:right w:val="single" w:sz="4" w:space="0" w:color="000000"/>
            </w:tcBorders>
            <w:vAlign w:val="center"/>
          </w:tcPr>
          <w:p w14:paraId="0DE7B458"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0CFE5157" w14:textId="77777777" w:rsidR="00CF6F30" w:rsidRDefault="00F0093C">
            <w:r>
              <w:rPr>
                <w:rFonts w:ascii="PingFang SC" w:eastAsia="PingFang SC" w:hAnsi="PingFang SC" w:cs="PingFang SC"/>
                <w:color w:val="000000"/>
                <w:sz w:val="20"/>
              </w:rPr>
              <w:t>×</w:t>
            </w:r>
          </w:p>
        </w:tc>
      </w:tr>
      <w:tr w:rsidR="00CF6F30" w14:paraId="0035B907" w14:textId="77777777">
        <w:trPr>
          <w:trHeight w:val="1875"/>
        </w:trPr>
        <w:tc>
          <w:tcPr>
            <w:tcW w:w="1125" w:type="dxa"/>
            <w:vAlign w:val="center"/>
          </w:tcPr>
          <w:p w14:paraId="289668F3" w14:textId="77777777" w:rsidR="00CF6F30" w:rsidRDefault="00F0093C">
            <w:r>
              <w:rPr>
                <w:rFonts w:ascii="PingFang SC" w:eastAsia="PingFang SC" w:hAnsi="PingFang SC" w:cs="PingFang SC"/>
                <w:color w:val="000000"/>
                <w:sz w:val="20"/>
              </w:rPr>
              <w:t>材料编码</w:t>
            </w:r>
          </w:p>
        </w:tc>
        <w:tc>
          <w:tcPr>
            <w:tcW w:w="870" w:type="dxa"/>
            <w:tcBorders>
              <w:top w:val="single" w:sz="4" w:space="0" w:color="000000"/>
              <w:left w:val="single" w:sz="4" w:space="0" w:color="000000"/>
              <w:bottom w:val="single" w:sz="4" w:space="0" w:color="000000"/>
              <w:right w:val="single" w:sz="4" w:space="0" w:color="000000"/>
            </w:tcBorders>
            <w:vAlign w:val="center"/>
          </w:tcPr>
          <w:p w14:paraId="2D450B98"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4CDA8D7A" w14:textId="77777777" w:rsidR="00CF6F30" w:rsidRDefault="00F0093C">
            <w:pPr>
              <w:jc w:val="center"/>
            </w:pPr>
            <w:r>
              <w:rPr>
                <w:rFonts w:ascii="PingFang SC" w:eastAsia="PingFang SC" w:hAnsi="PingFang SC" w:cs="PingFang SC"/>
                <w:color w:val="000000"/>
                <w:sz w:val="20"/>
              </w:rPr>
              <w:t>-</w:t>
            </w:r>
          </w:p>
        </w:tc>
        <w:tc>
          <w:tcPr>
            <w:tcW w:w="2115" w:type="dxa"/>
            <w:tcBorders>
              <w:top w:val="single" w:sz="4" w:space="0" w:color="000000"/>
              <w:left w:val="single" w:sz="4" w:space="0" w:color="000000"/>
              <w:bottom w:val="single" w:sz="4" w:space="0" w:color="000000"/>
              <w:right w:val="single" w:sz="4" w:space="0" w:color="000000"/>
            </w:tcBorders>
            <w:vAlign w:val="center"/>
          </w:tcPr>
          <w:p w14:paraId="77725131" w14:textId="77777777" w:rsidR="00CF6F30" w:rsidRDefault="00F0093C">
            <w:r>
              <w:rPr>
                <w:rFonts w:ascii="PingFang SC" w:eastAsia="PingFang SC" w:hAnsi="PingFang SC" w:cs="PingFang SC"/>
                <w:color w:val="000000"/>
                <w:sz w:val="20"/>
              </w:rPr>
              <w:t>不可编辑，首次申请的时候也不展示，只有审批通过后，才确定（审批中对应字段可能会改，审批通过后对应字段不会改），第二次申请时才展示</w:t>
            </w:r>
          </w:p>
        </w:tc>
        <w:tc>
          <w:tcPr>
            <w:tcW w:w="1020" w:type="dxa"/>
            <w:tcBorders>
              <w:top w:val="single" w:sz="4" w:space="0" w:color="000000"/>
              <w:left w:val="single" w:sz="4" w:space="0" w:color="000000"/>
              <w:bottom w:val="single" w:sz="4" w:space="0" w:color="000000"/>
              <w:right w:val="single" w:sz="4" w:space="0" w:color="000000"/>
            </w:tcBorders>
            <w:vAlign w:val="center"/>
          </w:tcPr>
          <w:p w14:paraId="77A1B6C3" w14:textId="77777777" w:rsidR="00CF6F30" w:rsidRDefault="00F0093C">
            <w:r>
              <w:rPr>
                <w:rFonts w:ascii="PingFang SC" w:eastAsia="PingFang SC" w:hAnsi="PingFang SC" w:cs="PingFang SC"/>
                <w:color w:val="000000"/>
                <w:sz w:val="20"/>
              </w:rPr>
              <w:t>文本展示</w:t>
            </w:r>
          </w:p>
        </w:tc>
        <w:tc>
          <w:tcPr>
            <w:tcW w:w="1650" w:type="dxa"/>
            <w:tcBorders>
              <w:top w:val="single" w:sz="4" w:space="0" w:color="000000"/>
              <w:left w:val="single" w:sz="4" w:space="0" w:color="000000"/>
              <w:bottom w:val="single" w:sz="4" w:space="0" w:color="000000"/>
              <w:right w:val="single" w:sz="4" w:space="0" w:color="000000"/>
            </w:tcBorders>
            <w:vAlign w:val="center"/>
          </w:tcPr>
          <w:p w14:paraId="11ED61AF" w14:textId="77777777" w:rsidR="00CF6F30" w:rsidRDefault="00CF6F30"/>
          <w:p w14:paraId="5AC94061" w14:textId="77777777" w:rsidR="00CF6F30" w:rsidRDefault="00CF6F30"/>
        </w:tc>
        <w:tc>
          <w:tcPr>
            <w:tcW w:w="840" w:type="dxa"/>
            <w:tcBorders>
              <w:top w:val="single" w:sz="4" w:space="0" w:color="000000"/>
              <w:left w:val="single" w:sz="4" w:space="0" w:color="000000"/>
              <w:bottom w:val="single" w:sz="4" w:space="0" w:color="000000"/>
              <w:right w:val="single" w:sz="4" w:space="0" w:color="000000"/>
            </w:tcBorders>
            <w:vAlign w:val="center"/>
          </w:tcPr>
          <w:p w14:paraId="75B79FDA"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207C6D80" w14:textId="77777777" w:rsidR="00CF6F30" w:rsidRDefault="00F0093C">
            <w:r>
              <w:rPr>
                <w:rFonts w:ascii="PingFang SC" w:eastAsia="PingFang SC" w:hAnsi="PingFang SC" w:cs="PingFang SC"/>
                <w:color w:val="000000"/>
                <w:sz w:val="20"/>
              </w:rPr>
              <w:t>×</w:t>
            </w:r>
          </w:p>
        </w:tc>
      </w:tr>
      <w:tr w:rsidR="00CF6F30" w14:paraId="55C541AD" w14:textId="77777777">
        <w:trPr>
          <w:trHeight w:val="360"/>
        </w:trPr>
        <w:tc>
          <w:tcPr>
            <w:tcW w:w="1125" w:type="dxa"/>
            <w:vAlign w:val="center"/>
          </w:tcPr>
          <w:p w14:paraId="65D87224" w14:textId="77777777" w:rsidR="00CF6F30" w:rsidRDefault="00F0093C">
            <w:r>
              <w:rPr>
                <w:rFonts w:ascii="PingFang SC" w:eastAsia="PingFang SC" w:hAnsi="PingFang SC" w:cs="PingFang SC"/>
                <w:color w:val="000000"/>
                <w:sz w:val="20"/>
              </w:rPr>
              <w:t>材料版本</w:t>
            </w:r>
          </w:p>
        </w:tc>
        <w:tc>
          <w:tcPr>
            <w:tcW w:w="870" w:type="dxa"/>
            <w:tcBorders>
              <w:top w:val="single" w:sz="4" w:space="0" w:color="000000"/>
              <w:left w:val="single" w:sz="4" w:space="0" w:color="000000"/>
              <w:bottom w:val="single" w:sz="4" w:space="0" w:color="000000"/>
              <w:right w:val="single" w:sz="4" w:space="0" w:color="000000"/>
            </w:tcBorders>
            <w:vAlign w:val="center"/>
          </w:tcPr>
          <w:p w14:paraId="3B9FBB0D"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79D7B1BE" w14:textId="77777777" w:rsidR="00CF6F30" w:rsidRDefault="00F0093C">
            <w:pPr>
              <w:jc w:val="center"/>
            </w:pPr>
            <w:r>
              <w:rPr>
                <w:rFonts w:ascii="PingFang SC" w:eastAsia="PingFang SC" w:hAnsi="PingFang SC" w:cs="PingFang SC"/>
                <w:color w:val="000000"/>
                <w:sz w:val="20"/>
              </w:rPr>
              <w:t>-</w:t>
            </w:r>
          </w:p>
        </w:tc>
        <w:tc>
          <w:tcPr>
            <w:tcW w:w="2115" w:type="dxa"/>
            <w:tcBorders>
              <w:top w:val="single" w:sz="4" w:space="0" w:color="000000"/>
              <w:left w:val="single" w:sz="4" w:space="0" w:color="000000"/>
              <w:bottom w:val="single" w:sz="4" w:space="0" w:color="000000"/>
              <w:right w:val="single" w:sz="4" w:space="0" w:color="000000"/>
            </w:tcBorders>
            <w:vAlign w:val="center"/>
          </w:tcPr>
          <w:p w14:paraId="62CAC5ED" w14:textId="77777777" w:rsidR="00CF6F30" w:rsidRDefault="00F0093C">
            <w:r>
              <w:rPr>
                <w:rFonts w:ascii="PingFang SC" w:eastAsia="PingFang SC" w:hAnsi="PingFang SC" w:cs="PingFang SC"/>
                <w:color w:val="000000"/>
                <w:sz w:val="20"/>
              </w:rPr>
              <w:t>不可编辑，仅展示；</w:t>
            </w:r>
          </w:p>
          <w:p w14:paraId="1817F156" w14:textId="77777777" w:rsidR="00CF6F30" w:rsidRDefault="00F0093C">
            <w:r>
              <w:rPr>
                <w:rFonts w:ascii="PingFang SC" w:eastAsia="PingFang SC" w:hAnsi="PingFang SC" w:cs="PingFang SC"/>
                <w:color w:val="000000"/>
                <w:sz w:val="20"/>
              </w:rPr>
              <w:t>申请类型是‘新增材料’时，默认=V1;</w:t>
            </w:r>
          </w:p>
          <w:p w14:paraId="69923AB8" w14:textId="77777777" w:rsidR="00CF6F30" w:rsidRDefault="00F0093C">
            <w:r>
              <w:rPr>
                <w:rFonts w:ascii="PingFang SC" w:eastAsia="PingFang SC" w:hAnsi="PingFang SC" w:cs="PingFang SC"/>
                <w:color w:val="000000"/>
                <w:sz w:val="20"/>
              </w:rPr>
              <w:t>申请类型是‘编辑材料’时，且更新了材料附件，基于上一个版本的版本号递增。</w:t>
            </w:r>
          </w:p>
          <w:p w14:paraId="29E393D0" w14:textId="77777777" w:rsidR="00CF6F30" w:rsidRDefault="00F0093C">
            <w:r>
              <w:rPr>
                <w:rFonts w:ascii="PingFang SC" w:eastAsia="PingFang SC" w:hAnsi="PingFang SC" w:cs="PingFang SC"/>
                <w:color w:val="000000"/>
                <w:sz w:val="20"/>
              </w:rPr>
              <w:t>比如第一次进入编辑材料页面带出的版本号是v1,但更新了材料附件后就更新为v2了</w:t>
            </w:r>
          </w:p>
        </w:tc>
        <w:tc>
          <w:tcPr>
            <w:tcW w:w="1020" w:type="dxa"/>
            <w:tcBorders>
              <w:top w:val="single" w:sz="4" w:space="0" w:color="000000"/>
              <w:left w:val="single" w:sz="4" w:space="0" w:color="000000"/>
              <w:bottom w:val="single" w:sz="4" w:space="0" w:color="000000"/>
              <w:right w:val="single" w:sz="4" w:space="0" w:color="000000"/>
            </w:tcBorders>
            <w:vAlign w:val="center"/>
          </w:tcPr>
          <w:p w14:paraId="1AAA6CC7" w14:textId="77777777" w:rsidR="00CF6F30" w:rsidRDefault="00F0093C">
            <w:r>
              <w:rPr>
                <w:rFonts w:ascii="PingFang SC" w:eastAsia="PingFang SC" w:hAnsi="PingFang SC" w:cs="PingFang SC"/>
                <w:color w:val="000000"/>
                <w:sz w:val="20"/>
              </w:rPr>
              <w:t>文本展示</w:t>
            </w:r>
          </w:p>
        </w:tc>
        <w:tc>
          <w:tcPr>
            <w:tcW w:w="1650" w:type="dxa"/>
            <w:tcBorders>
              <w:top w:val="single" w:sz="4" w:space="0" w:color="000000"/>
              <w:left w:val="single" w:sz="4" w:space="0" w:color="000000"/>
              <w:bottom w:val="single" w:sz="4" w:space="0" w:color="000000"/>
              <w:right w:val="single" w:sz="4" w:space="0" w:color="000000"/>
            </w:tcBorders>
            <w:vAlign w:val="center"/>
          </w:tcPr>
          <w:p w14:paraId="171BDC72" w14:textId="77777777" w:rsidR="00CF6F30" w:rsidRDefault="00CF6F30"/>
        </w:tc>
        <w:tc>
          <w:tcPr>
            <w:tcW w:w="840" w:type="dxa"/>
            <w:tcBorders>
              <w:top w:val="single" w:sz="4" w:space="0" w:color="000000"/>
              <w:left w:val="single" w:sz="4" w:space="0" w:color="000000"/>
              <w:bottom w:val="single" w:sz="4" w:space="0" w:color="000000"/>
              <w:right w:val="single" w:sz="4" w:space="0" w:color="000000"/>
            </w:tcBorders>
            <w:vAlign w:val="center"/>
          </w:tcPr>
          <w:p w14:paraId="22E4C633"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3D9462A0" w14:textId="77777777" w:rsidR="00CF6F30" w:rsidRDefault="00F0093C">
            <w:r>
              <w:rPr>
                <w:rFonts w:ascii="PingFang SC" w:eastAsia="PingFang SC" w:hAnsi="PingFang SC" w:cs="PingFang SC"/>
                <w:color w:val="000000"/>
                <w:sz w:val="20"/>
              </w:rPr>
              <w:t>×</w:t>
            </w:r>
          </w:p>
        </w:tc>
      </w:tr>
      <w:tr w:rsidR="00CF6F30" w14:paraId="33C88E3A" w14:textId="77777777">
        <w:trPr>
          <w:trHeight w:val="360"/>
        </w:trPr>
        <w:tc>
          <w:tcPr>
            <w:tcW w:w="1125" w:type="dxa"/>
            <w:vAlign w:val="center"/>
          </w:tcPr>
          <w:p w14:paraId="73BF42E4" w14:textId="77777777" w:rsidR="00CF6F30" w:rsidRDefault="00F0093C">
            <w:r>
              <w:rPr>
                <w:rFonts w:ascii="PingFang SC" w:eastAsia="PingFang SC" w:hAnsi="PingFang SC" w:cs="PingFang SC"/>
                <w:color w:val="000000"/>
                <w:sz w:val="20"/>
              </w:rPr>
              <w:t>材料上传</w:t>
            </w:r>
          </w:p>
        </w:tc>
        <w:tc>
          <w:tcPr>
            <w:tcW w:w="870" w:type="dxa"/>
            <w:tcBorders>
              <w:top w:val="single" w:sz="4" w:space="0" w:color="000000"/>
              <w:left w:val="single" w:sz="4" w:space="0" w:color="000000"/>
              <w:bottom w:val="single" w:sz="4" w:space="0" w:color="000000"/>
              <w:right w:val="single" w:sz="4" w:space="0" w:color="000000"/>
            </w:tcBorders>
            <w:vAlign w:val="center"/>
          </w:tcPr>
          <w:p w14:paraId="0B760F15"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4B2D4702"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230A0247" w14:textId="77777777" w:rsidR="00CF6F30" w:rsidRDefault="00F0093C">
            <w:r>
              <w:rPr>
                <w:rFonts w:ascii="PingFang SC" w:eastAsia="PingFang SC" w:hAnsi="PingFang SC" w:cs="PingFang SC"/>
                <w:color w:val="000000"/>
                <w:sz w:val="20"/>
              </w:rPr>
              <w:t>说明：只有≤200M的下列类型的文件才可以被上传，支持以下文件格式：doc、docx、</w:t>
            </w:r>
            <w:proofErr w:type="spellStart"/>
            <w:r>
              <w:rPr>
                <w:rFonts w:ascii="PingFang SC" w:eastAsia="PingFang SC" w:hAnsi="PingFang SC" w:cs="PingFang SC"/>
                <w:color w:val="000000"/>
                <w:sz w:val="20"/>
              </w:rPr>
              <w:t>xls</w:t>
            </w:r>
            <w:proofErr w:type="spellEnd"/>
            <w:r>
              <w:rPr>
                <w:rFonts w:ascii="PingFang SC" w:eastAsia="PingFang SC" w:hAnsi="PingFang SC" w:cs="PingFang SC"/>
                <w:color w:val="000000"/>
                <w:sz w:val="20"/>
              </w:rPr>
              <w:t>、xlsx、bmp、gif、jpeg、jpg、</w:t>
            </w:r>
            <w:proofErr w:type="spellStart"/>
            <w:r>
              <w:rPr>
                <w:rFonts w:ascii="PingFang SC" w:eastAsia="PingFang SC" w:hAnsi="PingFang SC" w:cs="PingFang SC"/>
                <w:color w:val="000000"/>
                <w:sz w:val="20"/>
              </w:rPr>
              <w:t>png</w:t>
            </w:r>
            <w:proofErr w:type="spellEnd"/>
            <w:r>
              <w:rPr>
                <w:rFonts w:ascii="PingFang SC" w:eastAsia="PingFang SC" w:hAnsi="PingFang SC" w:cs="PingFang SC"/>
                <w:color w:val="000000"/>
                <w:sz w:val="20"/>
              </w:rPr>
              <w:t>、</w:t>
            </w:r>
            <w:proofErr w:type="spellStart"/>
            <w:r>
              <w:rPr>
                <w:rFonts w:ascii="PingFang SC" w:eastAsia="PingFang SC" w:hAnsi="PingFang SC" w:cs="PingFang SC"/>
                <w:color w:val="000000"/>
                <w:sz w:val="20"/>
              </w:rPr>
              <w:t>tif</w:t>
            </w:r>
            <w:proofErr w:type="spellEnd"/>
            <w:r>
              <w:rPr>
                <w:rFonts w:ascii="PingFang SC" w:eastAsia="PingFang SC" w:hAnsi="PingFang SC" w:cs="PingFang SC"/>
                <w:color w:val="000000"/>
                <w:sz w:val="20"/>
              </w:rPr>
              <w:t>、</w:t>
            </w:r>
            <w:r>
              <w:rPr>
                <w:rFonts w:ascii="PingFang SC" w:eastAsia="PingFang SC" w:hAnsi="PingFang SC" w:cs="PingFang SC"/>
                <w:color w:val="000000"/>
                <w:sz w:val="20"/>
              </w:rPr>
              <w:lastRenderedPageBreak/>
              <w:t>tiff、pdf、ppt、pptx、txt、msg、</w:t>
            </w:r>
            <w:proofErr w:type="spellStart"/>
            <w:r>
              <w:rPr>
                <w:rFonts w:ascii="PingFang SC" w:eastAsia="PingFang SC" w:hAnsi="PingFang SC" w:cs="PingFang SC"/>
                <w:color w:val="000000"/>
                <w:sz w:val="20"/>
              </w:rPr>
              <w:t>eml</w:t>
            </w:r>
            <w:proofErr w:type="spellEnd"/>
            <w:r>
              <w:rPr>
                <w:rFonts w:ascii="PingFang SC" w:eastAsia="PingFang SC" w:hAnsi="PingFang SC" w:cs="PingFang SC"/>
                <w:color w:val="000000"/>
                <w:sz w:val="20"/>
              </w:rPr>
              <w:t>、m4v、mov、mp4、zip、ai、</w:t>
            </w:r>
            <w:proofErr w:type="spellStart"/>
            <w:r>
              <w:rPr>
                <w:rFonts w:ascii="PingFang SC" w:eastAsia="PingFang SC" w:hAnsi="PingFang SC" w:cs="PingFang SC"/>
                <w:color w:val="000000"/>
                <w:sz w:val="20"/>
              </w:rPr>
              <w:t>psd</w:t>
            </w:r>
            <w:proofErr w:type="spellEnd"/>
          </w:p>
        </w:tc>
        <w:tc>
          <w:tcPr>
            <w:tcW w:w="1020" w:type="dxa"/>
            <w:tcBorders>
              <w:top w:val="single" w:sz="4" w:space="0" w:color="000000"/>
              <w:left w:val="single" w:sz="4" w:space="0" w:color="000000"/>
              <w:bottom w:val="single" w:sz="4" w:space="0" w:color="000000"/>
              <w:right w:val="single" w:sz="4" w:space="0" w:color="000000"/>
            </w:tcBorders>
            <w:vAlign w:val="center"/>
          </w:tcPr>
          <w:p w14:paraId="52061C82" w14:textId="77777777" w:rsidR="00CF6F30" w:rsidRDefault="00F0093C">
            <w:r>
              <w:rPr>
                <w:rFonts w:ascii="PingFang SC" w:eastAsia="PingFang SC" w:hAnsi="PingFang SC" w:cs="PingFang SC"/>
                <w:color w:val="000000"/>
                <w:sz w:val="20"/>
              </w:rPr>
              <w:lastRenderedPageBreak/>
              <w:t>附件</w:t>
            </w:r>
          </w:p>
        </w:tc>
        <w:tc>
          <w:tcPr>
            <w:tcW w:w="1650" w:type="dxa"/>
            <w:tcBorders>
              <w:top w:val="single" w:sz="4" w:space="0" w:color="000000"/>
              <w:left w:val="single" w:sz="4" w:space="0" w:color="000000"/>
              <w:bottom w:val="single" w:sz="4" w:space="0" w:color="000000"/>
              <w:right w:val="single" w:sz="4" w:space="0" w:color="000000"/>
            </w:tcBorders>
            <w:vAlign w:val="center"/>
          </w:tcPr>
          <w:p w14:paraId="4F808257" w14:textId="77777777" w:rsidR="00CF6F30" w:rsidRDefault="00CF6F30"/>
        </w:tc>
        <w:tc>
          <w:tcPr>
            <w:tcW w:w="840" w:type="dxa"/>
            <w:tcBorders>
              <w:top w:val="single" w:sz="4" w:space="0" w:color="000000"/>
              <w:left w:val="single" w:sz="4" w:space="0" w:color="000000"/>
              <w:bottom w:val="single" w:sz="4" w:space="0" w:color="000000"/>
              <w:right w:val="single" w:sz="4" w:space="0" w:color="000000"/>
            </w:tcBorders>
            <w:vAlign w:val="center"/>
          </w:tcPr>
          <w:p w14:paraId="101518A7"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145F785E" w14:textId="77777777" w:rsidR="00CF6F30" w:rsidRDefault="00F0093C">
            <w:r>
              <w:rPr>
                <w:rFonts w:ascii="PingFang SC" w:eastAsia="PingFang SC" w:hAnsi="PingFang SC" w:cs="PingFang SC"/>
                <w:color w:val="000000"/>
                <w:sz w:val="20"/>
              </w:rPr>
              <w:t>✔</w:t>
            </w:r>
          </w:p>
        </w:tc>
      </w:tr>
      <w:tr w:rsidR="00CF6F30" w14:paraId="50399767" w14:textId="77777777">
        <w:trPr>
          <w:trHeight w:val="360"/>
        </w:trPr>
        <w:tc>
          <w:tcPr>
            <w:tcW w:w="1125" w:type="dxa"/>
            <w:vAlign w:val="center"/>
          </w:tcPr>
          <w:p w14:paraId="6F79D1D9" w14:textId="77777777" w:rsidR="00CF6F30" w:rsidRDefault="00F0093C">
            <w:r>
              <w:rPr>
                <w:rFonts w:ascii="PingFang SC" w:eastAsia="PingFang SC" w:hAnsi="PingFang SC" w:cs="PingFang SC"/>
                <w:color w:val="000000"/>
                <w:sz w:val="20"/>
              </w:rPr>
              <w:t>参考材料</w:t>
            </w:r>
          </w:p>
        </w:tc>
        <w:tc>
          <w:tcPr>
            <w:tcW w:w="870" w:type="dxa"/>
            <w:tcBorders>
              <w:top w:val="single" w:sz="4" w:space="0" w:color="000000"/>
              <w:left w:val="single" w:sz="4" w:space="0" w:color="000000"/>
              <w:bottom w:val="single" w:sz="4" w:space="0" w:color="000000"/>
              <w:right w:val="single" w:sz="4" w:space="0" w:color="000000"/>
            </w:tcBorders>
            <w:vAlign w:val="center"/>
          </w:tcPr>
          <w:p w14:paraId="2F745F27"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1E73359C" w14:textId="77777777" w:rsidR="00CF6F30" w:rsidRDefault="00F0093C">
            <w:pPr>
              <w:jc w:val="center"/>
            </w:pPr>
            <w:r>
              <w:rPr>
                <w:rFonts w:ascii="PingFang SC" w:eastAsia="PingFang SC" w:hAnsi="PingFang SC" w:cs="PingFang SC"/>
                <w:color w:val="000000"/>
                <w:sz w:val="20"/>
              </w:rPr>
              <w:t>N</w:t>
            </w:r>
          </w:p>
        </w:tc>
        <w:tc>
          <w:tcPr>
            <w:tcW w:w="2115" w:type="dxa"/>
            <w:tcBorders>
              <w:top w:val="single" w:sz="4" w:space="0" w:color="000000"/>
              <w:left w:val="single" w:sz="4" w:space="0" w:color="000000"/>
              <w:bottom w:val="single" w:sz="4" w:space="0" w:color="000000"/>
              <w:right w:val="single" w:sz="4" w:space="0" w:color="000000"/>
            </w:tcBorders>
            <w:vAlign w:val="center"/>
          </w:tcPr>
          <w:p w14:paraId="44DC5E5D" w14:textId="77777777" w:rsidR="00CF6F30" w:rsidRDefault="00F0093C">
            <w:r>
              <w:rPr>
                <w:rFonts w:ascii="PingFang SC" w:eastAsia="PingFang SC" w:hAnsi="PingFang SC" w:cs="PingFang SC"/>
                <w:color w:val="000000"/>
                <w:sz w:val="20"/>
              </w:rPr>
              <w:t>说明：只有≤200M的下列类型的文件才可以被上传，支持以下文件格式：doc、docx、</w:t>
            </w:r>
            <w:proofErr w:type="spellStart"/>
            <w:r>
              <w:rPr>
                <w:rFonts w:ascii="PingFang SC" w:eastAsia="PingFang SC" w:hAnsi="PingFang SC" w:cs="PingFang SC"/>
                <w:color w:val="000000"/>
                <w:sz w:val="20"/>
              </w:rPr>
              <w:t>xls</w:t>
            </w:r>
            <w:proofErr w:type="spellEnd"/>
            <w:r>
              <w:rPr>
                <w:rFonts w:ascii="PingFang SC" w:eastAsia="PingFang SC" w:hAnsi="PingFang SC" w:cs="PingFang SC"/>
                <w:color w:val="000000"/>
                <w:sz w:val="20"/>
              </w:rPr>
              <w:t>、xlsx、bmp、gif、jpeg、jpg、</w:t>
            </w:r>
            <w:proofErr w:type="spellStart"/>
            <w:r>
              <w:rPr>
                <w:rFonts w:ascii="PingFang SC" w:eastAsia="PingFang SC" w:hAnsi="PingFang SC" w:cs="PingFang SC"/>
                <w:color w:val="000000"/>
                <w:sz w:val="20"/>
              </w:rPr>
              <w:t>png</w:t>
            </w:r>
            <w:proofErr w:type="spellEnd"/>
            <w:r>
              <w:rPr>
                <w:rFonts w:ascii="PingFang SC" w:eastAsia="PingFang SC" w:hAnsi="PingFang SC" w:cs="PingFang SC"/>
                <w:color w:val="000000"/>
                <w:sz w:val="20"/>
              </w:rPr>
              <w:t>、</w:t>
            </w:r>
            <w:proofErr w:type="spellStart"/>
            <w:r>
              <w:rPr>
                <w:rFonts w:ascii="PingFang SC" w:eastAsia="PingFang SC" w:hAnsi="PingFang SC" w:cs="PingFang SC"/>
                <w:color w:val="000000"/>
                <w:sz w:val="20"/>
              </w:rPr>
              <w:t>tif</w:t>
            </w:r>
            <w:proofErr w:type="spellEnd"/>
            <w:r>
              <w:rPr>
                <w:rFonts w:ascii="PingFang SC" w:eastAsia="PingFang SC" w:hAnsi="PingFang SC" w:cs="PingFang SC"/>
                <w:color w:val="000000"/>
                <w:sz w:val="20"/>
              </w:rPr>
              <w:t>、tiff、pdf、ppt、pptx、txt、msg、</w:t>
            </w:r>
            <w:proofErr w:type="spellStart"/>
            <w:r>
              <w:rPr>
                <w:rFonts w:ascii="PingFang SC" w:eastAsia="PingFang SC" w:hAnsi="PingFang SC" w:cs="PingFang SC"/>
                <w:color w:val="000000"/>
                <w:sz w:val="20"/>
              </w:rPr>
              <w:t>eml</w:t>
            </w:r>
            <w:proofErr w:type="spellEnd"/>
            <w:r>
              <w:rPr>
                <w:rFonts w:ascii="PingFang SC" w:eastAsia="PingFang SC" w:hAnsi="PingFang SC" w:cs="PingFang SC"/>
                <w:color w:val="000000"/>
                <w:sz w:val="20"/>
              </w:rPr>
              <w:t>、m4v、mov、mp4、zip、ai、</w:t>
            </w:r>
            <w:proofErr w:type="spellStart"/>
            <w:r>
              <w:rPr>
                <w:rFonts w:ascii="PingFang SC" w:eastAsia="PingFang SC" w:hAnsi="PingFang SC" w:cs="PingFang SC"/>
                <w:color w:val="000000"/>
                <w:sz w:val="20"/>
              </w:rPr>
              <w:t>psd</w:t>
            </w:r>
            <w:proofErr w:type="spellEnd"/>
          </w:p>
        </w:tc>
        <w:tc>
          <w:tcPr>
            <w:tcW w:w="1020" w:type="dxa"/>
            <w:tcBorders>
              <w:top w:val="single" w:sz="4" w:space="0" w:color="000000"/>
              <w:left w:val="single" w:sz="4" w:space="0" w:color="000000"/>
              <w:bottom w:val="single" w:sz="4" w:space="0" w:color="000000"/>
              <w:right w:val="single" w:sz="4" w:space="0" w:color="000000"/>
            </w:tcBorders>
            <w:vAlign w:val="center"/>
          </w:tcPr>
          <w:p w14:paraId="551CF492" w14:textId="77777777" w:rsidR="00CF6F30" w:rsidRDefault="00F0093C">
            <w:r>
              <w:rPr>
                <w:rFonts w:ascii="PingFang SC" w:eastAsia="PingFang SC" w:hAnsi="PingFang SC" w:cs="PingFang SC"/>
                <w:color w:val="000000"/>
                <w:sz w:val="20"/>
              </w:rPr>
              <w:t>附件</w:t>
            </w:r>
          </w:p>
        </w:tc>
        <w:tc>
          <w:tcPr>
            <w:tcW w:w="1650" w:type="dxa"/>
            <w:tcBorders>
              <w:top w:val="single" w:sz="4" w:space="0" w:color="000000"/>
              <w:left w:val="single" w:sz="4" w:space="0" w:color="000000"/>
              <w:bottom w:val="single" w:sz="4" w:space="0" w:color="000000"/>
              <w:right w:val="single" w:sz="4" w:space="0" w:color="000000"/>
            </w:tcBorders>
            <w:vAlign w:val="center"/>
          </w:tcPr>
          <w:p w14:paraId="52DF5643" w14:textId="77777777" w:rsidR="00CF6F30" w:rsidRDefault="00CF6F30"/>
        </w:tc>
        <w:tc>
          <w:tcPr>
            <w:tcW w:w="840" w:type="dxa"/>
            <w:tcBorders>
              <w:top w:val="single" w:sz="4" w:space="0" w:color="000000"/>
              <w:left w:val="single" w:sz="4" w:space="0" w:color="000000"/>
              <w:bottom w:val="single" w:sz="4" w:space="0" w:color="000000"/>
              <w:right w:val="single" w:sz="4" w:space="0" w:color="000000"/>
            </w:tcBorders>
            <w:vAlign w:val="center"/>
          </w:tcPr>
          <w:p w14:paraId="5CFD1E48"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757F971B" w14:textId="77777777" w:rsidR="00CF6F30" w:rsidRDefault="00F0093C">
            <w:r>
              <w:rPr>
                <w:rFonts w:ascii="PingFang SC" w:eastAsia="PingFang SC" w:hAnsi="PingFang SC" w:cs="PingFang SC"/>
                <w:color w:val="000000"/>
                <w:sz w:val="20"/>
              </w:rPr>
              <w:t>✔</w:t>
            </w:r>
          </w:p>
        </w:tc>
      </w:tr>
      <w:tr w:rsidR="00CF6F30" w14:paraId="515BCFDB" w14:textId="77777777">
        <w:trPr>
          <w:trHeight w:val="360"/>
        </w:trPr>
        <w:tc>
          <w:tcPr>
            <w:tcW w:w="1125" w:type="dxa"/>
            <w:vAlign w:val="center"/>
          </w:tcPr>
          <w:p w14:paraId="123C8C08" w14:textId="77777777" w:rsidR="00CF6F30" w:rsidRDefault="00F0093C">
            <w:r>
              <w:rPr>
                <w:rFonts w:ascii="PingFang SC" w:eastAsia="PingFang SC" w:hAnsi="PingFang SC" w:cs="PingFang SC"/>
                <w:color w:val="000000"/>
                <w:sz w:val="20"/>
              </w:rPr>
              <w:t>材料用途</w:t>
            </w:r>
          </w:p>
        </w:tc>
        <w:tc>
          <w:tcPr>
            <w:tcW w:w="870" w:type="dxa"/>
            <w:tcBorders>
              <w:top w:val="single" w:sz="4" w:space="0" w:color="000000"/>
              <w:left w:val="single" w:sz="4" w:space="0" w:color="000000"/>
              <w:bottom w:val="single" w:sz="4" w:space="0" w:color="000000"/>
              <w:right w:val="single" w:sz="4" w:space="0" w:color="000000"/>
            </w:tcBorders>
            <w:vAlign w:val="center"/>
          </w:tcPr>
          <w:p w14:paraId="37D4D8F0"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7B933458" w14:textId="77777777" w:rsidR="00CF6F30" w:rsidRDefault="00F0093C">
            <w:pPr>
              <w:jc w:val="center"/>
            </w:pPr>
            <w:r>
              <w:rPr>
                <w:rFonts w:ascii="PingFang SC" w:eastAsia="PingFang SC" w:hAnsi="PingFang SC" w:cs="PingFang SC"/>
                <w:color w:val="000000"/>
                <w:sz w:val="20"/>
              </w:rPr>
              <w:t>Y</w:t>
            </w:r>
          </w:p>
        </w:tc>
        <w:tc>
          <w:tcPr>
            <w:tcW w:w="2115" w:type="dxa"/>
            <w:tcBorders>
              <w:top w:val="single" w:sz="4" w:space="0" w:color="000000"/>
              <w:left w:val="single" w:sz="4" w:space="0" w:color="000000"/>
              <w:bottom w:val="single" w:sz="4" w:space="0" w:color="000000"/>
              <w:right w:val="single" w:sz="4" w:space="0" w:color="000000"/>
            </w:tcBorders>
            <w:vAlign w:val="center"/>
          </w:tcPr>
          <w:p w14:paraId="594C06E8" w14:textId="77777777" w:rsidR="00CF6F30" w:rsidRDefault="00F0093C">
            <w:r>
              <w:rPr>
                <w:rFonts w:ascii="PingFang SC" w:eastAsia="PingFang SC" w:hAnsi="PingFang SC" w:cs="PingFang SC"/>
                <w:color w:val="000000"/>
                <w:sz w:val="20"/>
              </w:rPr>
              <w:t>用户手工录入</w:t>
            </w:r>
          </w:p>
        </w:tc>
        <w:tc>
          <w:tcPr>
            <w:tcW w:w="1020" w:type="dxa"/>
            <w:tcBorders>
              <w:top w:val="single" w:sz="4" w:space="0" w:color="000000"/>
              <w:left w:val="single" w:sz="4" w:space="0" w:color="000000"/>
              <w:bottom w:val="single" w:sz="4" w:space="0" w:color="000000"/>
              <w:right w:val="single" w:sz="4" w:space="0" w:color="000000"/>
            </w:tcBorders>
            <w:vAlign w:val="center"/>
          </w:tcPr>
          <w:p w14:paraId="54B1E4B2" w14:textId="77777777" w:rsidR="00CF6F30" w:rsidRDefault="00F0093C">
            <w:r>
              <w:rPr>
                <w:rFonts w:ascii="PingFang SC" w:eastAsia="PingFang SC" w:hAnsi="PingFang SC" w:cs="PingFang SC"/>
                <w:color w:val="000000"/>
                <w:sz w:val="20"/>
              </w:rPr>
              <w:t>文本录入</w:t>
            </w:r>
          </w:p>
        </w:tc>
        <w:tc>
          <w:tcPr>
            <w:tcW w:w="1650" w:type="dxa"/>
            <w:tcBorders>
              <w:top w:val="single" w:sz="4" w:space="0" w:color="000000"/>
              <w:left w:val="single" w:sz="4" w:space="0" w:color="000000"/>
              <w:bottom w:val="single" w:sz="4" w:space="0" w:color="000000"/>
              <w:right w:val="single" w:sz="4" w:space="0" w:color="000000"/>
            </w:tcBorders>
            <w:vAlign w:val="center"/>
          </w:tcPr>
          <w:p w14:paraId="479F6884" w14:textId="77777777" w:rsidR="00CF6F30" w:rsidRDefault="00CF6F30"/>
        </w:tc>
        <w:tc>
          <w:tcPr>
            <w:tcW w:w="840" w:type="dxa"/>
            <w:tcBorders>
              <w:top w:val="single" w:sz="4" w:space="0" w:color="000000"/>
              <w:left w:val="single" w:sz="4" w:space="0" w:color="000000"/>
              <w:bottom w:val="single" w:sz="4" w:space="0" w:color="000000"/>
              <w:right w:val="single" w:sz="4" w:space="0" w:color="000000"/>
            </w:tcBorders>
            <w:vAlign w:val="center"/>
          </w:tcPr>
          <w:p w14:paraId="4979605A"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507232B6" w14:textId="77777777" w:rsidR="00CF6F30" w:rsidRDefault="00F0093C">
            <w:r>
              <w:rPr>
                <w:rFonts w:ascii="PingFang SC" w:eastAsia="PingFang SC" w:hAnsi="PingFang SC" w:cs="PingFang SC"/>
                <w:color w:val="000000"/>
                <w:sz w:val="20"/>
              </w:rPr>
              <w:t>×</w:t>
            </w:r>
          </w:p>
        </w:tc>
      </w:tr>
      <w:tr w:rsidR="00CF6F30" w14:paraId="5CD27728" w14:textId="77777777">
        <w:trPr>
          <w:trHeight w:val="360"/>
        </w:trPr>
        <w:tc>
          <w:tcPr>
            <w:tcW w:w="1125" w:type="dxa"/>
            <w:vAlign w:val="center"/>
          </w:tcPr>
          <w:p w14:paraId="36F46B04" w14:textId="77777777" w:rsidR="00CF6F30" w:rsidRDefault="00F0093C">
            <w:r>
              <w:rPr>
                <w:rFonts w:ascii="PingFang SC" w:eastAsia="PingFang SC" w:hAnsi="PingFang SC" w:cs="PingFang SC"/>
                <w:color w:val="000000"/>
                <w:sz w:val="20"/>
              </w:rPr>
              <w:t>备注</w:t>
            </w:r>
          </w:p>
        </w:tc>
        <w:tc>
          <w:tcPr>
            <w:tcW w:w="870" w:type="dxa"/>
            <w:tcBorders>
              <w:top w:val="single" w:sz="4" w:space="0" w:color="000000"/>
              <w:left w:val="single" w:sz="4" w:space="0" w:color="000000"/>
              <w:bottom w:val="single" w:sz="4" w:space="0" w:color="000000"/>
              <w:right w:val="single" w:sz="4" w:space="0" w:color="000000"/>
            </w:tcBorders>
            <w:vAlign w:val="center"/>
          </w:tcPr>
          <w:p w14:paraId="59BA59EF" w14:textId="77777777" w:rsidR="00CF6F30" w:rsidRDefault="00F0093C">
            <w:pPr>
              <w:jc w:val="center"/>
            </w:pPr>
            <w:r>
              <w:rPr>
                <w:rFonts w:ascii="PingFang SC" w:eastAsia="PingFang SC" w:hAnsi="PingFang SC" w:cs="PingFang SC"/>
                <w:color w:val="000000"/>
                <w:sz w:val="20"/>
              </w:rPr>
              <w:t>无</w:t>
            </w:r>
          </w:p>
        </w:tc>
        <w:tc>
          <w:tcPr>
            <w:tcW w:w="900" w:type="dxa"/>
            <w:tcBorders>
              <w:top w:val="single" w:sz="4" w:space="0" w:color="000000"/>
              <w:left w:val="single" w:sz="4" w:space="0" w:color="000000"/>
              <w:bottom w:val="single" w:sz="4" w:space="0" w:color="000000"/>
              <w:right w:val="single" w:sz="4" w:space="0" w:color="000000"/>
            </w:tcBorders>
            <w:vAlign w:val="center"/>
          </w:tcPr>
          <w:p w14:paraId="5D190BBA" w14:textId="77777777" w:rsidR="00CF6F30" w:rsidRDefault="00F0093C">
            <w:pPr>
              <w:jc w:val="center"/>
            </w:pPr>
            <w:r>
              <w:rPr>
                <w:rFonts w:ascii="PingFang SC" w:eastAsia="PingFang SC" w:hAnsi="PingFang SC" w:cs="PingFang SC"/>
                <w:color w:val="000000"/>
                <w:sz w:val="20"/>
              </w:rPr>
              <w:t>N</w:t>
            </w:r>
          </w:p>
        </w:tc>
        <w:tc>
          <w:tcPr>
            <w:tcW w:w="2115" w:type="dxa"/>
            <w:tcBorders>
              <w:top w:val="single" w:sz="4" w:space="0" w:color="000000"/>
              <w:left w:val="single" w:sz="4" w:space="0" w:color="000000"/>
              <w:bottom w:val="single" w:sz="4" w:space="0" w:color="000000"/>
              <w:right w:val="single" w:sz="4" w:space="0" w:color="000000"/>
            </w:tcBorders>
            <w:vAlign w:val="center"/>
          </w:tcPr>
          <w:p w14:paraId="24E3B99C" w14:textId="77777777" w:rsidR="00CF6F30" w:rsidRDefault="00F0093C">
            <w:r>
              <w:rPr>
                <w:rFonts w:ascii="PingFang SC" w:eastAsia="PingFang SC" w:hAnsi="PingFang SC" w:cs="PingFang SC"/>
                <w:color w:val="000000"/>
                <w:sz w:val="20"/>
              </w:rPr>
              <w:t>用户手工录入</w:t>
            </w:r>
          </w:p>
        </w:tc>
        <w:tc>
          <w:tcPr>
            <w:tcW w:w="1020" w:type="dxa"/>
            <w:tcBorders>
              <w:top w:val="single" w:sz="4" w:space="0" w:color="000000"/>
              <w:left w:val="single" w:sz="4" w:space="0" w:color="000000"/>
              <w:bottom w:val="single" w:sz="4" w:space="0" w:color="000000"/>
              <w:right w:val="single" w:sz="4" w:space="0" w:color="000000"/>
            </w:tcBorders>
            <w:vAlign w:val="center"/>
          </w:tcPr>
          <w:p w14:paraId="4F5463BF" w14:textId="77777777" w:rsidR="00CF6F30" w:rsidRDefault="00F0093C">
            <w:r>
              <w:rPr>
                <w:rFonts w:ascii="PingFang SC" w:eastAsia="PingFang SC" w:hAnsi="PingFang SC" w:cs="PingFang SC"/>
                <w:color w:val="000000"/>
                <w:sz w:val="20"/>
              </w:rPr>
              <w:t>文本录入</w:t>
            </w:r>
          </w:p>
        </w:tc>
        <w:tc>
          <w:tcPr>
            <w:tcW w:w="1650" w:type="dxa"/>
            <w:tcBorders>
              <w:top w:val="single" w:sz="4" w:space="0" w:color="000000"/>
              <w:left w:val="single" w:sz="4" w:space="0" w:color="000000"/>
              <w:bottom w:val="single" w:sz="4" w:space="0" w:color="000000"/>
              <w:right w:val="single" w:sz="4" w:space="0" w:color="000000"/>
            </w:tcBorders>
            <w:vAlign w:val="center"/>
          </w:tcPr>
          <w:p w14:paraId="73837A90" w14:textId="77777777" w:rsidR="00CF6F30" w:rsidRDefault="00CF6F30"/>
        </w:tc>
        <w:tc>
          <w:tcPr>
            <w:tcW w:w="840" w:type="dxa"/>
            <w:tcBorders>
              <w:top w:val="single" w:sz="4" w:space="0" w:color="000000"/>
              <w:left w:val="single" w:sz="4" w:space="0" w:color="000000"/>
              <w:bottom w:val="single" w:sz="4" w:space="0" w:color="000000"/>
              <w:right w:val="single" w:sz="4" w:space="0" w:color="000000"/>
            </w:tcBorders>
            <w:vAlign w:val="center"/>
          </w:tcPr>
          <w:p w14:paraId="1601E0E6" w14:textId="77777777" w:rsidR="00CF6F30" w:rsidRDefault="00F0093C">
            <w:r>
              <w:rPr>
                <w:rFonts w:ascii="PingFang SC" w:eastAsia="PingFang SC" w:hAnsi="PingFang SC" w:cs="PingFang SC"/>
                <w:color w:val="000000"/>
                <w:sz w:val="20"/>
              </w:rPr>
              <w:t>✔</w:t>
            </w:r>
          </w:p>
        </w:tc>
        <w:tc>
          <w:tcPr>
            <w:tcW w:w="1005" w:type="dxa"/>
            <w:tcBorders>
              <w:top w:val="single" w:sz="4" w:space="0" w:color="000000"/>
              <w:left w:val="single" w:sz="4" w:space="0" w:color="000000"/>
              <w:bottom w:val="single" w:sz="4" w:space="0" w:color="000000"/>
              <w:right w:val="single" w:sz="4" w:space="0" w:color="000000"/>
            </w:tcBorders>
            <w:vAlign w:val="center"/>
          </w:tcPr>
          <w:p w14:paraId="611D9153" w14:textId="77777777" w:rsidR="00CF6F30" w:rsidRDefault="00F0093C">
            <w:r>
              <w:rPr>
                <w:rFonts w:ascii="PingFang SC" w:eastAsia="PingFang SC" w:hAnsi="PingFang SC" w:cs="PingFang SC"/>
                <w:color w:val="000000"/>
                <w:sz w:val="20"/>
              </w:rPr>
              <w:t>×</w:t>
            </w:r>
          </w:p>
        </w:tc>
      </w:tr>
    </w:tbl>
    <w:p w14:paraId="77BE5CF8" w14:textId="77777777" w:rsidR="00CF6F30" w:rsidRDefault="00CF6F30"/>
    <w:p w14:paraId="5D0183CA" w14:textId="77777777" w:rsidR="00CF6F30" w:rsidRDefault="00CF6F30">
      <w:pPr>
        <w:rPr>
          <w:rFonts w:ascii="Microsoft YaHei" w:eastAsia="Microsoft YaHei" w:hAnsi="Microsoft YaHei" w:cs="Microsoft YaHei" w:hint="eastAsia"/>
        </w:rPr>
      </w:pPr>
    </w:p>
    <w:p w14:paraId="1E29B33A"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2.5.3材料申请列表说明</w:t>
      </w:r>
    </w:p>
    <w:p w14:paraId="40CD7F8D" w14:textId="77777777" w:rsidR="00CF6F30" w:rsidRDefault="00F0093C">
      <w:pPr>
        <w:numPr>
          <w:ilvl w:val="0"/>
          <w:numId w:val="30"/>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材料申请列表排序为申请时间倒序，支持按顶部筛选栏进行筛选</w:t>
      </w:r>
    </w:p>
    <w:p w14:paraId="26A32901" w14:textId="77777777" w:rsidR="00CF6F30" w:rsidRDefault="00F0093C">
      <w:pPr>
        <w:numPr>
          <w:ilvl w:val="0"/>
          <w:numId w:val="30"/>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管理员与合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角色可看到系统中全部申请，其他角色仅可看到自己提交的申请</w:t>
      </w:r>
    </w:p>
    <w:p w14:paraId="5C68CA9A" w14:textId="77777777" w:rsidR="00CF6F30" w:rsidRDefault="00F0093C">
      <w:pPr>
        <w:numPr>
          <w:ilvl w:val="0"/>
          <w:numId w:val="30"/>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所有材料申请记录都会展示在申请列表，包括首次申请和后续版本迭代</w:t>
      </w:r>
    </w:p>
    <w:p w14:paraId="3B315B79" w14:textId="77777777" w:rsidR="00CF6F30" w:rsidRDefault="00F0093C">
      <w:pPr>
        <w:numPr>
          <w:ilvl w:val="0"/>
          <w:numId w:val="30"/>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点击单据右侧“查看”可进到申请详情页面。</w:t>
      </w:r>
    </w:p>
    <w:p w14:paraId="6F8F0F84" w14:textId="77777777" w:rsidR="00CF6F30" w:rsidRDefault="00CF6F30">
      <w:pPr>
        <w:rPr>
          <w:rFonts w:ascii="Microsoft YaHei" w:eastAsia="Microsoft YaHei" w:hAnsi="Microsoft YaHei" w:cs="Microsoft YaHei" w:hint="eastAsia"/>
        </w:rPr>
      </w:pPr>
    </w:p>
    <w:p w14:paraId="5E531DA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材料申请列表筛选选项：</w:t>
      </w:r>
    </w:p>
    <w:p w14:paraId="35A4B23C"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材料编码：文本录入模糊检索</w:t>
      </w:r>
    </w:p>
    <w:p w14:paraId="0A566E3C"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材料名称：文本录入模糊检索</w:t>
      </w:r>
    </w:p>
    <w:p w14:paraId="30CF9D62"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申请类型：新增材料、材料信息变更</w:t>
      </w:r>
    </w:p>
    <w:p w14:paraId="27D58B2D"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审批状态：待审批、审批通过、审批拒绝、审批退回、已撤回</w:t>
      </w:r>
    </w:p>
    <w:p w14:paraId="4648F744"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申请人：输入关键字，单选检索根据关键字模糊加载。</w:t>
      </w:r>
    </w:p>
    <w:p w14:paraId="7842D533"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申请时间：日期选择器，选择开始日期和结束日期</w:t>
      </w:r>
    </w:p>
    <w:p w14:paraId="36F9FC24" w14:textId="77777777" w:rsidR="00CF6F30" w:rsidRDefault="00CF6F30">
      <w:pPr>
        <w:ind w:left="420"/>
        <w:rPr>
          <w:rFonts w:ascii="Microsoft YaHei" w:eastAsia="Microsoft YaHei" w:hAnsi="Microsoft YaHei" w:cs="Microsoft YaHei" w:hint="eastAsia"/>
        </w:rPr>
      </w:pPr>
    </w:p>
    <w:p w14:paraId="2F4AB93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材料申请列表</w:t>
      </w:r>
      <w:proofErr w:type="gramStart"/>
      <w:r>
        <w:rPr>
          <w:rFonts w:ascii="Microsoft YaHei" w:eastAsia="Microsoft YaHei" w:hAnsi="Microsoft YaHei" w:cs="Microsoft YaHei" w:hint="eastAsia"/>
        </w:rPr>
        <w:t>表</w:t>
      </w:r>
      <w:proofErr w:type="gramEnd"/>
      <w:r>
        <w:rPr>
          <w:rFonts w:ascii="Microsoft YaHei" w:eastAsia="Microsoft YaHei" w:hAnsi="Microsoft YaHei" w:cs="Microsoft YaHei" w:hint="eastAsia"/>
        </w:rPr>
        <w:t>头字段：</w:t>
      </w:r>
    </w:p>
    <w:p w14:paraId="60B10990"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材料编码：材料唯一标识符。</w:t>
      </w:r>
    </w:p>
    <w:p w14:paraId="02C8C031"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材料名称：读取材料名称。</w:t>
      </w:r>
    </w:p>
    <w:p w14:paraId="6A81DA56"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材料性质：读取材料性质。</w:t>
      </w:r>
    </w:p>
    <w:p w14:paraId="12A1FA7A"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材料类型：读取材料类型（申请表单里的材料类型）。</w:t>
      </w:r>
    </w:p>
    <w:p w14:paraId="6B12CDA5"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适用技术线：读取该材料适用的技术线。</w:t>
      </w:r>
    </w:p>
    <w:p w14:paraId="4B681D0A"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申请类型：新增材料、材料信息变更</w:t>
      </w:r>
    </w:p>
    <w:p w14:paraId="742EEA43"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审批状态：待审批、审批通过、审批拒绝、审批退回、已撤回。</w:t>
      </w:r>
    </w:p>
    <w:p w14:paraId="46DE002E"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lastRenderedPageBreak/>
        <w:t>申请人：读取该申请单编号下的申请人姓名。</w:t>
      </w:r>
    </w:p>
    <w:p w14:paraId="4DB9B7A8" w14:textId="77777777" w:rsidR="00CF6F30" w:rsidRDefault="00F0093C">
      <w:pPr>
        <w:numPr>
          <w:ilvl w:val="0"/>
          <w:numId w:val="23"/>
        </w:numPr>
        <w:rPr>
          <w:rFonts w:ascii="Microsoft YaHei" w:eastAsia="Microsoft YaHei" w:hAnsi="Microsoft YaHei" w:cs="Microsoft YaHei" w:hint="eastAsia"/>
        </w:rPr>
      </w:pPr>
      <w:r>
        <w:rPr>
          <w:rFonts w:ascii="Microsoft YaHei" w:eastAsia="Microsoft YaHei" w:hAnsi="Microsoft YaHei" w:cs="Microsoft YaHei" w:hint="eastAsia"/>
        </w:rPr>
        <w:t>申请时间：读取该申请人申请单据时间。。</w:t>
      </w:r>
    </w:p>
    <w:p w14:paraId="68C784CA"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2.5.4材料申请详情说明</w:t>
      </w:r>
    </w:p>
    <w:p w14:paraId="493E34A4" w14:textId="77777777" w:rsidR="00CF6F30" w:rsidRDefault="00F0093C">
      <w:pPr>
        <w:numPr>
          <w:ilvl w:val="0"/>
          <w:numId w:val="31"/>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在该页面可查看材料申请详情信息及最新的审批进度</w:t>
      </w:r>
    </w:p>
    <w:p w14:paraId="727649B2" w14:textId="77777777" w:rsidR="00CF6F30" w:rsidRDefault="00F0093C">
      <w:pPr>
        <w:numPr>
          <w:ilvl w:val="0"/>
          <w:numId w:val="31"/>
        </w:numPr>
        <w:ind w:leftChars="200" w:left="840"/>
        <w:rPr>
          <w:rFonts w:ascii="Microsoft YaHei" w:eastAsia="Microsoft YaHei" w:hAnsi="Microsoft YaHei" w:cs="Microsoft YaHei" w:hint="eastAsia"/>
        </w:rPr>
      </w:pPr>
      <w:proofErr w:type="gramStart"/>
      <w:r>
        <w:rPr>
          <w:rFonts w:ascii="Microsoft YaHei" w:eastAsia="Microsoft YaHei" w:hAnsi="Microsoft YaHei" w:cs="Microsoft YaHei" w:hint="eastAsia"/>
        </w:rPr>
        <w:t>若申请</w:t>
      </w:r>
      <w:proofErr w:type="gramEnd"/>
      <w:r>
        <w:rPr>
          <w:rFonts w:ascii="Microsoft YaHei" w:eastAsia="Microsoft YaHei" w:hAnsi="Microsoft YaHei" w:cs="Microsoft YaHei" w:hint="eastAsia"/>
        </w:rPr>
        <w:t>单状态为“审批中”，则页面右上角更多操作中展示“撤销申请”按钮，点击后状态更新为“已撤销”</w:t>
      </w:r>
    </w:p>
    <w:p w14:paraId="3EF634DD" w14:textId="77777777" w:rsidR="00CF6F30" w:rsidRDefault="00F0093C">
      <w:pPr>
        <w:numPr>
          <w:ilvl w:val="0"/>
          <w:numId w:val="31"/>
        </w:numPr>
        <w:ind w:leftChars="200" w:left="840"/>
        <w:rPr>
          <w:rFonts w:ascii="Microsoft YaHei" w:eastAsia="Microsoft YaHei" w:hAnsi="Microsoft YaHei" w:cs="Microsoft YaHei" w:hint="eastAsia"/>
        </w:rPr>
      </w:pPr>
      <w:proofErr w:type="gramStart"/>
      <w:r>
        <w:rPr>
          <w:rFonts w:ascii="Microsoft YaHei" w:eastAsia="Microsoft YaHei" w:hAnsi="Microsoft YaHei" w:cs="Microsoft YaHei" w:hint="eastAsia"/>
        </w:rPr>
        <w:t>若申请</w:t>
      </w:r>
      <w:proofErr w:type="gramEnd"/>
      <w:r>
        <w:rPr>
          <w:rFonts w:ascii="Microsoft YaHei" w:eastAsia="Microsoft YaHei" w:hAnsi="Microsoft YaHei" w:cs="Microsoft YaHei" w:hint="eastAsia"/>
        </w:rPr>
        <w:t>单状态为“已撤销”，则页面右上角展示“重新提交”按钮，点击后进入申请页面并自动带出原申请单信息</w:t>
      </w:r>
    </w:p>
    <w:p w14:paraId="0656DE3A" w14:textId="77777777" w:rsidR="00CF6F30" w:rsidRDefault="00F0093C">
      <w:pPr>
        <w:numPr>
          <w:ilvl w:val="0"/>
          <w:numId w:val="31"/>
        </w:numPr>
        <w:ind w:leftChars="200" w:left="840"/>
        <w:rPr>
          <w:rFonts w:ascii="Microsoft YaHei" w:eastAsia="Microsoft YaHei" w:hAnsi="Microsoft YaHei" w:cs="Microsoft YaHei" w:hint="eastAsia"/>
        </w:rPr>
      </w:pPr>
      <w:proofErr w:type="gramStart"/>
      <w:r>
        <w:rPr>
          <w:rFonts w:ascii="Microsoft YaHei" w:eastAsia="Microsoft YaHei" w:hAnsi="Microsoft YaHei" w:cs="Microsoft YaHei" w:hint="eastAsia"/>
        </w:rPr>
        <w:t>若申请</w:t>
      </w:r>
      <w:proofErr w:type="gramEnd"/>
      <w:r>
        <w:rPr>
          <w:rFonts w:ascii="Microsoft YaHei" w:eastAsia="Microsoft YaHei" w:hAnsi="Microsoft YaHei" w:cs="Microsoft YaHei" w:hint="eastAsia"/>
        </w:rPr>
        <w:t>单状态为“退回补充材料”或“审批拒绝”，则页面右上角展示“重新提交”按钮，点击后进入申请页面并自动带出原申请单信息</w:t>
      </w:r>
    </w:p>
    <w:p w14:paraId="4D9805AD" w14:textId="77777777" w:rsidR="00CF6F30" w:rsidRDefault="00F0093C">
      <w:pPr>
        <w:numPr>
          <w:ilvl w:val="0"/>
          <w:numId w:val="31"/>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点击附件可下载，所有人都可以下载，且下载无水印</w:t>
      </w:r>
    </w:p>
    <w:p w14:paraId="5C1E96F0" w14:textId="77777777" w:rsidR="00CF6F30" w:rsidRDefault="00CF6F30">
      <w:pPr>
        <w:rPr>
          <w:rFonts w:ascii="Microsoft YaHei" w:eastAsia="Microsoft YaHei" w:hAnsi="Microsoft YaHei" w:cs="Microsoft YaHei" w:hint="eastAsia"/>
        </w:rPr>
      </w:pPr>
    </w:p>
    <w:p w14:paraId="1C914DE8" w14:textId="77777777" w:rsidR="00CF6F30" w:rsidRDefault="00F0093C">
      <w:pPr>
        <w:pStyle w:val="3"/>
        <w:rPr>
          <w:rFonts w:ascii="Microsoft YaHei" w:eastAsia="Microsoft YaHei" w:hAnsi="Microsoft YaHei" w:cs="Microsoft YaHei" w:hint="eastAsia"/>
          <w:sz w:val="22"/>
          <w:lang w:val="en-US"/>
        </w:rPr>
      </w:pPr>
      <w:bookmarkStart w:id="350" w:name="_Toc528964308"/>
      <w:bookmarkStart w:id="351" w:name="_Toc1046574050"/>
      <w:bookmarkStart w:id="352" w:name="_Toc1819073190"/>
      <w:r>
        <w:rPr>
          <w:rFonts w:ascii="Microsoft YaHei" w:eastAsia="Microsoft YaHei" w:hAnsi="Microsoft YaHei" w:cs="Microsoft YaHei" w:hint="eastAsia"/>
          <w:sz w:val="22"/>
          <w:lang w:val="en-US"/>
        </w:rPr>
        <w:t>2</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6 材料库管理</w:t>
      </w:r>
      <w:bookmarkEnd w:id="350"/>
      <w:bookmarkEnd w:id="351"/>
      <w:bookmarkEnd w:id="352"/>
    </w:p>
    <w:p w14:paraId="0D667328"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2.6.1材料库列表说明</w:t>
      </w:r>
    </w:p>
    <w:p w14:paraId="2E5C900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材料库列表筛选选项：</w:t>
      </w:r>
    </w:p>
    <w:p w14:paraId="300D8BB2"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材料编码：文本框，模糊搜索</w:t>
      </w:r>
    </w:p>
    <w:p w14:paraId="12B505E1"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材料名称：文本框，模糊搜索</w:t>
      </w:r>
    </w:p>
    <w:p w14:paraId="45AF56E3"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材料性质：单选</w:t>
      </w:r>
    </w:p>
    <w:p w14:paraId="72A52D9C"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材料类型：单选</w:t>
      </w:r>
    </w:p>
    <w:p w14:paraId="45D3B022"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适用技术线：单选，如果字段值包含筛选项，则展示。</w:t>
      </w:r>
    </w:p>
    <w:p w14:paraId="6518E8EF"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材料状态：单选</w:t>
      </w:r>
    </w:p>
    <w:p w14:paraId="07ACF7D6" w14:textId="77777777" w:rsidR="00CF6F30" w:rsidRDefault="00CF6F30">
      <w:pPr>
        <w:ind w:left="420"/>
        <w:rPr>
          <w:rFonts w:ascii="Microsoft YaHei" w:eastAsia="Microsoft YaHei" w:hAnsi="Microsoft YaHei" w:cs="Microsoft YaHei" w:hint="eastAsia"/>
        </w:rPr>
      </w:pPr>
    </w:p>
    <w:p w14:paraId="11AC8C8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材料库列表</w:t>
      </w:r>
      <w:proofErr w:type="gramStart"/>
      <w:r>
        <w:rPr>
          <w:rFonts w:ascii="Microsoft YaHei" w:eastAsia="Microsoft YaHei" w:hAnsi="Microsoft YaHei" w:cs="Microsoft YaHei" w:hint="eastAsia"/>
        </w:rPr>
        <w:t>表</w:t>
      </w:r>
      <w:proofErr w:type="gramEnd"/>
      <w:r>
        <w:rPr>
          <w:rFonts w:ascii="Microsoft YaHei" w:eastAsia="Microsoft YaHei" w:hAnsi="Microsoft YaHei" w:cs="Microsoft YaHei" w:hint="eastAsia"/>
        </w:rPr>
        <w:t>头字段：</w:t>
      </w:r>
    </w:p>
    <w:p w14:paraId="239720CF"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材料编码：读取材料编码</w:t>
      </w:r>
    </w:p>
    <w:p w14:paraId="77D266E9"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材料名称：读取材料名称</w:t>
      </w:r>
    </w:p>
    <w:p w14:paraId="5DC2DDF2"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材料性质：读取材料性质</w:t>
      </w:r>
    </w:p>
    <w:p w14:paraId="17C97CEF"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材料类型：读取材料类型</w:t>
      </w:r>
    </w:p>
    <w:p w14:paraId="27CAA582"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适用技术线：读取适用产品，顿号隔开</w:t>
      </w:r>
    </w:p>
    <w:p w14:paraId="4C10EDD9"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材料有效期：读取材料有效期</w:t>
      </w:r>
    </w:p>
    <w:p w14:paraId="32B2C164"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材料状态：已启用、已禁用、已过期</w:t>
      </w:r>
    </w:p>
    <w:p w14:paraId="0EB1DE7E" w14:textId="77777777" w:rsidR="00CF6F30" w:rsidRDefault="00F0093C">
      <w:pPr>
        <w:ind w:left="420"/>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114300" distR="114300" wp14:anchorId="5320110F" wp14:editId="103B405F">
            <wp:extent cx="6138545" cy="1767205"/>
            <wp:effectExtent l="0" t="0" r="8255" b="1079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6"/>
                    <a:stretch>
                      <a:fillRect/>
                    </a:stretch>
                  </pic:blipFill>
                  <pic:spPr>
                    <a:xfrm>
                      <a:off x="0" y="0"/>
                      <a:ext cx="6138545" cy="1767205"/>
                    </a:xfrm>
                    <a:prstGeom prst="rect">
                      <a:avLst/>
                    </a:prstGeom>
                    <a:noFill/>
                    <a:ln>
                      <a:noFill/>
                    </a:ln>
                  </pic:spPr>
                </pic:pic>
              </a:graphicData>
            </a:graphic>
          </wp:inline>
        </w:drawing>
      </w:r>
    </w:p>
    <w:p w14:paraId="58B12DFC" w14:textId="77777777" w:rsidR="00CF6F30" w:rsidRDefault="00CF6F30">
      <w:pPr>
        <w:ind w:left="420"/>
        <w:rPr>
          <w:rFonts w:ascii="Microsoft YaHei" w:eastAsia="Microsoft YaHei" w:hAnsi="Microsoft YaHei" w:cs="Microsoft YaHei" w:hint="eastAsia"/>
        </w:rPr>
      </w:pPr>
    </w:p>
    <w:p w14:paraId="203E0ED1"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2.6.2材料库详情说明</w:t>
      </w:r>
    </w:p>
    <w:p w14:paraId="07CB1B7B" w14:textId="77777777" w:rsidR="00CF6F30" w:rsidRDefault="00F0093C">
      <w:pPr>
        <w:numPr>
          <w:ilvl w:val="0"/>
          <w:numId w:val="32"/>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材料详情查看时，支持用户修改材料信息，可修改字段：参考2.5.2 新增材料界面字段说明，若系统中存在该材料待审批的单据则不允许重复提交；</w:t>
      </w:r>
    </w:p>
    <w:p w14:paraId="15E9EFF7" w14:textId="77777777" w:rsidR="00CF6F30" w:rsidRDefault="00F0093C">
      <w:pPr>
        <w:numPr>
          <w:ilvl w:val="0"/>
          <w:numId w:val="32"/>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用户编辑材料后，</w:t>
      </w:r>
      <w:proofErr w:type="gramStart"/>
      <w:r>
        <w:rPr>
          <w:rFonts w:ascii="Microsoft YaHei" w:eastAsia="Microsoft YaHei" w:hAnsi="Microsoft YaHei" w:cs="Microsoft YaHei" w:hint="eastAsia"/>
        </w:rPr>
        <w:t>非广审</w:t>
      </w:r>
      <w:proofErr w:type="gramEnd"/>
      <w:r>
        <w:rPr>
          <w:rFonts w:ascii="Microsoft YaHei" w:eastAsia="Microsoft YaHei" w:hAnsi="Microsoft YaHei" w:cs="Microsoft YaHei" w:hint="eastAsia"/>
        </w:rPr>
        <w:t>材料有效期开始日期更新为材料最新批准日期，有效期结束日期为材料审批通过日期往后顺延六个月或一年（</w:t>
      </w:r>
      <w:r>
        <w:rPr>
          <w:rFonts w:ascii="Microsoft YaHei" w:eastAsia="Microsoft YaHei" w:hAnsi="Microsoft YaHei" w:cs="Microsoft YaHei"/>
          <w:color w:val="000000"/>
        </w:rPr>
        <w:t>digital材料默认6个月 ，咨询</w:t>
      </w:r>
      <w:proofErr w:type="gramStart"/>
      <w:r>
        <w:rPr>
          <w:rFonts w:ascii="Microsoft YaHei" w:eastAsia="Microsoft YaHei" w:hAnsi="Microsoft YaHei" w:cs="Microsoft YaHei"/>
          <w:color w:val="000000"/>
        </w:rPr>
        <w:t>师活动</w:t>
      </w:r>
      <w:proofErr w:type="gramEnd"/>
      <w:r>
        <w:rPr>
          <w:rFonts w:ascii="Microsoft YaHei" w:eastAsia="Microsoft YaHei" w:hAnsi="Microsoft YaHei" w:cs="Microsoft YaHei"/>
          <w:color w:val="000000"/>
        </w:rPr>
        <w:t xml:space="preserve">默认1年 </w:t>
      </w:r>
      <w:r>
        <w:rPr>
          <w:rFonts w:ascii="Microsoft YaHei" w:eastAsia="Microsoft YaHei" w:hAnsi="Microsoft YaHei" w:cs="Microsoft YaHei" w:hint="eastAsia"/>
        </w:rPr>
        <w:t>），提交</w:t>
      </w:r>
      <w:proofErr w:type="gramStart"/>
      <w:r>
        <w:rPr>
          <w:rFonts w:ascii="Microsoft YaHei" w:eastAsia="Microsoft YaHei" w:hAnsi="Microsoft YaHei" w:cs="Microsoft YaHei" w:hint="eastAsia"/>
        </w:rPr>
        <w:t>后材料</w:t>
      </w:r>
      <w:proofErr w:type="gramEnd"/>
      <w:r>
        <w:rPr>
          <w:rFonts w:ascii="Microsoft YaHei" w:eastAsia="Microsoft YaHei" w:hAnsi="Microsoft YaHei" w:cs="Microsoft YaHei" w:hint="eastAsia"/>
        </w:rPr>
        <w:t>编码无变化，如果变更材料附件，则提交版本有变化，且在详情页面会展示修改记录；</w:t>
      </w:r>
    </w:p>
    <w:p w14:paraId="4AA785A3" w14:textId="77777777" w:rsidR="00CF6F30" w:rsidRDefault="00F0093C">
      <w:pPr>
        <w:numPr>
          <w:ilvl w:val="0"/>
          <w:numId w:val="32"/>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通过页面更多操作，支持管理员及合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禁用/启用材料，禁用的材料无法在申请/编辑会议时选到，禁用</w:t>
      </w:r>
      <w:proofErr w:type="gramStart"/>
      <w:r>
        <w:rPr>
          <w:rFonts w:ascii="Microsoft YaHei" w:eastAsia="Microsoft YaHei" w:hAnsi="Microsoft YaHei" w:cs="Microsoft YaHei" w:hint="eastAsia"/>
        </w:rPr>
        <w:t>材料弹窗禁用</w:t>
      </w:r>
      <w:proofErr w:type="gramEnd"/>
      <w:r>
        <w:rPr>
          <w:rFonts w:ascii="Microsoft YaHei" w:eastAsia="Microsoft YaHei" w:hAnsi="Microsoft YaHei" w:cs="Microsoft YaHei" w:hint="eastAsia"/>
        </w:rPr>
        <w:t>原因必填，附件说明上传文件非必填；</w:t>
      </w:r>
    </w:p>
    <w:p w14:paraId="17BE8CD1" w14:textId="77777777" w:rsidR="00CF6F30" w:rsidRDefault="00F0093C">
      <w:pPr>
        <w:numPr>
          <w:ilvl w:val="0"/>
          <w:numId w:val="32"/>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附件可下载，有权限查看者可下载，且下载无水印。</w:t>
      </w:r>
    </w:p>
    <w:p w14:paraId="042CF629" w14:textId="77777777" w:rsidR="00CF6F30" w:rsidRDefault="00CF6F30">
      <w:pPr>
        <w:rPr>
          <w:rFonts w:ascii="Microsoft YaHei" w:eastAsia="Microsoft YaHei" w:hAnsi="Microsoft YaHei" w:cs="Microsoft YaHei" w:hint="eastAsia"/>
        </w:rPr>
      </w:pPr>
    </w:p>
    <w:p w14:paraId="4BEC3A44" w14:textId="77777777" w:rsidR="00CF6F30" w:rsidRDefault="00F0093C">
      <w:pPr>
        <w:pStyle w:val="2"/>
        <w:rPr>
          <w:rFonts w:ascii="Microsoft YaHei" w:eastAsia="Microsoft YaHei" w:hAnsi="Microsoft YaHei" w:cs="Microsoft YaHei" w:hint="eastAsia"/>
          <w:sz w:val="24"/>
        </w:rPr>
      </w:pPr>
      <w:bookmarkStart w:id="353" w:name="_Toc1585905638"/>
      <w:bookmarkStart w:id="354" w:name="_Toc1878989420"/>
      <w:bookmarkStart w:id="355" w:name="_Toc1868309623"/>
      <w:r>
        <w:rPr>
          <w:rFonts w:ascii="Microsoft YaHei" w:eastAsia="Microsoft YaHei" w:hAnsi="Microsoft YaHei" w:cs="Microsoft YaHei" w:hint="eastAsia"/>
          <w:sz w:val="24"/>
          <w:lang w:val="en-US"/>
        </w:rPr>
        <w:t>3自办会管理</w:t>
      </w:r>
      <w:bookmarkEnd w:id="353"/>
      <w:bookmarkEnd w:id="354"/>
      <w:bookmarkEnd w:id="355"/>
    </w:p>
    <w:p w14:paraId="289DE2C8" w14:textId="77777777" w:rsidR="00CF6F30" w:rsidRDefault="00F0093C">
      <w:pPr>
        <w:pStyle w:val="3"/>
        <w:spacing w:beforeLines="50" w:before="120" w:afterLines="50" w:after="120"/>
      </w:pPr>
      <w:bookmarkStart w:id="356" w:name="_Toc173947327"/>
      <w:bookmarkStart w:id="357" w:name="_Toc1428152805"/>
      <w:bookmarkStart w:id="358" w:name="_Toc1896514949"/>
      <w:r>
        <w:rPr>
          <w:rFonts w:ascii="Microsoft YaHei" w:eastAsia="Microsoft YaHei" w:hAnsi="Microsoft YaHei" w:cs="Microsoft YaHei" w:hint="eastAsia"/>
          <w:sz w:val="22"/>
          <w:lang w:val="en-US"/>
        </w:rPr>
        <w:t>3</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1现状及需求分析</w:t>
      </w:r>
      <w:bookmarkEnd w:id="356"/>
      <w:bookmarkEnd w:id="357"/>
      <w:bookmarkEnd w:id="358"/>
    </w:p>
    <w:p w14:paraId="4C11CE00" w14:textId="77777777" w:rsidR="00CF6F30" w:rsidRDefault="00F0093C">
      <w:pPr>
        <w:numPr>
          <w:ilvl w:val="0"/>
          <w:numId w:val="33"/>
        </w:numPr>
        <w:spacing w:line="240" w:lineRule="atLeast"/>
        <w:rPr>
          <w:rFonts w:ascii="Microsoft YaHei" w:eastAsia="Microsoft YaHei" w:hAnsi="Microsoft YaHei" w:cs="Microsoft YaHei" w:hint="eastAsia"/>
        </w:rPr>
      </w:pPr>
      <w:r>
        <w:rPr>
          <w:rFonts w:ascii="Microsoft YaHei" w:eastAsia="Microsoft YaHei" w:hAnsi="Microsoft YaHei" w:cs="Microsoft YaHei" w:hint="eastAsia"/>
        </w:rPr>
        <w:t>士卓曼目前开展自办会在DD系统发起申请审批。</w:t>
      </w:r>
    </w:p>
    <w:p w14:paraId="6218AA71" w14:textId="77777777" w:rsidR="00CF6F30" w:rsidRDefault="00F0093C">
      <w:pPr>
        <w:numPr>
          <w:ilvl w:val="0"/>
          <w:numId w:val="33"/>
        </w:numPr>
        <w:spacing w:line="240" w:lineRule="atLeast"/>
        <w:rPr>
          <w:rFonts w:ascii="Microsoft YaHei" w:eastAsia="Microsoft YaHei" w:hAnsi="Microsoft YaHei" w:cs="Microsoft YaHei" w:hint="eastAsia"/>
        </w:rPr>
      </w:pPr>
      <w:r>
        <w:rPr>
          <w:rFonts w:ascii="Microsoft YaHei" w:eastAsia="Microsoft YaHei" w:hAnsi="Microsoft YaHei" w:cs="Microsoft YaHei" w:hint="eastAsia"/>
        </w:rPr>
        <w:t>未来通过EMS管理所有类型的自办会，包含线上、线下等多种会议形式。</w:t>
      </w:r>
    </w:p>
    <w:p w14:paraId="674FA616" w14:textId="77777777" w:rsidR="00CF6F30" w:rsidRDefault="00F0093C">
      <w:pPr>
        <w:numPr>
          <w:ilvl w:val="0"/>
          <w:numId w:val="33"/>
        </w:numPr>
        <w:spacing w:line="240" w:lineRule="atLeast"/>
        <w:rPr>
          <w:rFonts w:ascii="Microsoft YaHei" w:eastAsia="Microsoft YaHei" w:hAnsi="Microsoft YaHei" w:cs="Microsoft YaHei" w:hint="eastAsia"/>
        </w:rPr>
      </w:pPr>
      <w:r>
        <w:rPr>
          <w:rFonts w:ascii="Microsoft YaHei" w:eastAsia="Microsoft YaHei" w:hAnsi="Microsoft YaHei" w:cs="Microsoft YaHei" w:hint="eastAsia"/>
        </w:rPr>
        <w:t>将会议申请、会中执行、会后结算等全流程通过EMS系统实现全面线上管理。</w:t>
      </w:r>
    </w:p>
    <w:p w14:paraId="1EC71434" w14:textId="77777777" w:rsidR="00CF6F30" w:rsidRDefault="00F0093C">
      <w:pPr>
        <w:numPr>
          <w:ilvl w:val="0"/>
          <w:numId w:val="33"/>
        </w:numPr>
        <w:spacing w:line="240" w:lineRule="atLeast"/>
        <w:rPr>
          <w:rFonts w:ascii="Microsoft YaHei" w:eastAsia="Microsoft YaHei" w:hAnsi="Microsoft YaHei" w:cs="Microsoft YaHei" w:hint="eastAsia"/>
        </w:rPr>
      </w:pPr>
      <w:r>
        <w:rPr>
          <w:rFonts w:ascii="Microsoft YaHei" w:eastAsia="Microsoft YaHei" w:hAnsi="Microsoft YaHei" w:cs="Microsoft YaHei" w:hint="eastAsia"/>
        </w:rPr>
        <w:t>通过EMS对接云洲、</w:t>
      </w:r>
      <w:proofErr w:type="gramStart"/>
      <w:r>
        <w:rPr>
          <w:rFonts w:ascii="Microsoft YaHei" w:eastAsia="Microsoft YaHei" w:hAnsi="Microsoft YaHei" w:cs="Microsoft YaHei" w:hint="eastAsia"/>
        </w:rPr>
        <w:t>云简实现</w:t>
      </w:r>
      <w:proofErr w:type="gramEnd"/>
      <w:r>
        <w:rPr>
          <w:rFonts w:ascii="Microsoft YaHei" w:eastAsia="Microsoft YaHei" w:hAnsi="Microsoft YaHei" w:cs="Microsoft YaHei" w:hint="eastAsia"/>
        </w:rPr>
        <w:t>会议流程，费用管理等全面信息自动流转。</w:t>
      </w:r>
    </w:p>
    <w:p w14:paraId="565ECBA8" w14:textId="77777777" w:rsidR="00CF6F30" w:rsidRDefault="00F0093C">
      <w:pPr>
        <w:pStyle w:val="3"/>
        <w:spacing w:beforeLines="50" w:before="120" w:line="360" w:lineRule="auto"/>
        <w:rPr>
          <w:rFonts w:ascii="Microsoft YaHei" w:eastAsia="Microsoft YaHei" w:hAnsi="Microsoft YaHei" w:cs="Microsoft YaHei" w:hint="eastAsia"/>
          <w:sz w:val="22"/>
          <w:lang w:val="en-US"/>
        </w:rPr>
      </w:pPr>
      <w:bookmarkStart w:id="359" w:name="_Toc1774459069"/>
      <w:bookmarkStart w:id="360" w:name="_Toc807481322"/>
      <w:bookmarkStart w:id="361" w:name="_Toc539471116"/>
      <w:r>
        <w:rPr>
          <w:rFonts w:ascii="Microsoft YaHei" w:eastAsia="Microsoft YaHei" w:hAnsi="Microsoft YaHei" w:cs="Microsoft YaHei" w:hint="eastAsia"/>
          <w:sz w:val="22"/>
          <w:lang w:val="en-US"/>
        </w:rPr>
        <w:lastRenderedPageBreak/>
        <w:t>3</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2会议管理业务流程图</w:t>
      </w:r>
      <w:bookmarkEnd w:id="359"/>
      <w:bookmarkEnd w:id="360"/>
      <w:bookmarkEnd w:id="361"/>
    </w:p>
    <w:p w14:paraId="0DB7D1CA" w14:textId="77777777" w:rsidR="00CF6F30" w:rsidRDefault="00F0093C">
      <w:pPr>
        <w:rPr>
          <w:rFonts w:ascii="Microsoft YaHei" w:eastAsia="Microsoft YaHei" w:hAnsi="Microsoft YaHei" w:cs="Microsoft YaHei" w:hint="eastAsia"/>
        </w:rPr>
      </w:pPr>
      <w:r>
        <w:rPr>
          <w:noProof/>
        </w:rPr>
        <w:drawing>
          <wp:inline distT="0" distB="0" distL="114300" distR="114300" wp14:anchorId="4C2140C5" wp14:editId="32BEB19D">
            <wp:extent cx="6132830" cy="2734945"/>
            <wp:effectExtent l="0" t="0" r="13970" b="825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7"/>
                    <a:stretch>
                      <a:fillRect/>
                    </a:stretch>
                  </pic:blipFill>
                  <pic:spPr>
                    <a:xfrm>
                      <a:off x="0" y="0"/>
                      <a:ext cx="6132830" cy="2734945"/>
                    </a:xfrm>
                    <a:prstGeom prst="rect">
                      <a:avLst/>
                    </a:prstGeom>
                    <a:noFill/>
                    <a:ln>
                      <a:noFill/>
                    </a:ln>
                  </pic:spPr>
                </pic:pic>
              </a:graphicData>
            </a:graphic>
          </wp:inline>
        </w:drawing>
      </w:r>
    </w:p>
    <w:p w14:paraId="5FF7D91E" w14:textId="77777777" w:rsidR="00CF6F30" w:rsidRDefault="00CF6F30">
      <w:pPr>
        <w:spacing w:line="240" w:lineRule="atLeast"/>
        <w:rPr>
          <w:rFonts w:ascii="Microsoft YaHei" w:eastAsia="Microsoft YaHei" w:hAnsi="Microsoft YaHei" w:cs="Microsoft YaHei" w:hint="eastAsia"/>
        </w:rPr>
      </w:pPr>
    </w:p>
    <w:p w14:paraId="42515094" w14:textId="77777777" w:rsidR="00CF6F30" w:rsidRDefault="00F0093C">
      <w:pPr>
        <w:pStyle w:val="3"/>
        <w:rPr>
          <w:rFonts w:ascii="Microsoft YaHei" w:eastAsia="Microsoft YaHei" w:hAnsi="Microsoft YaHei" w:cs="Microsoft YaHei" w:hint="eastAsia"/>
          <w:sz w:val="22"/>
          <w:lang w:val="en-US"/>
        </w:rPr>
      </w:pPr>
      <w:bookmarkStart w:id="362" w:name="_Toc1389413461"/>
      <w:bookmarkStart w:id="363" w:name="_Toc215088978"/>
      <w:bookmarkStart w:id="364" w:name="_Toc1228166794"/>
      <w:r>
        <w:rPr>
          <w:rFonts w:ascii="Microsoft YaHei" w:eastAsia="Microsoft YaHei" w:hAnsi="Microsoft YaHei" w:cs="Microsoft YaHei" w:hint="eastAsia"/>
          <w:sz w:val="22"/>
          <w:lang w:val="en-US"/>
        </w:rPr>
        <w:t>3</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3会议申请</w:t>
      </w:r>
      <w:bookmarkEnd w:id="362"/>
      <w:bookmarkEnd w:id="363"/>
      <w:bookmarkEnd w:id="364"/>
    </w:p>
    <w:p w14:paraId="448D2132"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w:t>
      </w:r>
      <w:r>
        <w:rPr>
          <w:rFonts w:ascii="Microsoft YaHei" w:eastAsia="Microsoft YaHei" w:hAnsi="Microsoft YaHei" w:cs="Microsoft YaHei" w:hint="eastAsia"/>
        </w:rPr>
        <w:t>.</w:t>
      </w:r>
      <w:r>
        <w:rPr>
          <w:rFonts w:ascii="Microsoft YaHei" w:eastAsia="Microsoft YaHei" w:hAnsi="Microsoft YaHei" w:cs="Microsoft YaHei" w:hint="eastAsia"/>
          <w:lang w:val="en-US"/>
        </w:rPr>
        <w:t>3.1会议申请流程及业务规则说明</w:t>
      </w:r>
    </w:p>
    <w:p w14:paraId="753F566C"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用户提前在EMS中发起会议申请，确认会议类型、技术线、会议名称、会议起止时间、会议形式、会议地址、内外部参会人数等</w:t>
      </w:r>
      <w:proofErr w:type="gramStart"/>
      <w:r>
        <w:rPr>
          <w:rFonts w:ascii="Microsoft YaHei" w:eastAsia="Microsoft YaHei" w:hAnsi="Microsoft YaHei" w:cs="Microsoft YaHei" w:hint="eastAsia"/>
        </w:rPr>
        <w:t>基本会议</w:t>
      </w:r>
      <w:proofErr w:type="gramEnd"/>
      <w:r>
        <w:rPr>
          <w:rFonts w:ascii="Microsoft YaHei" w:eastAsia="Microsoft YaHei" w:hAnsi="Microsoft YaHei" w:cs="Microsoft YaHei" w:hint="eastAsia"/>
        </w:rPr>
        <w:t>信息。</w:t>
      </w:r>
    </w:p>
    <w:p w14:paraId="44E199D4" w14:textId="77777777" w:rsidR="00CF6F30" w:rsidRDefault="00F0093C">
      <w:pPr>
        <w:numPr>
          <w:ilvl w:val="0"/>
          <w:numId w:val="34"/>
        </w:numPr>
        <w:tabs>
          <w:tab w:val="left" w:pos="420"/>
        </w:tabs>
      </w:pPr>
      <w:r>
        <w:rPr>
          <w:rFonts w:ascii="Microsoft YaHei" w:eastAsia="Microsoft YaHei" w:hAnsi="Microsoft YaHei" w:cs="Microsoft YaHei" w:hint="eastAsia"/>
        </w:rPr>
        <w:t>用户会议申请时需选择讲者，可多选，选择讲者的服务类型，讲课材料，讲课材料允许从材料库中选择，也可以上传外部讲者自己准备的材料。系统根据会议申请人填写的讲者净劳务费（不含税）自动计算劳务费（含税）；会议申请人手工填写预算单号、成本中心，可填写每位讲者的行程信息。</w:t>
      </w:r>
    </w:p>
    <w:p w14:paraId="0F58D34F"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color w:val="000000"/>
          <w:kern w:val="0"/>
          <w:sz w:val="22"/>
          <w:lang w:bidi="ar"/>
        </w:rPr>
        <w:t>会议申请</w:t>
      </w:r>
      <w:r>
        <w:rPr>
          <w:rFonts w:ascii="Calibri" w:eastAsia="SimSun" w:hAnsi="Calibri" w:cs="Calibri"/>
          <w:color w:val="000000"/>
          <w:kern w:val="0"/>
          <w:sz w:val="22"/>
          <w:lang w:bidi="ar"/>
        </w:rPr>
        <w:t>-</w:t>
      </w:r>
      <w:r>
        <w:rPr>
          <w:rFonts w:ascii="Microsoft YaHei" w:eastAsia="Microsoft YaHei" w:hAnsi="Microsoft YaHei" w:cs="Microsoft YaHei"/>
          <w:color w:val="000000"/>
          <w:kern w:val="0"/>
          <w:sz w:val="22"/>
          <w:lang w:bidi="ar"/>
        </w:rPr>
        <w:t>讲者信息模块</w:t>
      </w:r>
      <w:r>
        <w:rPr>
          <w:rFonts w:ascii="Microsoft YaHei" w:eastAsia="Microsoft YaHei" w:hAnsi="Microsoft YaHei" w:cs="Microsoft YaHei" w:hint="eastAsia"/>
          <w:color w:val="000000"/>
          <w:kern w:val="0"/>
          <w:sz w:val="22"/>
          <w:lang w:bidi="ar"/>
        </w:rPr>
        <w:t>设置</w:t>
      </w:r>
      <w:r>
        <w:rPr>
          <w:rFonts w:ascii="Microsoft YaHei" w:eastAsia="Microsoft YaHei" w:hAnsi="Microsoft YaHei" w:cs="Microsoft YaHei"/>
          <w:color w:val="000000"/>
          <w:kern w:val="0"/>
          <w:sz w:val="22"/>
          <w:lang w:bidi="ar"/>
        </w:rPr>
        <w:t>【币种】必选项字段，仅国际会展示该字段，支持用户手工选择，包含：RMB、CHF，由于外币税率换算问题，在国际会中，无需计算讲者</w:t>
      </w:r>
      <w:proofErr w:type="gramStart"/>
      <w:r>
        <w:rPr>
          <w:rFonts w:ascii="Microsoft YaHei" w:eastAsia="Microsoft YaHei" w:hAnsi="Microsoft YaHei" w:cs="Microsoft YaHei"/>
          <w:color w:val="000000"/>
          <w:kern w:val="0"/>
          <w:sz w:val="22"/>
          <w:lang w:bidi="ar"/>
        </w:rPr>
        <w:t>实际净</w:t>
      </w:r>
      <w:proofErr w:type="gramEnd"/>
      <w:r>
        <w:rPr>
          <w:rFonts w:ascii="Microsoft YaHei" w:eastAsia="Microsoft YaHei" w:hAnsi="Microsoft YaHei" w:cs="Microsoft YaHei"/>
          <w:color w:val="000000"/>
          <w:kern w:val="0"/>
          <w:sz w:val="22"/>
          <w:lang w:bidi="ar"/>
        </w:rPr>
        <w:t>劳务费，无需准确计算个税。因此在国际会中，当币种=CHF时，隐藏含税劳务费、劳务费个税</w:t>
      </w:r>
      <w:commentRangeStart w:id="365"/>
      <w:r>
        <w:rPr>
          <w:rFonts w:ascii="Microsoft YaHei" w:eastAsia="Microsoft YaHei" w:hAnsi="Microsoft YaHei" w:cs="Microsoft YaHei"/>
          <w:color w:val="000000"/>
          <w:kern w:val="0"/>
          <w:sz w:val="22"/>
          <w:lang w:bidi="ar"/>
        </w:rPr>
        <w:t>字段</w:t>
      </w:r>
      <w:commentRangeEnd w:id="365"/>
      <w:r w:rsidR="00830703">
        <w:rPr>
          <w:rStyle w:val="aff4"/>
          <w:lang w:val="zh-CN"/>
        </w:rPr>
        <w:commentReference w:id="365"/>
      </w:r>
      <w:r>
        <w:rPr>
          <w:rFonts w:ascii="Microsoft YaHei" w:eastAsia="Microsoft YaHei" w:hAnsi="Microsoft YaHei" w:cs="Microsoft YaHei"/>
          <w:color w:val="000000"/>
          <w:kern w:val="0"/>
          <w:sz w:val="22"/>
          <w:lang w:bidi="ar"/>
        </w:rPr>
        <w:t>。</w:t>
      </w:r>
    </w:p>
    <w:p w14:paraId="4648E3A8"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内外部参会人员为非必填信息。</w:t>
      </w:r>
    </w:p>
    <w:p w14:paraId="75528057"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会议申请时，需要明确本次会议涉及到的费用类型，系统自动核算本次会议总预算=其他费用+讲课费。</w:t>
      </w:r>
    </w:p>
    <w:p w14:paraId="7912816A"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涉及到第三</w:t>
      </w:r>
      <w:proofErr w:type="gramStart"/>
      <w:r>
        <w:rPr>
          <w:rFonts w:ascii="Microsoft YaHei" w:eastAsia="Microsoft YaHei" w:hAnsi="Microsoft YaHei" w:cs="Microsoft YaHei" w:hint="eastAsia"/>
        </w:rPr>
        <w:t>方供应</w:t>
      </w:r>
      <w:proofErr w:type="gramEnd"/>
      <w:r>
        <w:rPr>
          <w:rFonts w:ascii="Microsoft YaHei" w:eastAsia="Microsoft YaHei" w:hAnsi="Microsoft YaHei" w:cs="Microsoft YaHei" w:hint="eastAsia"/>
        </w:rPr>
        <w:t>商时，可供会议申请人选择库内供应商，无需填写供应商具体金额。</w:t>
      </w:r>
    </w:p>
    <w:p w14:paraId="55FBAA6E"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费用分摊需要会议申请人手工选择预算单号、成本中心，若涉及多个预算单号、成本中心，可按多行填写，会自动计算分摊比例。</w:t>
      </w:r>
    </w:p>
    <w:p w14:paraId="32C61F98"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会议申请时，在附件管理中，必须上传合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要求的支持附件，具体要求的附件详见合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政策说明。</w:t>
      </w:r>
    </w:p>
    <w:p w14:paraId="75B6D7B1"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会议申请单提交后，会有相关合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要求校验提醒；提交成功后，系统会根据会议金额自动生成相应的审批流。</w:t>
      </w:r>
    </w:p>
    <w:p w14:paraId="027D9A77"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lang w:bidi="ar"/>
        </w:rPr>
        <w:t>会议编辑：会议开始时间前1小时之后不能变更会议。</w:t>
      </w:r>
    </w:p>
    <w:p w14:paraId="111B9650" w14:textId="77777777" w:rsidR="00CF6F30" w:rsidRDefault="00F0093C">
      <w:pPr>
        <w:numPr>
          <w:ilvl w:val="0"/>
          <w:numId w:val="34"/>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lastRenderedPageBreak/>
        <w:t>所有涉及</w:t>
      </w:r>
      <w:proofErr w:type="gramStart"/>
      <w:r>
        <w:rPr>
          <w:rFonts w:ascii="Microsoft YaHei" w:eastAsia="Microsoft YaHei" w:hAnsi="Microsoft YaHei" w:cs="Microsoft YaHei" w:hint="eastAsia"/>
        </w:rPr>
        <w:t>到金额</w:t>
      </w:r>
      <w:proofErr w:type="gramEnd"/>
      <w:r>
        <w:rPr>
          <w:rFonts w:ascii="Microsoft YaHei" w:eastAsia="Microsoft YaHei" w:hAnsi="Microsoft YaHei" w:cs="Microsoft YaHei" w:hint="eastAsia"/>
        </w:rPr>
        <w:t>的显示，均以千分位显示。</w:t>
      </w:r>
    </w:p>
    <w:p w14:paraId="6A6238F3" w14:textId="77777777" w:rsidR="00CF6F30" w:rsidRDefault="00F0093C">
      <w:pPr>
        <w:pStyle w:val="4"/>
        <w:spacing w:beforeLines="50" w:before="120"/>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3.3.2会议申请权限说明</w:t>
      </w:r>
    </w:p>
    <w:p w14:paraId="24787808" w14:textId="77777777" w:rsidR="00CF6F30" w:rsidRDefault="00F0093C">
      <w:pPr>
        <w:spacing w:line="240" w:lineRule="atLeast"/>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允许申请自办会议的部门范围：ME、premium i</w:t>
      </w:r>
      <w:commentRangeStart w:id="366"/>
      <w:r>
        <w:rPr>
          <w:rFonts w:ascii="Microsoft YaHei" w:eastAsia="Microsoft YaHei" w:hAnsi="Microsoft YaHei" w:cs="Microsoft YaHei" w:hint="eastAsia"/>
        </w:rPr>
        <w:t>m</w:t>
      </w:r>
      <w:commentRangeEnd w:id="366"/>
      <w:r>
        <w:rPr>
          <w:rStyle w:val="aff4"/>
          <w:lang w:val="zh-CN"/>
        </w:rPr>
        <w:commentReference w:id="366"/>
      </w:r>
      <w:r>
        <w:rPr>
          <w:rFonts w:ascii="Microsoft YaHei" w:eastAsia="Microsoft YaHei" w:hAnsi="Microsoft YaHei" w:cs="Microsoft YaHei" w:hint="eastAsia"/>
        </w:rPr>
        <w:t>plants</w:t>
      </w:r>
      <w:ins w:id="367" w:author="Achelous、" w:date="2025-12-26T18:14:00Z">
        <w:r>
          <w:rPr>
            <w:rFonts w:ascii="Microsoft YaHei" w:eastAsia="Microsoft YaHei" w:hAnsi="Microsoft YaHei" w:cs="Microsoft YaHei" w:hint="eastAsia"/>
          </w:rPr>
          <w:t>（</w:t>
        </w:r>
        <w:r>
          <w:t>E</w:t>
        </w:r>
        <w:r>
          <w:rPr>
            <w:rFonts w:hint="eastAsia"/>
          </w:rPr>
          <w:t>ast</w:t>
        </w:r>
      </w:ins>
      <w:commentRangeStart w:id="368"/>
      <w:commentRangeEnd w:id="368"/>
      <w:r>
        <w:commentReference w:id="368"/>
      </w:r>
      <w:ins w:id="369" w:author="Achelous、" w:date="2025-12-26T18:14:00Z">
        <w:r>
          <w:rPr>
            <w:rFonts w:hint="eastAsia"/>
          </w:rPr>
          <w:t>，</w:t>
        </w:r>
        <w:r>
          <w:t>W</w:t>
        </w:r>
        <w:r>
          <w:rPr>
            <w:rFonts w:hint="eastAsia"/>
          </w:rPr>
          <w:t>est</w:t>
        </w:r>
        <w:r>
          <w:rPr>
            <w:rFonts w:hint="eastAsia"/>
          </w:rPr>
          <w:t>，</w:t>
        </w:r>
        <w:r>
          <w:t>N</w:t>
        </w:r>
        <w:r>
          <w:rPr>
            <w:rFonts w:hint="eastAsia"/>
          </w:rPr>
          <w:t>orth</w:t>
        </w:r>
        <w:r>
          <w:rPr>
            <w:rFonts w:hint="eastAsia"/>
          </w:rPr>
          <w:t>，</w:t>
        </w:r>
        <w:r>
          <w:t>S</w:t>
        </w:r>
        <w:r>
          <w:rPr>
            <w:rFonts w:hint="eastAsia"/>
          </w:rPr>
          <w:t>outh</w:t>
        </w:r>
        <w:r>
          <w:rPr>
            <w:rFonts w:ascii="Microsoft YaHei" w:eastAsia="Microsoft YaHei" w:hAnsi="Microsoft YaHei" w:cs="Microsoft YaHei" w:hint="eastAsia"/>
          </w:rPr>
          <w:t>）</w:t>
        </w:r>
      </w:ins>
      <w:r>
        <w:rPr>
          <w:rFonts w:ascii="Microsoft YaHei" w:eastAsia="Microsoft YaHei" w:hAnsi="Microsoft YaHei" w:cs="Microsoft YaHei" w:hint="eastAsia"/>
        </w:rPr>
        <w:t>、DSO、Non-premium implants 、MKT 、EA</w:t>
      </w:r>
      <w:ins w:id="370" w:author="Achelous、" w:date="2025-12-26T18:14:00Z">
        <w:r>
          <w:rPr>
            <w:rFonts w:ascii="Microsoft YaHei" w:eastAsia="Microsoft YaHei" w:hAnsi="Microsoft YaHei" w:cs="Microsoft YaHei" w:hint="eastAsia"/>
          </w:rPr>
          <w:t>、ITI</w:t>
        </w:r>
      </w:ins>
      <w:r>
        <w:rPr>
          <w:rFonts w:ascii="Microsoft YaHei" w:eastAsia="Microsoft YaHei" w:hAnsi="Microsoft YaHei" w:cs="Microsoft YaHei" w:hint="eastAsia"/>
        </w:rPr>
        <w:t>。</w:t>
      </w:r>
    </w:p>
    <w:p w14:paraId="3CA1807B" w14:textId="77777777" w:rsidR="00CF6F30" w:rsidRDefault="00F0093C">
      <w:pPr>
        <w:pStyle w:val="4"/>
        <w:spacing w:beforeLines="50" w:before="120"/>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3.3.3会议申请页面参考</w:t>
      </w:r>
    </w:p>
    <w:p w14:paraId="1ACAC3A8" w14:textId="77777777" w:rsidR="00CF6F30" w:rsidRDefault="00F0093C">
      <w:pPr>
        <w:ind w:firstLine="964"/>
        <w:jc w:val="center"/>
        <w:rPr>
          <w:rFonts w:ascii="Microsoft YaHei" w:eastAsia="Microsoft YaHei" w:hAnsi="Microsoft YaHei" w:cs="Microsoft YaHei" w:hint="eastAsia"/>
        </w:rPr>
      </w:pPr>
      <w:r>
        <w:rPr>
          <w:rFonts w:ascii="Microsoft YaHei" w:eastAsia="Microsoft YaHei" w:hAnsi="Microsoft YaHei" w:cs="Microsoft YaHei" w:hint="eastAsia"/>
        </w:rPr>
        <w:t>会议申请</w:t>
      </w:r>
      <w:commentRangeStart w:id="371"/>
      <w:r>
        <w:rPr>
          <w:rFonts w:ascii="Microsoft YaHei" w:eastAsia="Microsoft YaHei" w:hAnsi="Microsoft YaHei" w:cs="Microsoft YaHei" w:hint="eastAsia"/>
        </w:rPr>
        <w:t>基</w:t>
      </w:r>
      <w:commentRangeEnd w:id="371"/>
      <w:r>
        <w:rPr>
          <w:rStyle w:val="aff4"/>
          <w:lang w:val="zh-CN"/>
        </w:rPr>
        <w:commentReference w:id="371"/>
      </w:r>
      <w:r>
        <w:rPr>
          <w:rFonts w:ascii="Microsoft YaHei" w:eastAsia="Microsoft YaHei" w:hAnsi="Microsoft YaHei" w:cs="Microsoft YaHei" w:hint="eastAsia"/>
        </w:rPr>
        <w:t>本信息</w:t>
      </w:r>
    </w:p>
    <w:p w14:paraId="6FC0B6C1" w14:textId="77777777" w:rsidR="00CF6F30" w:rsidRDefault="00F0093C">
      <w:pPr>
        <w:rPr>
          <w:rFonts w:ascii="Microsoft YaHei" w:eastAsia="Microsoft YaHei" w:hAnsi="Microsoft YaHei" w:cs="Microsoft YaHei" w:hint="eastAsia"/>
        </w:rPr>
      </w:pPr>
      <w:commentRangeStart w:id="372"/>
      <w:ins w:id="373" w:author="Achelous、" w:date="2025-12-26T18:16:00Z">
        <w:r>
          <w:rPr>
            <w:noProof/>
          </w:rPr>
          <w:drawing>
            <wp:inline distT="0" distB="0" distL="114300" distR="114300" wp14:anchorId="58B0AB07" wp14:editId="0C9E00F7">
              <wp:extent cx="6136005" cy="5121275"/>
              <wp:effectExtent l="0" t="0" r="10795" b="952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8"/>
                      <a:stretch>
                        <a:fillRect/>
                      </a:stretch>
                    </pic:blipFill>
                    <pic:spPr>
                      <a:xfrm>
                        <a:off x="0" y="0"/>
                        <a:ext cx="6136005" cy="5121275"/>
                      </a:xfrm>
                      <a:prstGeom prst="rect">
                        <a:avLst/>
                      </a:prstGeom>
                      <a:noFill/>
                      <a:ln>
                        <a:noFill/>
                      </a:ln>
                    </pic:spPr>
                  </pic:pic>
                </a:graphicData>
              </a:graphic>
            </wp:inline>
          </w:drawing>
        </w:r>
      </w:ins>
      <w:commentRangeEnd w:id="372"/>
      <w:r>
        <w:lastRenderedPageBreak/>
        <w:commentReference w:id="372"/>
      </w:r>
      <w:del w:id="374" w:author="Achelous、" w:date="2025-12-26T18:14:00Z">
        <w:r>
          <w:rPr>
            <w:rFonts w:ascii="Microsoft YaHei" w:eastAsia="Microsoft YaHei" w:hAnsi="Microsoft YaHei" w:cs="Microsoft YaHei"/>
            <w:noProof/>
          </w:rPr>
          <w:drawing>
            <wp:inline distT="0" distB="0" distL="0" distR="0" wp14:anchorId="2497B9E8" wp14:editId="6BC3B945">
              <wp:extent cx="6363970" cy="4697730"/>
              <wp:effectExtent l="0" t="0" r="11430" b="127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39"/>
                      <a:stretch>
                        <a:fillRect/>
                      </a:stretch>
                    </pic:blipFill>
                    <pic:spPr>
                      <a:xfrm>
                        <a:off x="0" y="0"/>
                        <a:ext cx="6363970" cy="4698072"/>
                      </a:xfrm>
                      <a:prstGeom prst="rect">
                        <a:avLst/>
                      </a:prstGeom>
                    </pic:spPr>
                  </pic:pic>
                </a:graphicData>
              </a:graphic>
            </wp:inline>
          </w:drawing>
        </w:r>
      </w:del>
    </w:p>
    <w:p w14:paraId="4F300931" w14:textId="77777777" w:rsidR="00CF6F30" w:rsidRDefault="00CF6F30">
      <w:pPr>
        <w:ind w:firstLine="964"/>
        <w:jc w:val="center"/>
        <w:rPr>
          <w:rFonts w:ascii="Microsoft YaHei" w:eastAsia="Microsoft YaHei" w:hAnsi="Microsoft YaHei" w:cs="Microsoft YaHei" w:hint="eastAsia"/>
        </w:rPr>
      </w:pPr>
    </w:p>
    <w:p w14:paraId="00DD790B" w14:textId="77777777" w:rsidR="00CF6F30" w:rsidRDefault="00F0093C">
      <w:pPr>
        <w:ind w:firstLine="964"/>
        <w:jc w:val="center"/>
        <w:rPr>
          <w:rFonts w:ascii="Microsoft YaHei" w:eastAsia="Microsoft YaHei" w:hAnsi="Microsoft YaHei" w:cs="Microsoft YaHei" w:hint="eastAsia"/>
        </w:rPr>
      </w:pPr>
      <w:r>
        <w:rPr>
          <w:rFonts w:ascii="Microsoft YaHei" w:eastAsia="Microsoft YaHei" w:hAnsi="Microsoft YaHei" w:cs="Microsoft YaHei" w:hint="eastAsia"/>
        </w:rPr>
        <w:t>会议申请添加讲者</w:t>
      </w:r>
      <w:ins w:id="375" w:author="Achelous、" w:date="2025-12-26T18:15:00Z">
        <w:r>
          <w:rPr>
            <w:rFonts w:ascii="Microsoft YaHei" w:eastAsia="Microsoft YaHei" w:hAnsi="Microsoft YaHei" w:cs="Microsoft YaHei" w:hint="eastAsia"/>
          </w:rPr>
          <w:br/>
        </w:r>
      </w:ins>
    </w:p>
    <w:p w14:paraId="4B793F1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lastRenderedPageBreak/>
        <w:drawing>
          <wp:inline distT="0" distB="0" distL="0" distR="0" wp14:anchorId="4EA76A8D" wp14:editId="07AF7F03">
            <wp:extent cx="6363970" cy="5188585"/>
            <wp:effectExtent l="0" t="0" r="11430" b="18415"/>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40"/>
                    <a:stretch>
                      <a:fillRect/>
                    </a:stretch>
                  </pic:blipFill>
                  <pic:spPr>
                    <a:xfrm>
                      <a:off x="0" y="0"/>
                      <a:ext cx="6363970" cy="5189083"/>
                    </a:xfrm>
                    <a:prstGeom prst="rect">
                      <a:avLst/>
                    </a:prstGeom>
                  </pic:spPr>
                </pic:pic>
              </a:graphicData>
            </a:graphic>
          </wp:inline>
        </w:drawing>
      </w:r>
    </w:p>
    <w:p w14:paraId="05770425" w14:textId="77777777" w:rsidR="00CF6F30" w:rsidRDefault="00CF6F30">
      <w:pPr>
        <w:rPr>
          <w:rFonts w:ascii="Microsoft YaHei" w:eastAsia="Microsoft YaHei" w:hAnsi="Microsoft YaHei" w:cs="Microsoft YaHei" w:hint="eastAsia"/>
        </w:rPr>
      </w:pPr>
    </w:p>
    <w:p w14:paraId="41E6BEC2" w14:textId="77777777" w:rsidR="00CF6F30" w:rsidRDefault="00CF6F30">
      <w:pPr>
        <w:ind w:left="964" w:firstLine="964"/>
        <w:rPr>
          <w:rFonts w:ascii="Microsoft YaHei" w:eastAsia="Microsoft YaHei" w:hAnsi="Microsoft YaHei" w:cs="Microsoft YaHei" w:hint="eastAsia"/>
        </w:rPr>
      </w:pPr>
    </w:p>
    <w:p w14:paraId="4C30DE9C" w14:textId="77777777" w:rsidR="00CF6F30" w:rsidRDefault="00F0093C">
      <w:pPr>
        <w:ind w:left="2892" w:firstLine="964"/>
        <w:rPr>
          <w:rFonts w:ascii="Microsoft YaHei" w:eastAsia="Microsoft YaHei" w:hAnsi="Microsoft YaHei" w:cs="Microsoft YaHei" w:hint="eastAsia"/>
        </w:rPr>
      </w:pPr>
      <w:r>
        <w:rPr>
          <w:rFonts w:ascii="Microsoft YaHei" w:eastAsia="Microsoft YaHei" w:hAnsi="Microsoft YaHei" w:cs="Microsoft YaHei" w:hint="eastAsia"/>
        </w:rPr>
        <w:t>申请费用及分摊</w:t>
      </w:r>
    </w:p>
    <w:p w14:paraId="09D8E11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lastRenderedPageBreak/>
        <w:drawing>
          <wp:inline distT="0" distB="0" distL="0" distR="0" wp14:anchorId="72A85D1E" wp14:editId="40094F98">
            <wp:extent cx="6363970" cy="5105400"/>
            <wp:effectExtent l="0" t="0" r="1143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41"/>
                    <a:stretch>
                      <a:fillRect/>
                    </a:stretch>
                  </pic:blipFill>
                  <pic:spPr>
                    <a:xfrm>
                      <a:off x="0" y="0"/>
                      <a:ext cx="6363970" cy="5105821"/>
                    </a:xfrm>
                    <a:prstGeom prst="rect">
                      <a:avLst/>
                    </a:prstGeom>
                  </pic:spPr>
                </pic:pic>
              </a:graphicData>
            </a:graphic>
          </wp:inline>
        </w:drawing>
      </w:r>
    </w:p>
    <w:p w14:paraId="6040D23A" w14:textId="77777777" w:rsidR="00CF6F30" w:rsidRDefault="00CF6F30">
      <w:pPr>
        <w:rPr>
          <w:rFonts w:ascii="Microsoft YaHei" w:eastAsia="Microsoft YaHei" w:hAnsi="Microsoft YaHei" w:cs="Microsoft YaHei" w:hint="eastAsia"/>
        </w:rPr>
      </w:pPr>
    </w:p>
    <w:p w14:paraId="39206646" w14:textId="77777777" w:rsidR="00CF6F30" w:rsidRDefault="00F0093C">
      <w:pPr>
        <w:pStyle w:val="4"/>
        <w:rPr>
          <w:rFonts w:hint="eastAsia"/>
        </w:rPr>
      </w:pPr>
      <w:r>
        <w:rPr>
          <w:rFonts w:ascii="Microsoft YaHei" w:eastAsia="Microsoft YaHei" w:hAnsi="Microsoft YaHei" w:cs="Microsoft YaHei" w:hint="eastAsia"/>
          <w:lang w:val="en-US"/>
        </w:rPr>
        <w:t>3</w:t>
      </w:r>
      <w:r>
        <w:rPr>
          <w:rFonts w:ascii="Microsoft YaHei" w:eastAsia="Microsoft YaHei" w:hAnsi="Microsoft YaHei" w:cs="Microsoft YaHei" w:hint="eastAsia"/>
        </w:rPr>
        <w:t>.</w:t>
      </w:r>
      <w:r>
        <w:rPr>
          <w:rFonts w:ascii="Microsoft YaHei" w:eastAsia="Microsoft YaHei" w:hAnsi="Microsoft YaHei" w:cs="Microsoft YaHei" w:hint="eastAsia"/>
          <w:lang w:val="en-US"/>
        </w:rPr>
        <w:t>3.4会议申请界面字段说明</w:t>
      </w:r>
    </w:p>
    <w:tbl>
      <w:tblPr>
        <w:tblW w:w="0" w:type="auto"/>
        <w:tblLayout w:type="fixed"/>
        <w:tblLook w:val="04A0" w:firstRow="1" w:lastRow="0" w:firstColumn="1" w:lastColumn="0" w:noHBand="0" w:noVBand="1"/>
      </w:tblPr>
      <w:tblGrid>
        <w:gridCol w:w="540"/>
        <w:gridCol w:w="706"/>
        <w:gridCol w:w="666"/>
        <w:gridCol w:w="1373"/>
        <w:gridCol w:w="418"/>
        <w:gridCol w:w="1608"/>
        <w:gridCol w:w="1117"/>
        <w:gridCol w:w="1905"/>
        <w:gridCol w:w="663"/>
        <w:gridCol w:w="639"/>
      </w:tblGrid>
      <w:tr w:rsidR="00CF6F30" w14:paraId="68195842" w14:textId="77777777">
        <w:trPr>
          <w:trHeight w:val="360"/>
        </w:trPr>
        <w:tc>
          <w:tcPr>
            <w:tcW w:w="540"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2B006C8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模块</w:t>
            </w:r>
          </w:p>
        </w:tc>
        <w:tc>
          <w:tcPr>
            <w:tcW w:w="706"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4A50AD3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字段</w:t>
            </w:r>
          </w:p>
        </w:tc>
        <w:tc>
          <w:tcPr>
            <w:tcW w:w="666"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1411207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会议类型限制</w:t>
            </w:r>
          </w:p>
        </w:tc>
        <w:tc>
          <w:tcPr>
            <w:tcW w:w="1373"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7016819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其他级联限制</w:t>
            </w:r>
          </w:p>
        </w:tc>
        <w:tc>
          <w:tcPr>
            <w:tcW w:w="418"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2A7759D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是否必填</w:t>
            </w:r>
          </w:p>
        </w:tc>
        <w:tc>
          <w:tcPr>
            <w:tcW w:w="1608"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3FBDBBC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字段逻辑</w:t>
            </w:r>
          </w:p>
        </w:tc>
        <w:tc>
          <w:tcPr>
            <w:tcW w:w="1117"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6CDACAF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字段类型</w:t>
            </w:r>
          </w:p>
        </w:tc>
        <w:tc>
          <w:tcPr>
            <w:tcW w:w="1905"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20A94C9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选项（如有）</w:t>
            </w:r>
          </w:p>
        </w:tc>
        <w:tc>
          <w:tcPr>
            <w:tcW w:w="663"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19ECBF4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是否允许编辑</w:t>
            </w:r>
          </w:p>
        </w:tc>
        <w:tc>
          <w:tcPr>
            <w:tcW w:w="639" w:type="dxa"/>
            <w:tcBorders>
              <w:top w:val="single" w:sz="4" w:space="0" w:color="000000"/>
              <w:left w:val="single" w:sz="4" w:space="0" w:color="000000"/>
              <w:bottom w:val="single" w:sz="4" w:space="0" w:color="000000"/>
              <w:right w:val="single" w:sz="4" w:space="0" w:color="000000"/>
            </w:tcBorders>
            <w:shd w:val="clear" w:color="auto" w:fill="2972F4"/>
            <w:vAlign w:val="center"/>
          </w:tcPr>
          <w:p w14:paraId="2A73195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b/>
                <w:color w:val="FFFFFF"/>
                <w:sz w:val="20"/>
              </w:rPr>
              <w:t>编辑是否触发审批流</w:t>
            </w:r>
          </w:p>
        </w:tc>
      </w:tr>
      <w:tr w:rsidR="00CF6F30" w14:paraId="49577299" w14:textId="77777777">
        <w:trPr>
          <w:trHeight w:val="360"/>
        </w:trPr>
        <w:tc>
          <w:tcPr>
            <w:tcW w:w="540" w:type="dxa"/>
            <w:vMerge w:val="restart"/>
            <w:vAlign w:val="center"/>
          </w:tcPr>
          <w:p w14:paraId="2F5BBB4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基础信息</w:t>
            </w:r>
          </w:p>
        </w:tc>
        <w:tc>
          <w:tcPr>
            <w:tcW w:w="706" w:type="dxa"/>
            <w:tcBorders>
              <w:top w:val="single" w:sz="4" w:space="0" w:color="000000"/>
              <w:left w:val="single" w:sz="4" w:space="0" w:color="000000"/>
              <w:bottom w:val="single" w:sz="4" w:space="0" w:color="000000"/>
              <w:right w:val="single" w:sz="4" w:space="0" w:color="000000"/>
            </w:tcBorders>
            <w:vAlign w:val="center"/>
          </w:tcPr>
          <w:p w14:paraId="6D2CBB2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会议申请人</w:t>
            </w:r>
          </w:p>
        </w:tc>
        <w:tc>
          <w:tcPr>
            <w:tcW w:w="666" w:type="dxa"/>
            <w:tcBorders>
              <w:top w:val="single" w:sz="4" w:space="0" w:color="000000"/>
              <w:left w:val="single" w:sz="4" w:space="0" w:color="000000"/>
              <w:bottom w:val="single" w:sz="4" w:space="0" w:color="000000"/>
              <w:right w:val="single" w:sz="4" w:space="0" w:color="000000"/>
            </w:tcBorders>
            <w:vAlign w:val="center"/>
          </w:tcPr>
          <w:p w14:paraId="6814CCF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108EFA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4EDDFF0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358CAB7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不可编辑，仅展示，默认带出当前系统登录人的姓名及邮箱</w:t>
            </w:r>
          </w:p>
        </w:tc>
        <w:tc>
          <w:tcPr>
            <w:tcW w:w="1117" w:type="dxa"/>
            <w:tcBorders>
              <w:top w:val="single" w:sz="4" w:space="0" w:color="000000"/>
              <w:left w:val="single" w:sz="4" w:space="0" w:color="000000"/>
              <w:bottom w:val="single" w:sz="4" w:space="0" w:color="000000"/>
              <w:right w:val="single" w:sz="4" w:space="0" w:color="000000"/>
            </w:tcBorders>
            <w:vAlign w:val="center"/>
          </w:tcPr>
          <w:p w14:paraId="709A10C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618360E3"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828CB3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c>
          <w:tcPr>
            <w:tcW w:w="639" w:type="dxa"/>
            <w:tcBorders>
              <w:top w:val="single" w:sz="4" w:space="0" w:color="000000"/>
              <w:left w:val="single" w:sz="4" w:space="0" w:color="000000"/>
              <w:bottom w:val="single" w:sz="4" w:space="0" w:color="000000"/>
              <w:right w:val="single" w:sz="4" w:space="0" w:color="000000"/>
            </w:tcBorders>
            <w:vAlign w:val="center"/>
          </w:tcPr>
          <w:p w14:paraId="2007F1C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r>
      <w:tr w:rsidR="00CF6F30" w14:paraId="788D1882" w14:textId="77777777">
        <w:trPr>
          <w:trHeight w:val="555"/>
        </w:trPr>
        <w:tc>
          <w:tcPr>
            <w:tcW w:w="540" w:type="dxa"/>
            <w:vMerge/>
            <w:vAlign w:val="center"/>
          </w:tcPr>
          <w:p w14:paraId="228E5F20"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4AE4186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会议负责人</w:t>
            </w:r>
          </w:p>
        </w:tc>
        <w:tc>
          <w:tcPr>
            <w:tcW w:w="666" w:type="dxa"/>
            <w:tcBorders>
              <w:top w:val="single" w:sz="4" w:space="0" w:color="000000"/>
              <w:left w:val="single" w:sz="4" w:space="0" w:color="000000"/>
              <w:bottom w:val="single" w:sz="4" w:space="0" w:color="000000"/>
              <w:right w:val="single" w:sz="4" w:space="0" w:color="000000"/>
            </w:tcBorders>
            <w:vAlign w:val="center"/>
          </w:tcPr>
          <w:p w14:paraId="2B8A0A9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69C4A8B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888F28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Y/N</w:t>
            </w:r>
          </w:p>
        </w:tc>
        <w:tc>
          <w:tcPr>
            <w:tcW w:w="1608" w:type="dxa"/>
            <w:tcBorders>
              <w:top w:val="single" w:sz="4" w:space="0" w:color="000000"/>
              <w:left w:val="single" w:sz="4" w:space="0" w:color="000000"/>
              <w:bottom w:val="single" w:sz="4" w:space="0" w:color="000000"/>
              <w:right w:val="single" w:sz="4" w:space="0" w:color="000000"/>
            </w:tcBorders>
            <w:vAlign w:val="center"/>
          </w:tcPr>
          <w:p w14:paraId="78CD2FE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bCs/>
                <w:color w:val="000000"/>
                <w:sz w:val="20"/>
              </w:rPr>
              <w:t>默认带出会议申请人，可编辑</w:t>
            </w:r>
          </w:p>
        </w:tc>
        <w:tc>
          <w:tcPr>
            <w:tcW w:w="1117" w:type="dxa"/>
            <w:tcBorders>
              <w:top w:val="single" w:sz="4" w:space="0" w:color="000000"/>
              <w:left w:val="single" w:sz="4" w:space="0" w:color="000000"/>
              <w:bottom w:val="single" w:sz="4" w:space="0" w:color="000000"/>
              <w:right w:val="single" w:sz="4" w:space="0" w:color="000000"/>
            </w:tcBorders>
            <w:vAlign w:val="center"/>
          </w:tcPr>
          <w:p w14:paraId="72B2E13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53760AD0"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7289AAB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2666666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080E229" w14:textId="77777777">
        <w:trPr>
          <w:trHeight w:val="360"/>
        </w:trPr>
        <w:tc>
          <w:tcPr>
            <w:tcW w:w="540" w:type="dxa"/>
            <w:vMerge/>
            <w:vAlign w:val="center"/>
          </w:tcPr>
          <w:p w14:paraId="64E9B3B9"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4A0A6B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负责人部门</w:t>
            </w:r>
          </w:p>
        </w:tc>
        <w:tc>
          <w:tcPr>
            <w:tcW w:w="666" w:type="dxa"/>
            <w:tcBorders>
              <w:top w:val="single" w:sz="4" w:space="0" w:color="000000"/>
              <w:left w:val="single" w:sz="4" w:space="0" w:color="000000"/>
              <w:bottom w:val="single" w:sz="4" w:space="0" w:color="000000"/>
              <w:right w:val="single" w:sz="4" w:space="0" w:color="000000"/>
            </w:tcBorders>
            <w:vAlign w:val="center"/>
          </w:tcPr>
          <w:p w14:paraId="52285A2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711843E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4AF16FF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2B617DE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不可编辑，仅展示，默认带出会议负责人的手机号</w:t>
            </w:r>
          </w:p>
        </w:tc>
        <w:tc>
          <w:tcPr>
            <w:tcW w:w="1117" w:type="dxa"/>
            <w:tcBorders>
              <w:top w:val="single" w:sz="4" w:space="0" w:color="000000"/>
              <w:left w:val="single" w:sz="4" w:space="0" w:color="000000"/>
              <w:bottom w:val="single" w:sz="4" w:space="0" w:color="000000"/>
              <w:right w:val="single" w:sz="4" w:space="0" w:color="000000"/>
            </w:tcBorders>
            <w:vAlign w:val="center"/>
          </w:tcPr>
          <w:p w14:paraId="56279D3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文本展示</w:t>
            </w:r>
          </w:p>
        </w:tc>
        <w:tc>
          <w:tcPr>
            <w:tcW w:w="1905" w:type="dxa"/>
            <w:tcBorders>
              <w:top w:val="single" w:sz="4" w:space="0" w:color="000000"/>
              <w:left w:val="single" w:sz="4" w:space="0" w:color="000000"/>
              <w:bottom w:val="single" w:sz="4" w:space="0" w:color="000000"/>
              <w:right w:val="single" w:sz="4" w:space="0" w:color="000000"/>
            </w:tcBorders>
            <w:vAlign w:val="center"/>
          </w:tcPr>
          <w:p w14:paraId="48C858AC"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48FE8FB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c>
          <w:tcPr>
            <w:tcW w:w="639" w:type="dxa"/>
            <w:tcBorders>
              <w:top w:val="single" w:sz="4" w:space="0" w:color="000000"/>
              <w:left w:val="single" w:sz="4" w:space="0" w:color="000000"/>
              <w:bottom w:val="single" w:sz="4" w:space="0" w:color="000000"/>
              <w:right w:val="single" w:sz="4" w:space="0" w:color="000000"/>
            </w:tcBorders>
            <w:vAlign w:val="center"/>
          </w:tcPr>
          <w:p w14:paraId="68DBE8B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r>
      <w:tr w:rsidR="00CF6F30" w14:paraId="6906018D" w14:textId="77777777">
        <w:trPr>
          <w:trHeight w:val="360"/>
        </w:trPr>
        <w:tc>
          <w:tcPr>
            <w:tcW w:w="540" w:type="dxa"/>
            <w:vMerge/>
            <w:vAlign w:val="center"/>
          </w:tcPr>
          <w:p w14:paraId="7E65DF9A"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540069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负责人电话</w:t>
            </w:r>
          </w:p>
        </w:tc>
        <w:tc>
          <w:tcPr>
            <w:tcW w:w="666" w:type="dxa"/>
            <w:tcBorders>
              <w:top w:val="single" w:sz="4" w:space="0" w:color="000000"/>
              <w:left w:val="single" w:sz="4" w:space="0" w:color="000000"/>
              <w:bottom w:val="single" w:sz="4" w:space="0" w:color="000000"/>
              <w:right w:val="single" w:sz="4" w:space="0" w:color="000000"/>
            </w:tcBorders>
            <w:vAlign w:val="center"/>
          </w:tcPr>
          <w:p w14:paraId="24499B3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6D41D9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280F65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2876329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不可编辑，仅展示，根据所选会议负责人自动带出所属岗位名称</w:t>
            </w:r>
          </w:p>
        </w:tc>
        <w:tc>
          <w:tcPr>
            <w:tcW w:w="1117" w:type="dxa"/>
            <w:tcBorders>
              <w:top w:val="single" w:sz="4" w:space="0" w:color="000000"/>
              <w:left w:val="single" w:sz="4" w:space="0" w:color="000000"/>
              <w:bottom w:val="single" w:sz="4" w:space="0" w:color="000000"/>
              <w:right w:val="single" w:sz="4" w:space="0" w:color="000000"/>
            </w:tcBorders>
            <w:vAlign w:val="center"/>
          </w:tcPr>
          <w:p w14:paraId="597F379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0084E5A4"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56A7E2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c>
          <w:tcPr>
            <w:tcW w:w="639" w:type="dxa"/>
            <w:tcBorders>
              <w:top w:val="single" w:sz="4" w:space="0" w:color="000000"/>
              <w:left w:val="single" w:sz="4" w:space="0" w:color="000000"/>
              <w:bottom w:val="single" w:sz="4" w:space="0" w:color="000000"/>
              <w:right w:val="single" w:sz="4" w:space="0" w:color="000000"/>
            </w:tcBorders>
            <w:vAlign w:val="center"/>
          </w:tcPr>
          <w:p w14:paraId="6175584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r>
      <w:tr w:rsidR="00CF6F30" w14:paraId="27F18EE5" w14:textId="77777777">
        <w:trPr>
          <w:trHeight w:val="360"/>
        </w:trPr>
        <w:tc>
          <w:tcPr>
            <w:tcW w:w="540" w:type="dxa"/>
            <w:vMerge/>
            <w:vAlign w:val="center"/>
          </w:tcPr>
          <w:p w14:paraId="157CC077"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DF046E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负责人岗位</w:t>
            </w:r>
          </w:p>
        </w:tc>
        <w:tc>
          <w:tcPr>
            <w:tcW w:w="666" w:type="dxa"/>
            <w:tcBorders>
              <w:top w:val="single" w:sz="4" w:space="0" w:color="000000"/>
              <w:left w:val="single" w:sz="4" w:space="0" w:color="000000"/>
              <w:bottom w:val="single" w:sz="4" w:space="0" w:color="000000"/>
              <w:right w:val="single" w:sz="4" w:space="0" w:color="000000"/>
            </w:tcBorders>
            <w:vAlign w:val="center"/>
          </w:tcPr>
          <w:p w14:paraId="35DD1C8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7E9C56C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4EB94A0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3559208B"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37424AF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0542B0BD"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6A82EF5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C23DA2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1F986703" w14:textId="77777777">
        <w:trPr>
          <w:trHeight w:val="1924"/>
        </w:trPr>
        <w:tc>
          <w:tcPr>
            <w:tcW w:w="540" w:type="dxa"/>
            <w:vMerge/>
            <w:vAlign w:val="center"/>
          </w:tcPr>
          <w:p w14:paraId="17CBBEEC"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E68339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会议类型</w:t>
            </w:r>
          </w:p>
        </w:tc>
        <w:tc>
          <w:tcPr>
            <w:tcW w:w="666" w:type="dxa"/>
            <w:tcBorders>
              <w:top w:val="single" w:sz="4" w:space="0" w:color="000000"/>
              <w:left w:val="single" w:sz="4" w:space="0" w:color="000000"/>
              <w:bottom w:val="single" w:sz="4" w:space="0" w:color="000000"/>
              <w:right w:val="single" w:sz="4" w:space="0" w:color="000000"/>
            </w:tcBorders>
            <w:vAlign w:val="center"/>
          </w:tcPr>
          <w:p w14:paraId="7E90B34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03A68E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BD77C7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04CE1E6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用户手工选择</w:t>
            </w:r>
          </w:p>
        </w:tc>
        <w:tc>
          <w:tcPr>
            <w:tcW w:w="1117" w:type="dxa"/>
            <w:tcBorders>
              <w:top w:val="single" w:sz="4" w:space="0" w:color="000000"/>
              <w:left w:val="single" w:sz="4" w:space="0" w:color="000000"/>
              <w:bottom w:val="single" w:sz="4" w:space="0" w:color="000000"/>
              <w:right w:val="single" w:sz="4" w:space="0" w:color="000000"/>
            </w:tcBorders>
            <w:vAlign w:val="center"/>
          </w:tcPr>
          <w:p w14:paraId="7270E1A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6F8CCEA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区域会</w:t>
            </w:r>
          </w:p>
          <w:p w14:paraId="07DFDB1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全国会</w:t>
            </w:r>
          </w:p>
          <w:p w14:paraId="31E5E5A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国际会</w:t>
            </w:r>
          </w:p>
          <w:p w14:paraId="5BA792F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其他咨询师活动</w:t>
            </w:r>
          </w:p>
          <w:p w14:paraId="46BD745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卫星会/专题会</w:t>
            </w:r>
          </w:p>
          <w:p w14:paraId="6D24A49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其他</w:t>
            </w:r>
          </w:p>
        </w:tc>
        <w:tc>
          <w:tcPr>
            <w:tcW w:w="663" w:type="dxa"/>
            <w:tcBorders>
              <w:top w:val="single" w:sz="4" w:space="0" w:color="000000"/>
              <w:left w:val="single" w:sz="4" w:space="0" w:color="000000"/>
              <w:bottom w:val="single" w:sz="4" w:space="0" w:color="000000"/>
              <w:right w:val="single" w:sz="4" w:space="0" w:color="000000"/>
            </w:tcBorders>
            <w:vAlign w:val="center"/>
          </w:tcPr>
          <w:p w14:paraId="31CBFCA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9A8F9A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1121183E" w14:textId="77777777">
        <w:trPr>
          <w:trHeight w:val="555"/>
        </w:trPr>
        <w:tc>
          <w:tcPr>
            <w:tcW w:w="540" w:type="dxa"/>
            <w:vMerge/>
            <w:vAlign w:val="center"/>
          </w:tcPr>
          <w:p w14:paraId="5BFB01CC"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4780E57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技术线</w:t>
            </w:r>
          </w:p>
        </w:tc>
        <w:tc>
          <w:tcPr>
            <w:tcW w:w="666" w:type="dxa"/>
            <w:tcBorders>
              <w:top w:val="single" w:sz="4" w:space="0" w:color="000000"/>
              <w:left w:val="single" w:sz="4" w:space="0" w:color="000000"/>
              <w:bottom w:val="single" w:sz="4" w:space="0" w:color="000000"/>
              <w:right w:val="single" w:sz="4" w:space="0" w:color="000000"/>
            </w:tcBorders>
            <w:vAlign w:val="center"/>
          </w:tcPr>
          <w:p w14:paraId="36F112A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966530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458B5D9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0E92A9A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用户手工选择</w:t>
            </w:r>
          </w:p>
        </w:tc>
        <w:tc>
          <w:tcPr>
            <w:tcW w:w="1117" w:type="dxa"/>
            <w:tcBorders>
              <w:top w:val="single" w:sz="4" w:space="0" w:color="000000"/>
              <w:left w:val="single" w:sz="4" w:space="0" w:color="000000"/>
              <w:bottom w:val="single" w:sz="4" w:space="0" w:color="000000"/>
              <w:right w:val="single" w:sz="4" w:space="0" w:color="000000"/>
            </w:tcBorders>
            <w:vAlign w:val="center"/>
          </w:tcPr>
          <w:p w14:paraId="2B84055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多选-下拉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02CD12D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士卓曼、安卓健、CCS、T-plus、</w:t>
            </w:r>
            <w:proofErr w:type="spellStart"/>
            <w:r>
              <w:rPr>
                <w:rFonts w:ascii="Microsoft YaHei" w:eastAsia="Microsoft YaHei" w:hAnsi="Microsoft YaHei" w:cs="Microsoft YaHei" w:hint="eastAsia"/>
                <w:color w:val="000000"/>
                <w:sz w:val="20"/>
              </w:rPr>
              <w:t>Medentika</w:t>
            </w:r>
            <w:proofErr w:type="spellEnd"/>
            <w:r>
              <w:rPr>
                <w:rFonts w:ascii="Microsoft YaHei" w:eastAsia="Microsoft YaHei" w:hAnsi="Microsoft YaHei" w:cs="Microsoft YaHei" w:hint="eastAsia"/>
                <w:color w:val="000000"/>
                <w:sz w:val="20"/>
              </w:rPr>
              <w:t>、</w:t>
            </w:r>
            <w:proofErr w:type="spellStart"/>
            <w:r>
              <w:rPr>
                <w:rFonts w:ascii="Microsoft YaHei" w:eastAsia="Microsoft YaHei" w:hAnsi="Microsoft YaHei" w:cs="Microsoft YaHei" w:hint="eastAsia"/>
                <w:color w:val="000000"/>
                <w:sz w:val="20"/>
              </w:rPr>
              <w:t>Neodent</w:t>
            </w:r>
            <w:proofErr w:type="spellEnd"/>
            <w:r>
              <w:rPr>
                <w:rFonts w:ascii="Microsoft YaHei" w:eastAsia="Microsoft YaHei" w:hAnsi="Microsoft YaHei" w:cs="Microsoft YaHei" w:hint="eastAsia"/>
                <w:color w:val="000000"/>
                <w:sz w:val="20"/>
              </w:rPr>
              <w:t>、Biomaterial、其他</w:t>
            </w:r>
          </w:p>
        </w:tc>
        <w:tc>
          <w:tcPr>
            <w:tcW w:w="663" w:type="dxa"/>
            <w:tcBorders>
              <w:top w:val="single" w:sz="4" w:space="0" w:color="000000"/>
              <w:left w:val="single" w:sz="4" w:space="0" w:color="000000"/>
              <w:bottom w:val="single" w:sz="4" w:space="0" w:color="000000"/>
              <w:right w:val="single" w:sz="4" w:space="0" w:color="000000"/>
            </w:tcBorders>
            <w:vAlign w:val="center"/>
          </w:tcPr>
          <w:p w14:paraId="1058020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B532E3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2408F58" w14:textId="77777777">
        <w:trPr>
          <w:trHeight w:val="360"/>
        </w:trPr>
        <w:tc>
          <w:tcPr>
            <w:tcW w:w="540" w:type="dxa"/>
            <w:vMerge/>
            <w:vAlign w:val="center"/>
          </w:tcPr>
          <w:p w14:paraId="126D6878"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0A4D6BE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会议名称</w:t>
            </w:r>
          </w:p>
        </w:tc>
        <w:tc>
          <w:tcPr>
            <w:tcW w:w="666" w:type="dxa"/>
            <w:tcBorders>
              <w:top w:val="single" w:sz="4" w:space="0" w:color="000000"/>
              <w:left w:val="single" w:sz="4" w:space="0" w:color="000000"/>
              <w:bottom w:val="single" w:sz="4" w:space="0" w:color="000000"/>
              <w:right w:val="single" w:sz="4" w:space="0" w:color="000000"/>
            </w:tcBorders>
            <w:vAlign w:val="center"/>
          </w:tcPr>
          <w:p w14:paraId="5731727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F01B24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1F21F0B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741D686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用户手工录入</w:t>
            </w:r>
          </w:p>
        </w:tc>
        <w:tc>
          <w:tcPr>
            <w:tcW w:w="1117" w:type="dxa"/>
            <w:tcBorders>
              <w:top w:val="single" w:sz="4" w:space="0" w:color="000000"/>
              <w:left w:val="single" w:sz="4" w:space="0" w:color="000000"/>
              <w:bottom w:val="single" w:sz="4" w:space="0" w:color="000000"/>
              <w:right w:val="single" w:sz="4" w:space="0" w:color="000000"/>
            </w:tcBorders>
            <w:vAlign w:val="center"/>
          </w:tcPr>
          <w:p w14:paraId="273B779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2F687211"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54ECBA3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8B080C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B3E1C4B" w14:textId="77777777">
        <w:trPr>
          <w:trHeight w:val="1515"/>
        </w:trPr>
        <w:tc>
          <w:tcPr>
            <w:tcW w:w="540" w:type="dxa"/>
            <w:vMerge/>
            <w:vAlign w:val="center"/>
          </w:tcPr>
          <w:p w14:paraId="7FD56AEE"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39742BB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会议开始时间</w:t>
            </w:r>
          </w:p>
        </w:tc>
        <w:tc>
          <w:tcPr>
            <w:tcW w:w="666" w:type="dxa"/>
            <w:tcBorders>
              <w:top w:val="single" w:sz="4" w:space="0" w:color="000000"/>
              <w:left w:val="single" w:sz="4" w:space="0" w:color="000000"/>
              <w:bottom w:val="single" w:sz="4" w:space="0" w:color="000000"/>
              <w:right w:val="single" w:sz="4" w:space="0" w:color="000000"/>
            </w:tcBorders>
            <w:vAlign w:val="center"/>
          </w:tcPr>
          <w:p w14:paraId="38BCE94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424D7F8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221AC1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50D2DC1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1. 至少提前3个自然日申请，当天最早可申请第四天0点及以后的会议</w:t>
            </w:r>
          </w:p>
          <w:p w14:paraId="44526F5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 会议主动变更：会议开始时间前1小时之后不能变更会议</w:t>
            </w:r>
          </w:p>
          <w:p w14:paraId="298648A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3. 会议变更在会议开始时间前还未审批完成则按原计划</w:t>
            </w:r>
            <w:r>
              <w:rPr>
                <w:rFonts w:ascii="Microsoft YaHei" w:eastAsia="Microsoft YaHei" w:hAnsi="Microsoft YaHei" w:cs="Microsoft YaHei" w:hint="eastAsia"/>
                <w:color w:val="000000"/>
                <w:sz w:val="20"/>
              </w:rPr>
              <w:lastRenderedPageBreak/>
              <w:t>执行</w:t>
            </w:r>
          </w:p>
        </w:tc>
        <w:tc>
          <w:tcPr>
            <w:tcW w:w="1117" w:type="dxa"/>
            <w:tcBorders>
              <w:top w:val="single" w:sz="4" w:space="0" w:color="000000"/>
              <w:left w:val="single" w:sz="4" w:space="0" w:color="000000"/>
              <w:bottom w:val="single" w:sz="4" w:space="0" w:color="000000"/>
              <w:right w:val="single" w:sz="4" w:space="0" w:color="000000"/>
            </w:tcBorders>
            <w:vAlign w:val="center"/>
          </w:tcPr>
          <w:p w14:paraId="1F9E05A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时间控件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0C4BF9D1"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59BB7D1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08BB0E7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7A4B140D" w14:textId="77777777">
        <w:trPr>
          <w:trHeight w:val="2655"/>
        </w:trPr>
        <w:tc>
          <w:tcPr>
            <w:tcW w:w="540" w:type="dxa"/>
            <w:vMerge/>
            <w:vAlign w:val="center"/>
          </w:tcPr>
          <w:p w14:paraId="253352FE"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3D03B1D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会议结束时间</w:t>
            </w:r>
          </w:p>
        </w:tc>
        <w:tc>
          <w:tcPr>
            <w:tcW w:w="666" w:type="dxa"/>
            <w:tcBorders>
              <w:top w:val="single" w:sz="4" w:space="0" w:color="000000"/>
              <w:left w:val="single" w:sz="4" w:space="0" w:color="000000"/>
              <w:bottom w:val="single" w:sz="4" w:space="0" w:color="000000"/>
              <w:right w:val="single" w:sz="4" w:space="0" w:color="000000"/>
            </w:tcBorders>
            <w:vAlign w:val="center"/>
          </w:tcPr>
          <w:p w14:paraId="51CB521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018F7E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58EC021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7118C84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 会议结束时间选择范围：</w:t>
            </w:r>
            <w:proofErr w:type="gramStart"/>
            <w:r>
              <w:rPr>
                <w:rFonts w:ascii="Microsoft YaHei" w:eastAsia="Microsoft YaHei" w:hAnsi="Microsoft YaHei" w:cs="Microsoft YaHei" w:hint="eastAsia"/>
                <w:color w:val="000000"/>
                <w:sz w:val="20"/>
              </w:rPr>
              <w:t>需晚于</w:t>
            </w:r>
            <w:proofErr w:type="gramEnd"/>
            <w:r>
              <w:rPr>
                <w:rFonts w:ascii="Microsoft YaHei" w:eastAsia="Microsoft YaHei" w:hAnsi="Microsoft YaHei" w:cs="Microsoft YaHei" w:hint="eastAsia"/>
                <w:color w:val="000000"/>
                <w:sz w:val="20"/>
              </w:rPr>
              <w:t>会议开始时间（系统强控）</w:t>
            </w:r>
          </w:p>
          <w:p w14:paraId="5EC9364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 会议时长：</w:t>
            </w:r>
          </w:p>
          <w:p w14:paraId="6834D30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w:t>
            </w:r>
            <w:proofErr w:type="gramStart"/>
            <w:r>
              <w:rPr>
                <w:rFonts w:ascii="Microsoft YaHei" w:eastAsia="Microsoft YaHei" w:hAnsi="Microsoft YaHei" w:cs="Microsoft YaHei" w:hint="eastAsia"/>
                <w:color w:val="000000"/>
                <w:sz w:val="20"/>
              </w:rPr>
              <w:t>非纯线上</w:t>
            </w:r>
            <w:proofErr w:type="gramEnd"/>
            <w:r>
              <w:rPr>
                <w:rFonts w:ascii="Microsoft YaHei" w:eastAsia="Microsoft YaHei" w:hAnsi="Microsoft YaHei" w:cs="Microsoft YaHei" w:hint="eastAsia"/>
                <w:color w:val="000000"/>
                <w:sz w:val="20"/>
              </w:rPr>
              <w:t>会的会议时长大于等于60min</w:t>
            </w:r>
          </w:p>
          <w:p w14:paraId="4D91AAE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w:t>
            </w:r>
            <w:proofErr w:type="gramStart"/>
            <w:r>
              <w:rPr>
                <w:rFonts w:ascii="Microsoft YaHei" w:eastAsia="Microsoft YaHei" w:hAnsi="Microsoft YaHei" w:cs="Microsoft YaHei" w:hint="eastAsia"/>
                <w:color w:val="000000"/>
                <w:sz w:val="20"/>
              </w:rPr>
              <w:t>纯线上</w:t>
            </w:r>
            <w:proofErr w:type="gramEnd"/>
            <w:r>
              <w:rPr>
                <w:rFonts w:ascii="Microsoft YaHei" w:eastAsia="Microsoft YaHei" w:hAnsi="Microsoft YaHei" w:cs="Microsoft YaHei" w:hint="eastAsia"/>
                <w:color w:val="000000"/>
                <w:sz w:val="20"/>
              </w:rPr>
              <w:t>会的会议时长大于等于30min</w:t>
            </w:r>
          </w:p>
        </w:tc>
        <w:tc>
          <w:tcPr>
            <w:tcW w:w="1117" w:type="dxa"/>
            <w:tcBorders>
              <w:top w:val="single" w:sz="4" w:space="0" w:color="000000"/>
              <w:left w:val="single" w:sz="4" w:space="0" w:color="000000"/>
              <w:bottom w:val="single" w:sz="4" w:space="0" w:color="000000"/>
              <w:right w:val="single" w:sz="4" w:space="0" w:color="000000"/>
            </w:tcBorders>
            <w:vAlign w:val="center"/>
          </w:tcPr>
          <w:p w14:paraId="68576D6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时间控件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7D0D4622"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148834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55E04D0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7AE0380" w14:textId="77777777">
        <w:trPr>
          <w:trHeight w:val="360"/>
        </w:trPr>
        <w:tc>
          <w:tcPr>
            <w:tcW w:w="540" w:type="dxa"/>
            <w:vMerge/>
            <w:vAlign w:val="center"/>
          </w:tcPr>
          <w:p w14:paraId="4FF76F4C"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275971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会议形式</w:t>
            </w:r>
          </w:p>
        </w:tc>
        <w:tc>
          <w:tcPr>
            <w:tcW w:w="666" w:type="dxa"/>
            <w:tcBorders>
              <w:top w:val="single" w:sz="4" w:space="0" w:color="000000"/>
              <w:left w:val="single" w:sz="4" w:space="0" w:color="000000"/>
              <w:bottom w:val="single" w:sz="4" w:space="0" w:color="000000"/>
              <w:right w:val="single" w:sz="4" w:space="0" w:color="000000"/>
            </w:tcBorders>
            <w:vAlign w:val="center"/>
          </w:tcPr>
          <w:p w14:paraId="543331F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4B0FAE6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3A3C7E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2D38616D"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66FE662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单选-平铺</w:t>
            </w:r>
          </w:p>
        </w:tc>
        <w:tc>
          <w:tcPr>
            <w:tcW w:w="1905" w:type="dxa"/>
            <w:tcBorders>
              <w:top w:val="single" w:sz="4" w:space="0" w:color="000000"/>
              <w:left w:val="single" w:sz="4" w:space="0" w:color="000000"/>
              <w:bottom w:val="single" w:sz="4" w:space="0" w:color="000000"/>
              <w:right w:val="single" w:sz="4" w:space="0" w:color="000000"/>
            </w:tcBorders>
            <w:vAlign w:val="center"/>
          </w:tcPr>
          <w:p w14:paraId="48A1613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线上、线下、线上+线下</w:t>
            </w:r>
          </w:p>
        </w:tc>
        <w:tc>
          <w:tcPr>
            <w:tcW w:w="663" w:type="dxa"/>
            <w:tcBorders>
              <w:top w:val="single" w:sz="4" w:space="0" w:color="000000"/>
              <w:left w:val="single" w:sz="4" w:space="0" w:color="000000"/>
              <w:bottom w:val="single" w:sz="4" w:space="0" w:color="000000"/>
              <w:right w:val="single" w:sz="4" w:space="0" w:color="000000"/>
            </w:tcBorders>
            <w:vAlign w:val="center"/>
          </w:tcPr>
          <w:p w14:paraId="721BA1F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292288C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C5813C2" w14:textId="77777777">
        <w:trPr>
          <w:trHeight w:val="360"/>
        </w:trPr>
        <w:tc>
          <w:tcPr>
            <w:tcW w:w="540" w:type="dxa"/>
            <w:vMerge/>
            <w:vAlign w:val="center"/>
          </w:tcPr>
          <w:p w14:paraId="5720E520"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402EFB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线上会议平台</w:t>
            </w:r>
          </w:p>
        </w:tc>
        <w:tc>
          <w:tcPr>
            <w:tcW w:w="666" w:type="dxa"/>
            <w:tcBorders>
              <w:top w:val="single" w:sz="4" w:space="0" w:color="000000"/>
              <w:left w:val="single" w:sz="4" w:space="0" w:color="000000"/>
              <w:bottom w:val="single" w:sz="4" w:space="0" w:color="000000"/>
              <w:right w:val="single" w:sz="4" w:space="0" w:color="000000"/>
            </w:tcBorders>
            <w:vAlign w:val="center"/>
          </w:tcPr>
          <w:p w14:paraId="1FB3195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4DF307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纯线下，不展示该字段</w:t>
            </w:r>
          </w:p>
        </w:tc>
        <w:tc>
          <w:tcPr>
            <w:tcW w:w="418" w:type="dxa"/>
            <w:tcBorders>
              <w:top w:val="single" w:sz="4" w:space="0" w:color="000000"/>
              <w:left w:val="single" w:sz="4" w:space="0" w:color="000000"/>
              <w:bottom w:val="single" w:sz="4" w:space="0" w:color="000000"/>
              <w:right w:val="single" w:sz="4" w:space="0" w:color="000000"/>
            </w:tcBorders>
            <w:vAlign w:val="center"/>
          </w:tcPr>
          <w:p w14:paraId="7152F84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170ACA34"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13FBF8A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447E9DEB" w14:textId="77777777" w:rsidR="00CF6F30" w:rsidRDefault="00F0093C">
            <w:pPr>
              <w:rPr>
                <w:rFonts w:ascii="Microsoft YaHei" w:eastAsia="Microsoft YaHei" w:hAnsi="Microsoft YaHei" w:cs="Microsoft YaHei" w:hint="eastAsia"/>
              </w:rPr>
            </w:pPr>
            <w:proofErr w:type="gramStart"/>
            <w:r>
              <w:rPr>
                <w:rFonts w:ascii="Microsoft YaHei" w:eastAsia="Microsoft YaHei" w:hAnsi="Microsoft YaHei" w:cs="Microsoft YaHei" w:hint="eastAsia"/>
                <w:color w:val="000000"/>
                <w:sz w:val="20"/>
              </w:rPr>
              <w:t>腾讯会议</w:t>
            </w:r>
            <w:proofErr w:type="gramEnd"/>
            <w:r>
              <w:rPr>
                <w:rFonts w:ascii="Microsoft YaHei" w:eastAsia="Microsoft YaHei" w:hAnsi="Microsoft YaHei" w:cs="Microsoft YaHei" w:hint="eastAsia"/>
                <w:color w:val="000000"/>
                <w:sz w:val="20"/>
              </w:rPr>
              <w:t>、teams、其他</w:t>
            </w:r>
          </w:p>
        </w:tc>
        <w:tc>
          <w:tcPr>
            <w:tcW w:w="663" w:type="dxa"/>
            <w:tcBorders>
              <w:top w:val="single" w:sz="4" w:space="0" w:color="000000"/>
              <w:left w:val="single" w:sz="4" w:space="0" w:color="000000"/>
              <w:bottom w:val="single" w:sz="4" w:space="0" w:color="000000"/>
              <w:right w:val="single" w:sz="4" w:space="0" w:color="000000"/>
            </w:tcBorders>
            <w:vAlign w:val="center"/>
          </w:tcPr>
          <w:p w14:paraId="487D214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03718F2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7C40BA44" w14:textId="77777777">
        <w:trPr>
          <w:trHeight w:val="628"/>
        </w:trPr>
        <w:tc>
          <w:tcPr>
            <w:tcW w:w="540" w:type="dxa"/>
            <w:vMerge/>
            <w:vAlign w:val="center"/>
          </w:tcPr>
          <w:p w14:paraId="74AD7233"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3D03060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线上会议链接</w:t>
            </w:r>
          </w:p>
        </w:tc>
        <w:tc>
          <w:tcPr>
            <w:tcW w:w="666" w:type="dxa"/>
            <w:tcBorders>
              <w:top w:val="single" w:sz="4" w:space="0" w:color="000000"/>
              <w:left w:val="single" w:sz="4" w:space="0" w:color="000000"/>
              <w:bottom w:val="single" w:sz="4" w:space="0" w:color="000000"/>
              <w:right w:val="single" w:sz="4" w:space="0" w:color="000000"/>
            </w:tcBorders>
            <w:vAlign w:val="center"/>
          </w:tcPr>
          <w:p w14:paraId="380B7CA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2BBB114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纯线下，不展示该字段</w:t>
            </w:r>
          </w:p>
        </w:tc>
        <w:tc>
          <w:tcPr>
            <w:tcW w:w="418" w:type="dxa"/>
            <w:tcBorders>
              <w:top w:val="single" w:sz="4" w:space="0" w:color="000000"/>
              <w:left w:val="single" w:sz="4" w:space="0" w:color="000000"/>
              <w:bottom w:val="single" w:sz="4" w:space="0" w:color="000000"/>
              <w:right w:val="single" w:sz="4" w:space="0" w:color="000000"/>
            </w:tcBorders>
            <w:vAlign w:val="center"/>
          </w:tcPr>
          <w:p w14:paraId="4291AF9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6A0B4BC3"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4E66725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4B3D997F"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15367CD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665F5C6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3A91B8B" w14:textId="77777777">
        <w:trPr>
          <w:trHeight w:val="555"/>
        </w:trPr>
        <w:tc>
          <w:tcPr>
            <w:tcW w:w="540" w:type="dxa"/>
            <w:vMerge/>
            <w:vAlign w:val="center"/>
          </w:tcPr>
          <w:p w14:paraId="6741D4E4"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391267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会议城市</w:t>
            </w:r>
          </w:p>
        </w:tc>
        <w:tc>
          <w:tcPr>
            <w:tcW w:w="666" w:type="dxa"/>
            <w:tcBorders>
              <w:top w:val="single" w:sz="4" w:space="0" w:color="000000"/>
              <w:left w:val="single" w:sz="4" w:space="0" w:color="000000"/>
              <w:bottom w:val="single" w:sz="4" w:space="0" w:color="000000"/>
              <w:right w:val="single" w:sz="4" w:space="0" w:color="000000"/>
            </w:tcBorders>
            <w:vAlign w:val="center"/>
          </w:tcPr>
          <w:p w14:paraId="527E665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6283A9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605DAFA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0528042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1）输入框默认提示：如</w:t>
            </w:r>
            <w:proofErr w:type="gramStart"/>
            <w:r>
              <w:rPr>
                <w:rFonts w:ascii="Microsoft YaHei" w:eastAsia="Microsoft YaHei" w:hAnsi="Microsoft YaHei" w:cs="Microsoft YaHei" w:hint="eastAsia"/>
                <w:color w:val="000000"/>
                <w:sz w:val="20"/>
              </w:rPr>
              <w:t>您当前未</w:t>
            </w:r>
            <w:proofErr w:type="gramEnd"/>
            <w:r>
              <w:rPr>
                <w:rFonts w:ascii="Microsoft YaHei" w:eastAsia="Microsoft YaHei" w:hAnsi="Microsoft YaHei" w:cs="Microsoft YaHei" w:hint="eastAsia"/>
                <w:color w:val="000000"/>
                <w:sz w:val="20"/>
              </w:rPr>
              <w:t>在下拉框查询到具体城市，可在线模糊搜索</w:t>
            </w:r>
          </w:p>
          <w:p w14:paraId="6B34941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2）可检索境外城市</w:t>
            </w:r>
          </w:p>
        </w:tc>
        <w:tc>
          <w:tcPr>
            <w:tcW w:w="1117" w:type="dxa"/>
            <w:tcBorders>
              <w:top w:val="single" w:sz="4" w:space="0" w:color="000000"/>
              <w:left w:val="single" w:sz="4" w:space="0" w:color="000000"/>
              <w:bottom w:val="single" w:sz="4" w:space="0" w:color="000000"/>
              <w:right w:val="single" w:sz="4" w:space="0" w:color="000000"/>
            </w:tcBorders>
            <w:vAlign w:val="center"/>
          </w:tcPr>
          <w:p w14:paraId="5B218E6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31617FE8"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474A36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09AC674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FAEEE27" w14:textId="77777777">
        <w:trPr>
          <w:trHeight w:val="1882"/>
        </w:trPr>
        <w:tc>
          <w:tcPr>
            <w:tcW w:w="540" w:type="dxa"/>
            <w:vMerge/>
            <w:vAlign w:val="center"/>
          </w:tcPr>
          <w:p w14:paraId="16C1C0DA"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21016F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会议地点(具体到会场酒店)</w:t>
            </w:r>
          </w:p>
        </w:tc>
        <w:tc>
          <w:tcPr>
            <w:tcW w:w="666" w:type="dxa"/>
            <w:tcBorders>
              <w:top w:val="single" w:sz="4" w:space="0" w:color="000000"/>
              <w:left w:val="single" w:sz="4" w:space="0" w:color="000000"/>
              <w:bottom w:val="single" w:sz="4" w:space="0" w:color="000000"/>
              <w:right w:val="single" w:sz="4" w:space="0" w:color="000000"/>
            </w:tcBorders>
            <w:vAlign w:val="center"/>
          </w:tcPr>
          <w:p w14:paraId="5E4D6B7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B21032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1C83F01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0C9DE61E"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2091BEE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12547723"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4D6B326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247AB96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7FA602A5" w14:textId="77777777">
        <w:trPr>
          <w:trHeight w:val="4050"/>
        </w:trPr>
        <w:tc>
          <w:tcPr>
            <w:tcW w:w="540" w:type="dxa"/>
            <w:vMerge/>
            <w:vAlign w:val="center"/>
          </w:tcPr>
          <w:p w14:paraId="330912D2"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E23CCD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外部参会人数（不含讲者）</w:t>
            </w:r>
          </w:p>
        </w:tc>
        <w:tc>
          <w:tcPr>
            <w:tcW w:w="666" w:type="dxa"/>
            <w:tcBorders>
              <w:top w:val="single" w:sz="4" w:space="0" w:color="000000"/>
              <w:left w:val="single" w:sz="4" w:space="0" w:color="000000"/>
              <w:bottom w:val="single" w:sz="4" w:space="0" w:color="000000"/>
              <w:right w:val="single" w:sz="4" w:space="0" w:color="000000"/>
            </w:tcBorders>
            <w:vAlign w:val="center"/>
          </w:tcPr>
          <w:p w14:paraId="3E764A0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B035E3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B4326A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4A2D812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1）默认为0，允许等于0，除非存在第二点、第三点限制</w:t>
            </w:r>
          </w:p>
          <w:p w14:paraId="4EC04B0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w:t>
            </w:r>
            <w:proofErr w:type="gramStart"/>
            <w:r>
              <w:rPr>
                <w:rFonts w:ascii="Microsoft YaHei" w:eastAsia="Microsoft YaHei" w:hAnsi="Microsoft YaHei" w:cs="Microsoft YaHei" w:hint="eastAsia"/>
                <w:color w:val="000000"/>
                <w:sz w:val="20"/>
              </w:rPr>
              <w:t>若参</w:t>
            </w:r>
            <w:proofErr w:type="gramEnd"/>
            <w:r>
              <w:rPr>
                <w:rFonts w:ascii="Microsoft YaHei" w:eastAsia="Microsoft YaHei" w:hAnsi="Microsoft YaHei" w:cs="Microsoft YaHei" w:hint="eastAsia"/>
                <w:color w:val="000000"/>
                <w:sz w:val="20"/>
              </w:rPr>
              <w:t>会者信息模块，选择了具体的外部参会人，则填写的外部参会人数需大于等于选择的名单人数，强控；</w:t>
            </w:r>
          </w:p>
          <w:p w14:paraId="420BE6B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3）所有会议类型，付费讲者（0元讲者不计入）与外部参会者的比例需≥1:5（即每1名付费讲者至少对应5名外部参会者）。</w:t>
            </w:r>
          </w:p>
        </w:tc>
        <w:tc>
          <w:tcPr>
            <w:tcW w:w="1117" w:type="dxa"/>
            <w:tcBorders>
              <w:top w:val="single" w:sz="4" w:space="0" w:color="000000"/>
              <w:left w:val="single" w:sz="4" w:space="0" w:color="000000"/>
              <w:bottom w:val="single" w:sz="4" w:space="0" w:color="000000"/>
              <w:right w:val="single" w:sz="4" w:space="0" w:color="000000"/>
            </w:tcBorders>
            <w:vAlign w:val="center"/>
          </w:tcPr>
          <w:p w14:paraId="5D9E249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16EF6EBC"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7A77D1A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61B2C5B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5779A9AB" w14:textId="77777777">
        <w:trPr>
          <w:trHeight w:val="1545"/>
        </w:trPr>
        <w:tc>
          <w:tcPr>
            <w:tcW w:w="540" w:type="dxa"/>
            <w:vMerge/>
            <w:vAlign w:val="center"/>
          </w:tcPr>
          <w:p w14:paraId="473235A8"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C41577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内部参会人数</w:t>
            </w:r>
          </w:p>
        </w:tc>
        <w:tc>
          <w:tcPr>
            <w:tcW w:w="666" w:type="dxa"/>
            <w:tcBorders>
              <w:top w:val="single" w:sz="4" w:space="0" w:color="000000"/>
              <w:left w:val="single" w:sz="4" w:space="0" w:color="000000"/>
              <w:bottom w:val="single" w:sz="4" w:space="0" w:color="000000"/>
              <w:right w:val="single" w:sz="4" w:space="0" w:color="000000"/>
            </w:tcBorders>
            <w:vAlign w:val="center"/>
          </w:tcPr>
          <w:p w14:paraId="21C4F84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C74738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A802E4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627C0A6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1）默认为0，所有类型允许等于0，除非存在第二点限制</w:t>
            </w:r>
          </w:p>
          <w:p w14:paraId="4BA8A6A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w:t>
            </w:r>
            <w:proofErr w:type="gramStart"/>
            <w:r>
              <w:rPr>
                <w:rFonts w:ascii="Microsoft YaHei" w:eastAsia="Microsoft YaHei" w:hAnsi="Microsoft YaHei" w:cs="Microsoft YaHei" w:hint="eastAsia"/>
                <w:color w:val="000000"/>
                <w:sz w:val="20"/>
              </w:rPr>
              <w:t>若参</w:t>
            </w:r>
            <w:proofErr w:type="gramEnd"/>
            <w:r>
              <w:rPr>
                <w:rFonts w:ascii="Microsoft YaHei" w:eastAsia="Microsoft YaHei" w:hAnsi="Microsoft YaHei" w:cs="Microsoft YaHei" w:hint="eastAsia"/>
                <w:color w:val="000000"/>
                <w:sz w:val="20"/>
              </w:rPr>
              <w:t>会者信息模块，选择了具体的内部参会人，则填写的内部参会人数需大于等于选择的名单人数，强控；</w:t>
            </w:r>
          </w:p>
        </w:tc>
        <w:tc>
          <w:tcPr>
            <w:tcW w:w="1117" w:type="dxa"/>
            <w:tcBorders>
              <w:top w:val="single" w:sz="4" w:space="0" w:color="000000"/>
              <w:left w:val="single" w:sz="4" w:space="0" w:color="000000"/>
              <w:bottom w:val="single" w:sz="4" w:space="0" w:color="000000"/>
              <w:right w:val="single" w:sz="4" w:space="0" w:color="000000"/>
            </w:tcBorders>
            <w:vAlign w:val="center"/>
          </w:tcPr>
          <w:p w14:paraId="200E313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5B827E3E"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3831EF0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6EAAFB7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757DEED" w14:textId="77777777">
        <w:trPr>
          <w:trHeight w:val="360"/>
        </w:trPr>
        <w:tc>
          <w:tcPr>
            <w:tcW w:w="540" w:type="dxa"/>
            <w:vMerge/>
            <w:vAlign w:val="center"/>
          </w:tcPr>
          <w:p w14:paraId="6AEED731"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7C2551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讲者人数</w:t>
            </w:r>
          </w:p>
        </w:tc>
        <w:tc>
          <w:tcPr>
            <w:tcW w:w="666" w:type="dxa"/>
            <w:tcBorders>
              <w:top w:val="single" w:sz="4" w:space="0" w:color="000000"/>
              <w:left w:val="single" w:sz="4" w:space="0" w:color="000000"/>
              <w:bottom w:val="single" w:sz="4" w:space="0" w:color="000000"/>
              <w:right w:val="single" w:sz="4" w:space="0" w:color="000000"/>
            </w:tcBorders>
            <w:vAlign w:val="center"/>
          </w:tcPr>
          <w:p w14:paraId="2547D2A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4F688B4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78B441B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3649ED4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不可编辑，仅展示，自动带出选择的讲者人数</w:t>
            </w:r>
          </w:p>
        </w:tc>
        <w:tc>
          <w:tcPr>
            <w:tcW w:w="1117" w:type="dxa"/>
            <w:tcBorders>
              <w:top w:val="single" w:sz="4" w:space="0" w:color="000000"/>
              <w:left w:val="single" w:sz="4" w:space="0" w:color="000000"/>
              <w:bottom w:val="single" w:sz="4" w:space="0" w:color="000000"/>
              <w:right w:val="single" w:sz="4" w:space="0" w:color="000000"/>
            </w:tcBorders>
            <w:vAlign w:val="center"/>
          </w:tcPr>
          <w:p w14:paraId="4D20E14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016E95B8"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A72672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c>
          <w:tcPr>
            <w:tcW w:w="639" w:type="dxa"/>
            <w:tcBorders>
              <w:top w:val="single" w:sz="4" w:space="0" w:color="000000"/>
              <w:left w:val="single" w:sz="4" w:space="0" w:color="000000"/>
              <w:bottom w:val="single" w:sz="4" w:space="0" w:color="000000"/>
              <w:right w:val="single" w:sz="4" w:space="0" w:color="000000"/>
            </w:tcBorders>
            <w:vAlign w:val="center"/>
          </w:tcPr>
          <w:p w14:paraId="61ECC6B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r>
      <w:tr w:rsidR="00CF6F30" w14:paraId="2C4638F3" w14:textId="77777777">
        <w:trPr>
          <w:trHeight w:val="555"/>
        </w:trPr>
        <w:tc>
          <w:tcPr>
            <w:tcW w:w="540" w:type="dxa"/>
            <w:vMerge/>
            <w:vAlign w:val="center"/>
          </w:tcPr>
          <w:p w14:paraId="797A9A2C"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F798A2F" w14:textId="77777777" w:rsidR="00CF6F30" w:rsidRDefault="00F0093C">
            <w:pPr>
              <w:rPr>
                <w:rFonts w:ascii="Microsoft YaHei" w:eastAsia="Microsoft YaHei" w:hAnsi="Microsoft YaHei" w:cs="Microsoft YaHei" w:hint="eastAsia"/>
              </w:rPr>
            </w:pPr>
            <w:proofErr w:type="gramStart"/>
            <w:r>
              <w:rPr>
                <w:rFonts w:ascii="Microsoft YaHei" w:eastAsia="Microsoft YaHei" w:hAnsi="Microsoft YaHei" w:cs="Microsoft YaHei" w:hint="eastAsia"/>
                <w:color w:val="000000"/>
                <w:sz w:val="20"/>
              </w:rPr>
              <w:t>参会</w:t>
            </w:r>
            <w:r>
              <w:rPr>
                <w:rFonts w:ascii="Microsoft YaHei" w:eastAsia="Microsoft YaHei" w:hAnsi="Microsoft YaHei" w:cs="Microsoft YaHei" w:hint="eastAsia"/>
                <w:color w:val="000000"/>
                <w:sz w:val="20"/>
              </w:rPr>
              <w:lastRenderedPageBreak/>
              <w:t>总</w:t>
            </w:r>
            <w:proofErr w:type="gramEnd"/>
            <w:r>
              <w:rPr>
                <w:rFonts w:ascii="Microsoft YaHei" w:eastAsia="Microsoft YaHei" w:hAnsi="Microsoft YaHei" w:cs="Microsoft YaHei" w:hint="eastAsia"/>
                <w:color w:val="000000"/>
                <w:sz w:val="20"/>
              </w:rPr>
              <w:t>人数</w:t>
            </w:r>
          </w:p>
        </w:tc>
        <w:tc>
          <w:tcPr>
            <w:tcW w:w="666" w:type="dxa"/>
            <w:tcBorders>
              <w:top w:val="single" w:sz="4" w:space="0" w:color="000000"/>
              <w:left w:val="single" w:sz="4" w:space="0" w:color="000000"/>
              <w:bottom w:val="single" w:sz="4" w:space="0" w:color="000000"/>
              <w:right w:val="single" w:sz="4" w:space="0" w:color="000000"/>
            </w:tcBorders>
            <w:vAlign w:val="center"/>
          </w:tcPr>
          <w:p w14:paraId="24B7253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211A5C8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B5BB84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w:t>
            </w:r>
            <w:r>
              <w:rPr>
                <w:rFonts w:ascii="Microsoft YaHei" w:eastAsia="Microsoft YaHei" w:hAnsi="Microsoft YaHei" w:cs="Microsoft YaHei" w:hint="eastAsia"/>
                <w:color w:val="000000"/>
                <w:sz w:val="20"/>
              </w:rPr>
              <w:lastRenderedPageBreak/>
              <w:t>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58BA29F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不可编辑，仅</w:t>
            </w:r>
            <w:r>
              <w:rPr>
                <w:rFonts w:ascii="Microsoft YaHei" w:eastAsia="Microsoft YaHei" w:hAnsi="Microsoft YaHei" w:cs="Microsoft YaHei" w:hint="eastAsia"/>
                <w:color w:val="000000"/>
                <w:sz w:val="20"/>
              </w:rPr>
              <w:lastRenderedPageBreak/>
              <w:t>展示，自动计算，</w:t>
            </w:r>
            <w:proofErr w:type="gramStart"/>
            <w:r>
              <w:rPr>
                <w:rFonts w:ascii="Microsoft YaHei" w:eastAsia="Microsoft YaHei" w:hAnsi="Microsoft YaHei" w:cs="Microsoft YaHei" w:hint="eastAsia"/>
                <w:color w:val="000000"/>
                <w:sz w:val="20"/>
              </w:rPr>
              <w:t>参会总</w:t>
            </w:r>
            <w:proofErr w:type="gramEnd"/>
            <w:r>
              <w:rPr>
                <w:rFonts w:ascii="Microsoft YaHei" w:eastAsia="Microsoft YaHei" w:hAnsi="Microsoft YaHei" w:cs="Microsoft YaHei" w:hint="eastAsia"/>
                <w:color w:val="000000"/>
                <w:sz w:val="20"/>
              </w:rPr>
              <w:t>人数=外部参会人数（不含讲者）+内部参会人数+讲者人数</w:t>
            </w:r>
          </w:p>
        </w:tc>
        <w:tc>
          <w:tcPr>
            <w:tcW w:w="1117" w:type="dxa"/>
            <w:tcBorders>
              <w:top w:val="single" w:sz="4" w:space="0" w:color="000000"/>
              <w:left w:val="single" w:sz="4" w:space="0" w:color="000000"/>
              <w:bottom w:val="single" w:sz="4" w:space="0" w:color="000000"/>
              <w:right w:val="single" w:sz="4" w:space="0" w:color="000000"/>
            </w:tcBorders>
            <w:vAlign w:val="center"/>
          </w:tcPr>
          <w:p w14:paraId="78E94B0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28EFA136"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C08567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w:t>
            </w:r>
            <w:r>
              <w:rPr>
                <w:rFonts w:ascii="Microsoft YaHei" w:eastAsia="Microsoft YaHei" w:hAnsi="Microsoft YaHei" w:cs="Microsoft YaHei" w:hint="eastAsia"/>
                <w:color w:val="000000"/>
                <w:sz w:val="20"/>
              </w:rPr>
              <w:lastRenderedPageBreak/>
              <w:t>用</w:t>
            </w:r>
          </w:p>
        </w:tc>
        <w:tc>
          <w:tcPr>
            <w:tcW w:w="639" w:type="dxa"/>
            <w:tcBorders>
              <w:top w:val="single" w:sz="4" w:space="0" w:color="000000"/>
              <w:left w:val="single" w:sz="4" w:space="0" w:color="000000"/>
              <w:bottom w:val="single" w:sz="4" w:space="0" w:color="000000"/>
              <w:right w:val="single" w:sz="4" w:space="0" w:color="000000"/>
            </w:tcBorders>
            <w:vAlign w:val="center"/>
          </w:tcPr>
          <w:p w14:paraId="36EA799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不适</w:t>
            </w:r>
            <w:r>
              <w:rPr>
                <w:rFonts w:ascii="Microsoft YaHei" w:eastAsia="Microsoft YaHei" w:hAnsi="Microsoft YaHei" w:cs="Microsoft YaHei" w:hint="eastAsia"/>
                <w:color w:val="000000"/>
                <w:sz w:val="20"/>
              </w:rPr>
              <w:lastRenderedPageBreak/>
              <w:t>用</w:t>
            </w:r>
          </w:p>
        </w:tc>
      </w:tr>
      <w:tr w:rsidR="00CF6F30" w14:paraId="2D8C07F4" w14:textId="77777777">
        <w:trPr>
          <w:trHeight w:val="1425"/>
        </w:trPr>
        <w:tc>
          <w:tcPr>
            <w:tcW w:w="540" w:type="dxa"/>
            <w:vMerge/>
            <w:vAlign w:val="center"/>
          </w:tcPr>
          <w:p w14:paraId="7AFA8142"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73DB03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关联三</w:t>
            </w:r>
            <w:proofErr w:type="gramStart"/>
            <w:r>
              <w:rPr>
                <w:rFonts w:ascii="Microsoft YaHei" w:eastAsia="Microsoft YaHei" w:hAnsi="Microsoft YaHei" w:cs="Microsoft YaHei" w:hint="eastAsia"/>
                <w:color w:val="000000"/>
                <w:sz w:val="20"/>
              </w:rPr>
              <w:t>方项目</w:t>
            </w:r>
            <w:proofErr w:type="gramEnd"/>
          </w:p>
        </w:tc>
        <w:tc>
          <w:tcPr>
            <w:tcW w:w="666" w:type="dxa"/>
            <w:tcBorders>
              <w:top w:val="single" w:sz="4" w:space="0" w:color="000000"/>
              <w:left w:val="single" w:sz="4" w:space="0" w:color="000000"/>
              <w:bottom w:val="single" w:sz="4" w:space="0" w:color="000000"/>
              <w:right w:val="single" w:sz="4" w:space="0" w:color="000000"/>
            </w:tcBorders>
            <w:vAlign w:val="center"/>
          </w:tcPr>
          <w:p w14:paraId="149F30B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仅[卫星会/专题会]出现</w:t>
            </w:r>
          </w:p>
        </w:tc>
        <w:tc>
          <w:tcPr>
            <w:tcW w:w="1373" w:type="dxa"/>
            <w:tcBorders>
              <w:top w:val="single" w:sz="4" w:space="0" w:color="000000"/>
              <w:left w:val="single" w:sz="4" w:space="0" w:color="000000"/>
              <w:bottom w:val="single" w:sz="4" w:space="0" w:color="000000"/>
              <w:right w:val="single" w:sz="4" w:space="0" w:color="000000"/>
            </w:tcBorders>
            <w:vAlign w:val="center"/>
          </w:tcPr>
          <w:p w14:paraId="3A1B94A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4F226D6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76CD1FF3"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364FAB4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296BBD4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选择范围：所有审批通过的[赞助第三</w:t>
            </w:r>
            <w:proofErr w:type="gramStart"/>
            <w:r>
              <w:rPr>
                <w:rFonts w:ascii="Microsoft YaHei" w:eastAsia="Microsoft YaHei" w:hAnsi="Microsoft YaHei" w:cs="Microsoft YaHei" w:hint="eastAsia"/>
                <w:color w:val="000000"/>
                <w:sz w:val="20"/>
              </w:rPr>
              <w:t>方学术</w:t>
            </w:r>
            <w:proofErr w:type="gramEnd"/>
            <w:r>
              <w:rPr>
                <w:rFonts w:ascii="Microsoft YaHei" w:eastAsia="Microsoft YaHei" w:hAnsi="Microsoft YaHei" w:cs="Microsoft YaHei" w:hint="eastAsia"/>
                <w:color w:val="000000"/>
                <w:sz w:val="20"/>
              </w:rPr>
              <w:t>活动]</w:t>
            </w:r>
          </w:p>
        </w:tc>
        <w:tc>
          <w:tcPr>
            <w:tcW w:w="663" w:type="dxa"/>
            <w:tcBorders>
              <w:top w:val="single" w:sz="4" w:space="0" w:color="000000"/>
              <w:left w:val="single" w:sz="4" w:space="0" w:color="000000"/>
              <w:bottom w:val="single" w:sz="4" w:space="0" w:color="000000"/>
              <w:right w:val="single" w:sz="4" w:space="0" w:color="000000"/>
            </w:tcBorders>
            <w:vAlign w:val="center"/>
          </w:tcPr>
          <w:p w14:paraId="2548525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628C74E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2BB52658" w14:textId="77777777">
        <w:trPr>
          <w:trHeight w:val="1425"/>
        </w:trPr>
        <w:tc>
          <w:tcPr>
            <w:tcW w:w="540" w:type="dxa"/>
            <w:vAlign w:val="center"/>
          </w:tcPr>
          <w:p w14:paraId="4AE54709"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58E2F89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会议主体</w:t>
            </w:r>
          </w:p>
        </w:tc>
        <w:tc>
          <w:tcPr>
            <w:tcW w:w="666" w:type="dxa"/>
            <w:tcBorders>
              <w:top w:val="single" w:sz="4" w:space="0" w:color="000000"/>
              <w:left w:val="single" w:sz="4" w:space="0" w:color="000000"/>
              <w:bottom w:val="single" w:sz="4" w:space="0" w:color="000000"/>
              <w:right w:val="single" w:sz="4" w:space="0" w:color="000000"/>
            </w:tcBorders>
            <w:vAlign w:val="center"/>
          </w:tcPr>
          <w:p w14:paraId="1666936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783220F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626E32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0CE4C668"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3F9C2D9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658DE15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士卓曼（中国）投资有限公司（SICN），士卓曼（北京）医疗器械贸易有限公司（STCN）</w:t>
            </w:r>
          </w:p>
        </w:tc>
        <w:tc>
          <w:tcPr>
            <w:tcW w:w="663" w:type="dxa"/>
            <w:tcBorders>
              <w:top w:val="single" w:sz="4" w:space="0" w:color="000000"/>
              <w:left w:val="single" w:sz="4" w:space="0" w:color="000000"/>
              <w:bottom w:val="single" w:sz="4" w:space="0" w:color="000000"/>
              <w:right w:val="single" w:sz="4" w:space="0" w:color="000000"/>
            </w:tcBorders>
            <w:vAlign w:val="center"/>
          </w:tcPr>
          <w:p w14:paraId="0F0A4DC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95775B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E492DD2" w14:textId="77777777">
        <w:trPr>
          <w:trHeight w:val="360"/>
        </w:trPr>
        <w:tc>
          <w:tcPr>
            <w:tcW w:w="540" w:type="dxa"/>
            <w:vMerge w:val="restart"/>
            <w:tcBorders>
              <w:top w:val="single" w:sz="4" w:space="0" w:color="CBCDD1"/>
              <w:left w:val="single" w:sz="4" w:space="0" w:color="000000"/>
              <w:bottom w:val="single" w:sz="4" w:space="0" w:color="000000"/>
              <w:right w:val="single" w:sz="4" w:space="0" w:color="000000"/>
            </w:tcBorders>
            <w:vAlign w:val="center"/>
          </w:tcPr>
          <w:p w14:paraId="26E7F0B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会议讲者</w:t>
            </w:r>
          </w:p>
        </w:tc>
        <w:tc>
          <w:tcPr>
            <w:tcW w:w="706" w:type="dxa"/>
            <w:tcBorders>
              <w:top w:val="single" w:sz="4" w:space="0" w:color="000000"/>
              <w:left w:val="single" w:sz="4" w:space="0" w:color="000000"/>
              <w:bottom w:val="single" w:sz="4" w:space="0" w:color="000000"/>
              <w:right w:val="single" w:sz="4" w:space="0" w:color="000000"/>
            </w:tcBorders>
            <w:vAlign w:val="center"/>
          </w:tcPr>
          <w:p w14:paraId="2B0B690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预算单号</w:t>
            </w:r>
          </w:p>
        </w:tc>
        <w:tc>
          <w:tcPr>
            <w:tcW w:w="666" w:type="dxa"/>
            <w:tcBorders>
              <w:top w:val="single" w:sz="4" w:space="0" w:color="000000"/>
              <w:left w:val="single" w:sz="4" w:space="0" w:color="000000"/>
              <w:bottom w:val="single" w:sz="4" w:space="0" w:color="000000"/>
              <w:right w:val="single" w:sz="4" w:space="0" w:color="000000"/>
            </w:tcBorders>
            <w:vAlign w:val="center"/>
          </w:tcPr>
          <w:p w14:paraId="6FC8769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7879C11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71F25BF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79BED1E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选择预算单号后，下列所有讲者可自动带出该预算单号，支持编辑</w:t>
            </w:r>
          </w:p>
        </w:tc>
        <w:tc>
          <w:tcPr>
            <w:tcW w:w="1117" w:type="dxa"/>
            <w:tcBorders>
              <w:top w:val="single" w:sz="4" w:space="0" w:color="000000"/>
              <w:left w:val="single" w:sz="4" w:space="0" w:color="000000"/>
              <w:bottom w:val="single" w:sz="4" w:space="0" w:color="000000"/>
              <w:right w:val="single" w:sz="4" w:space="0" w:color="000000"/>
            </w:tcBorders>
            <w:vAlign w:val="center"/>
          </w:tcPr>
          <w:p w14:paraId="28871CD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6269B460"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C39AC0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B896AA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D34FD93"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86FB04C"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1FCB39B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选择讲者</w:t>
            </w:r>
          </w:p>
        </w:tc>
        <w:tc>
          <w:tcPr>
            <w:tcW w:w="666" w:type="dxa"/>
            <w:tcBorders>
              <w:top w:val="single" w:sz="4" w:space="0" w:color="000000"/>
              <w:left w:val="single" w:sz="4" w:space="0" w:color="000000"/>
              <w:bottom w:val="single" w:sz="4" w:space="0" w:color="000000"/>
              <w:right w:val="single" w:sz="4" w:space="0" w:color="000000"/>
            </w:tcBorders>
            <w:vAlign w:val="center"/>
          </w:tcPr>
          <w:p w14:paraId="5272D13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9D1F93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753581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Y/N</w:t>
            </w:r>
          </w:p>
        </w:tc>
        <w:tc>
          <w:tcPr>
            <w:tcW w:w="1608" w:type="dxa"/>
            <w:tcBorders>
              <w:top w:val="single" w:sz="4" w:space="0" w:color="000000"/>
              <w:left w:val="single" w:sz="4" w:space="0" w:color="000000"/>
              <w:bottom w:val="single" w:sz="4" w:space="0" w:color="000000"/>
              <w:right w:val="single" w:sz="4" w:space="0" w:color="000000"/>
            </w:tcBorders>
            <w:vAlign w:val="center"/>
          </w:tcPr>
          <w:p w14:paraId="4367A71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可选择讲者范围：已入库的、有效的（已启用），所有讲者</w:t>
            </w:r>
          </w:p>
        </w:tc>
        <w:tc>
          <w:tcPr>
            <w:tcW w:w="1117" w:type="dxa"/>
            <w:tcBorders>
              <w:top w:val="single" w:sz="4" w:space="0" w:color="000000"/>
              <w:left w:val="single" w:sz="4" w:space="0" w:color="000000"/>
              <w:bottom w:val="single" w:sz="4" w:space="0" w:color="000000"/>
              <w:right w:val="single" w:sz="4" w:space="0" w:color="000000"/>
            </w:tcBorders>
            <w:vAlign w:val="center"/>
          </w:tcPr>
          <w:p w14:paraId="7A82591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75A201CE"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632C2C4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0AC788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230BE5AE" w14:textId="77777777">
        <w:trPr>
          <w:trHeight w:val="1242"/>
        </w:trPr>
        <w:tc>
          <w:tcPr>
            <w:tcW w:w="540" w:type="dxa"/>
            <w:vMerge/>
            <w:tcBorders>
              <w:top w:val="single" w:sz="4" w:space="0" w:color="000000"/>
              <w:left w:val="single" w:sz="4" w:space="0" w:color="000000"/>
              <w:bottom w:val="single" w:sz="4" w:space="0" w:color="000000"/>
              <w:right w:val="single" w:sz="4" w:space="0" w:color="000000"/>
            </w:tcBorders>
            <w:vAlign w:val="center"/>
          </w:tcPr>
          <w:p w14:paraId="24F0D749"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467FBEB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服务类型</w:t>
            </w:r>
          </w:p>
        </w:tc>
        <w:tc>
          <w:tcPr>
            <w:tcW w:w="666" w:type="dxa"/>
            <w:tcBorders>
              <w:top w:val="single" w:sz="4" w:space="0" w:color="000000"/>
              <w:left w:val="single" w:sz="4" w:space="0" w:color="000000"/>
              <w:bottom w:val="single" w:sz="4" w:space="0" w:color="000000"/>
              <w:right w:val="single" w:sz="4" w:space="0" w:color="000000"/>
            </w:tcBorders>
            <w:vAlign w:val="center"/>
          </w:tcPr>
          <w:p w14:paraId="2DC38ED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424B1E8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56DEEDC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41547868"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609BFF7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5BA3DE8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讲者、主席/主持、评委/点评、医学文献和病例撰写</w:t>
            </w:r>
            <w:del w:id="376" w:author="WPS_1761633435" w:date="2025-12-23T22:18:00Z">
              <w:r>
                <w:rPr>
                  <w:rFonts w:ascii="Microsoft YaHei" w:eastAsia="Microsoft YaHei" w:hAnsi="Microsoft YaHei" w:cs="Microsoft YaHei" w:hint="eastAsia"/>
                  <w:color w:val="000000"/>
                  <w:sz w:val="20"/>
                </w:rPr>
                <w:delText>、书面审稿/书面翻译</w:delText>
              </w:r>
            </w:del>
            <w:r>
              <w:rPr>
                <w:rFonts w:ascii="Microsoft YaHei" w:eastAsia="Microsoft YaHei" w:hAnsi="Microsoft YaHei" w:cs="Microsoft YaHei" w:hint="eastAsia"/>
                <w:color w:val="000000"/>
                <w:sz w:val="20"/>
              </w:rPr>
              <w:t>、其他</w:t>
            </w:r>
          </w:p>
        </w:tc>
        <w:tc>
          <w:tcPr>
            <w:tcW w:w="663" w:type="dxa"/>
            <w:tcBorders>
              <w:top w:val="single" w:sz="4" w:space="0" w:color="000000"/>
              <w:left w:val="single" w:sz="4" w:space="0" w:color="000000"/>
              <w:bottom w:val="single" w:sz="4" w:space="0" w:color="000000"/>
              <w:right w:val="single" w:sz="4" w:space="0" w:color="000000"/>
            </w:tcBorders>
            <w:vAlign w:val="center"/>
          </w:tcPr>
          <w:p w14:paraId="389CD5A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3BC739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816CE65" w14:textId="77777777">
        <w:trPr>
          <w:trHeight w:val="291"/>
        </w:trPr>
        <w:tc>
          <w:tcPr>
            <w:tcW w:w="540" w:type="dxa"/>
            <w:vMerge/>
            <w:tcBorders>
              <w:top w:val="single" w:sz="4" w:space="0" w:color="000000"/>
              <w:left w:val="single" w:sz="4" w:space="0" w:color="000000"/>
              <w:bottom w:val="single" w:sz="4" w:space="0" w:color="000000"/>
              <w:right w:val="single" w:sz="4" w:space="0" w:color="000000"/>
            </w:tcBorders>
            <w:vAlign w:val="center"/>
          </w:tcPr>
          <w:p w14:paraId="1A77119D"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4EB7FD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服务时长</w:t>
            </w:r>
          </w:p>
        </w:tc>
        <w:tc>
          <w:tcPr>
            <w:tcW w:w="666" w:type="dxa"/>
            <w:tcBorders>
              <w:top w:val="single" w:sz="4" w:space="0" w:color="000000"/>
              <w:left w:val="single" w:sz="4" w:space="0" w:color="000000"/>
              <w:bottom w:val="single" w:sz="4" w:space="0" w:color="000000"/>
              <w:right w:val="single" w:sz="4" w:space="0" w:color="000000"/>
            </w:tcBorders>
            <w:vAlign w:val="center"/>
          </w:tcPr>
          <w:p w14:paraId="3995143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2735F83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5C7F6B0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1F3AF093"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332BEDE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3751863D"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4D97A02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4CE8221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27DA68B" w14:textId="77777777">
        <w:trPr>
          <w:trHeight w:val="1277"/>
        </w:trPr>
        <w:tc>
          <w:tcPr>
            <w:tcW w:w="540" w:type="dxa"/>
            <w:vMerge/>
            <w:tcBorders>
              <w:top w:val="single" w:sz="4" w:space="0" w:color="000000"/>
              <w:left w:val="single" w:sz="4" w:space="0" w:color="000000"/>
              <w:bottom w:val="single" w:sz="4" w:space="0" w:color="000000"/>
              <w:right w:val="single" w:sz="4" w:space="0" w:color="000000"/>
            </w:tcBorders>
            <w:vAlign w:val="center"/>
          </w:tcPr>
          <w:p w14:paraId="46E23D06"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552AF6AB" w14:textId="77777777" w:rsidR="00CF6F30" w:rsidRDefault="00F0093C">
            <w:pPr>
              <w:rPr>
                <w:rFonts w:ascii="Microsoft YaHei" w:eastAsia="Microsoft YaHei" w:hAnsi="Microsoft YaHei" w:cs="Microsoft YaHei" w:hint="eastAsia"/>
                <w:color w:val="000000"/>
                <w:sz w:val="20"/>
              </w:rPr>
            </w:pPr>
            <w:r>
              <w:rPr>
                <w:rFonts w:ascii="Microsoft YaHei" w:eastAsia="Microsoft YaHei" w:hAnsi="Microsoft YaHei" w:cs="Microsoft YaHei" w:hint="eastAsia"/>
                <w:color w:val="000000"/>
                <w:sz w:val="20"/>
              </w:rPr>
              <w:t>币种</w:t>
            </w:r>
          </w:p>
        </w:tc>
        <w:tc>
          <w:tcPr>
            <w:tcW w:w="666" w:type="dxa"/>
            <w:tcBorders>
              <w:top w:val="single" w:sz="4" w:space="0" w:color="000000"/>
              <w:left w:val="single" w:sz="4" w:space="0" w:color="000000"/>
              <w:bottom w:val="single" w:sz="4" w:space="0" w:color="000000"/>
              <w:right w:val="single" w:sz="4" w:space="0" w:color="000000"/>
            </w:tcBorders>
            <w:vAlign w:val="center"/>
          </w:tcPr>
          <w:p w14:paraId="39BA9D62" w14:textId="77777777" w:rsidR="00CF6F30" w:rsidRDefault="00F0093C">
            <w:pPr>
              <w:jc w:val="center"/>
              <w:rPr>
                <w:rFonts w:ascii="Microsoft YaHei" w:eastAsia="Microsoft YaHei" w:hAnsi="Microsoft YaHei" w:cs="Microsoft YaHei" w:hint="eastAsia"/>
                <w:color w:val="000000"/>
                <w:sz w:val="20"/>
              </w:rPr>
            </w:pPr>
            <w:r>
              <w:rPr>
                <w:rFonts w:ascii="Microsoft YaHei" w:eastAsia="Microsoft YaHei" w:hAnsi="Microsoft YaHei" w:cs="Microsoft YaHei" w:hint="eastAsia"/>
                <w:color w:val="000000"/>
                <w:sz w:val="20"/>
              </w:rPr>
              <w:t>仅[国际会]出现</w:t>
            </w:r>
          </w:p>
        </w:tc>
        <w:tc>
          <w:tcPr>
            <w:tcW w:w="1373" w:type="dxa"/>
            <w:tcBorders>
              <w:top w:val="single" w:sz="4" w:space="0" w:color="000000"/>
              <w:left w:val="single" w:sz="4" w:space="0" w:color="000000"/>
              <w:bottom w:val="single" w:sz="4" w:space="0" w:color="000000"/>
              <w:right w:val="single" w:sz="4" w:space="0" w:color="000000"/>
            </w:tcBorders>
            <w:vAlign w:val="center"/>
          </w:tcPr>
          <w:p w14:paraId="16517229" w14:textId="77777777" w:rsidR="00CF6F30" w:rsidRDefault="00F0093C">
            <w:pPr>
              <w:jc w:val="center"/>
              <w:rPr>
                <w:rFonts w:ascii="Microsoft YaHei" w:eastAsia="Microsoft YaHei" w:hAnsi="Microsoft YaHei" w:cs="Microsoft YaHei" w:hint="eastAsia"/>
                <w:color w:val="000000"/>
                <w:sz w:val="20"/>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97D03FB" w14:textId="77777777" w:rsidR="00CF6F30" w:rsidRDefault="00F0093C">
            <w:pPr>
              <w:jc w:val="center"/>
              <w:rPr>
                <w:rFonts w:ascii="Microsoft YaHei" w:eastAsia="Microsoft YaHei" w:hAnsi="Microsoft YaHei" w:cs="Microsoft YaHei" w:hint="eastAsia"/>
                <w:color w:val="000000"/>
                <w:sz w:val="20"/>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4D9F8A27"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02FE7116" w14:textId="77777777" w:rsidR="00CF6F30" w:rsidRDefault="00F0093C">
            <w:pPr>
              <w:rPr>
                <w:rFonts w:ascii="Microsoft YaHei" w:eastAsia="Microsoft YaHei" w:hAnsi="Microsoft YaHei" w:cs="Microsoft YaHei" w:hint="eastAsia"/>
                <w:color w:val="000000"/>
                <w:sz w:val="20"/>
              </w:rPr>
            </w:pPr>
            <w:r>
              <w:rPr>
                <w:rFonts w:ascii="Microsoft YaHei" w:eastAsia="Microsoft YaHei" w:hAnsi="Microsoft YaHei" w:cs="Microsoft YaHei" w:hint="eastAsia"/>
                <w:color w:val="000000"/>
                <w:sz w:val="20"/>
              </w:rPr>
              <w:t>单选-下拉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7695421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RMB</w:t>
            </w:r>
          </w:p>
          <w:p w14:paraId="3D2802B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CHF</w:t>
            </w:r>
          </w:p>
        </w:tc>
        <w:tc>
          <w:tcPr>
            <w:tcW w:w="663" w:type="dxa"/>
            <w:tcBorders>
              <w:top w:val="single" w:sz="4" w:space="0" w:color="000000"/>
              <w:left w:val="single" w:sz="4" w:space="0" w:color="000000"/>
              <w:bottom w:val="single" w:sz="4" w:space="0" w:color="000000"/>
              <w:right w:val="single" w:sz="4" w:space="0" w:color="000000"/>
            </w:tcBorders>
            <w:vAlign w:val="center"/>
          </w:tcPr>
          <w:p w14:paraId="627B74B9" w14:textId="77777777" w:rsidR="00CF6F30" w:rsidRDefault="00F0093C">
            <w:pPr>
              <w:rPr>
                <w:rFonts w:ascii="Microsoft YaHei" w:eastAsia="Microsoft YaHei" w:hAnsi="Microsoft YaHei" w:cs="Microsoft YaHei" w:hint="eastAsia"/>
                <w:color w:val="000000"/>
                <w:sz w:val="20"/>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E78824A" w14:textId="77777777" w:rsidR="00CF6F30" w:rsidRDefault="00F0093C">
            <w:pPr>
              <w:rPr>
                <w:rFonts w:ascii="Microsoft YaHei" w:eastAsia="Microsoft YaHei" w:hAnsi="Microsoft YaHei" w:cs="Microsoft YaHei" w:hint="eastAsia"/>
                <w:color w:val="000000"/>
                <w:sz w:val="20"/>
              </w:rPr>
            </w:pPr>
            <w:r>
              <w:rPr>
                <w:rFonts w:ascii="Microsoft YaHei" w:eastAsia="Microsoft YaHei" w:hAnsi="Microsoft YaHei" w:cs="Microsoft YaHei" w:hint="eastAsia"/>
                <w:color w:val="000000"/>
                <w:sz w:val="20"/>
              </w:rPr>
              <w:t>×</w:t>
            </w:r>
          </w:p>
        </w:tc>
      </w:tr>
      <w:tr w:rsidR="00CF6F30" w14:paraId="5D3204E6" w14:textId="77777777">
        <w:trPr>
          <w:trHeight w:val="527"/>
        </w:trPr>
        <w:tc>
          <w:tcPr>
            <w:tcW w:w="540" w:type="dxa"/>
            <w:vMerge/>
            <w:tcBorders>
              <w:top w:val="single" w:sz="4" w:space="0" w:color="000000"/>
              <w:left w:val="single" w:sz="4" w:space="0" w:color="000000"/>
              <w:bottom w:val="single" w:sz="4" w:space="0" w:color="000000"/>
              <w:right w:val="single" w:sz="4" w:space="0" w:color="000000"/>
            </w:tcBorders>
            <w:vAlign w:val="center"/>
          </w:tcPr>
          <w:p w14:paraId="1D376083"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24D77F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净劳务费</w:t>
            </w:r>
          </w:p>
        </w:tc>
        <w:tc>
          <w:tcPr>
            <w:tcW w:w="666" w:type="dxa"/>
            <w:tcBorders>
              <w:top w:val="single" w:sz="4" w:space="0" w:color="000000"/>
              <w:left w:val="single" w:sz="4" w:space="0" w:color="000000"/>
              <w:bottom w:val="single" w:sz="4" w:space="0" w:color="000000"/>
              <w:right w:val="single" w:sz="4" w:space="0" w:color="000000"/>
            </w:tcBorders>
            <w:vAlign w:val="center"/>
          </w:tcPr>
          <w:p w14:paraId="50FF9DD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7956FE8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1970189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7C6C9A6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1）自动带出不同等级讲者、不同角色的讲课费上限，可编辑，且只能改小</w:t>
            </w:r>
          </w:p>
          <w:p w14:paraId="6D6BF55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2）上限：根据服务类型定义：</w:t>
            </w:r>
          </w:p>
          <w:p w14:paraId="61B03D7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3）年度讲课费，管控次数，上限为xx次</w:t>
            </w:r>
          </w:p>
          <w:p w14:paraId="4132A18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 xml:space="preserve">- 已使用讲课次数计算规则：  </w:t>
            </w:r>
          </w:p>
          <w:p w14:paraId="4E6B5A5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 xml:space="preserve">  - 会议开始日期在当前自然年；  </w:t>
            </w:r>
          </w:p>
          <w:p w14:paraId="07765C9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 xml:space="preserve">  - 包含该讲者；  </w:t>
            </w:r>
          </w:p>
          <w:p w14:paraId="62CB705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 xml:space="preserve">  - 会议状态为非草稿/取消/审批拒绝的会议数量。  </w:t>
            </w:r>
          </w:p>
          <w:p w14:paraId="31A17EC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 xml:space="preserve">  - 0元算次数</w:t>
            </w:r>
          </w:p>
          <w:p w14:paraId="1B88F1C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5）年度讲课费，管控金额：</w:t>
            </w:r>
          </w:p>
          <w:p w14:paraId="6FB0518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年度讲课费支付上限：（以上管</w:t>
            </w:r>
            <w:proofErr w:type="gramStart"/>
            <w:r>
              <w:rPr>
                <w:rFonts w:ascii="Microsoft YaHei" w:eastAsia="Microsoft YaHei" w:hAnsi="Microsoft YaHei" w:cs="Microsoft YaHei" w:hint="eastAsia"/>
                <w:color w:val="000000"/>
                <w:sz w:val="20"/>
              </w:rPr>
              <w:t>控金额</w:t>
            </w:r>
            <w:proofErr w:type="gramEnd"/>
            <w:r>
              <w:rPr>
                <w:rFonts w:ascii="Microsoft YaHei" w:eastAsia="Microsoft YaHei" w:hAnsi="Microsoft YaHei" w:cs="Microsoft YaHei" w:hint="eastAsia"/>
                <w:color w:val="000000"/>
                <w:sz w:val="20"/>
              </w:rPr>
              <w:t>为税后实际所得金额）</w:t>
            </w:r>
          </w:p>
          <w:p w14:paraId="5A35B4D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6）单位：人民</w:t>
            </w:r>
            <w:r>
              <w:rPr>
                <w:rFonts w:ascii="Microsoft YaHei" w:eastAsia="Microsoft YaHei" w:hAnsi="Microsoft YaHei" w:cs="Microsoft YaHei" w:hint="eastAsia"/>
                <w:color w:val="000000"/>
                <w:sz w:val="20"/>
              </w:rPr>
              <w:lastRenderedPageBreak/>
              <w:t>币</w:t>
            </w:r>
          </w:p>
        </w:tc>
        <w:tc>
          <w:tcPr>
            <w:tcW w:w="1117" w:type="dxa"/>
            <w:tcBorders>
              <w:top w:val="single" w:sz="4" w:space="0" w:color="000000"/>
              <w:left w:val="single" w:sz="4" w:space="0" w:color="000000"/>
              <w:bottom w:val="single" w:sz="4" w:space="0" w:color="000000"/>
              <w:right w:val="single" w:sz="4" w:space="0" w:color="000000"/>
            </w:tcBorders>
            <w:vAlign w:val="center"/>
          </w:tcPr>
          <w:p w14:paraId="59685AE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13750B5E"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C41E3C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56CB04F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368FA022" w14:textId="77777777">
        <w:trPr>
          <w:trHeight w:val="1404"/>
        </w:trPr>
        <w:tc>
          <w:tcPr>
            <w:tcW w:w="540" w:type="dxa"/>
            <w:vMerge/>
            <w:tcBorders>
              <w:top w:val="single" w:sz="4" w:space="0" w:color="000000"/>
              <w:left w:val="single" w:sz="4" w:space="0" w:color="000000"/>
              <w:bottom w:val="single" w:sz="4" w:space="0" w:color="000000"/>
              <w:right w:val="single" w:sz="4" w:space="0" w:color="000000"/>
            </w:tcBorders>
            <w:vAlign w:val="center"/>
          </w:tcPr>
          <w:p w14:paraId="62F2CD56"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17BC37A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劳务费个税</w:t>
            </w:r>
          </w:p>
        </w:tc>
        <w:tc>
          <w:tcPr>
            <w:tcW w:w="666" w:type="dxa"/>
            <w:tcBorders>
              <w:top w:val="single" w:sz="4" w:space="0" w:color="000000"/>
              <w:left w:val="single" w:sz="4" w:space="0" w:color="000000"/>
              <w:bottom w:val="single" w:sz="4" w:space="0" w:color="000000"/>
              <w:right w:val="single" w:sz="4" w:space="0" w:color="000000"/>
            </w:tcBorders>
            <w:vAlign w:val="center"/>
          </w:tcPr>
          <w:p w14:paraId="2AAFF29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AFA341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BAC464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0B10939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1）不可编辑，仅展示，自动计算</w:t>
            </w:r>
          </w:p>
          <w:p w14:paraId="15FAEF7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2）个人所得税计算公式：</w:t>
            </w:r>
          </w:p>
          <w:p w14:paraId="56C2238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 xml:space="preserve">① </w:t>
            </w:r>
            <w:proofErr w:type="gramStart"/>
            <w:r>
              <w:rPr>
                <w:rFonts w:ascii="Microsoft YaHei" w:eastAsia="Microsoft YaHei" w:hAnsi="Microsoft YaHei" w:cs="Microsoft YaHei" w:hint="eastAsia"/>
                <w:color w:val="000000"/>
                <w:sz w:val="20"/>
              </w:rPr>
              <w:t>若净劳务费</w:t>
            </w:r>
            <w:proofErr w:type="gramEnd"/>
            <w:r>
              <w:rPr>
                <w:rFonts w:ascii="Microsoft YaHei" w:eastAsia="Microsoft YaHei" w:hAnsi="Microsoft YaHei" w:cs="Microsoft YaHei" w:hint="eastAsia"/>
                <w:color w:val="000000"/>
                <w:sz w:val="20"/>
              </w:rPr>
              <w:t>&lt;=800，则个人所得税 = 0；</w:t>
            </w:r>
          </w:p>
          <w:p w14:paraId="70DA478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② 若800&lt;净劳务费&lt;=3360，则个人所得税 = 净劳务费*0.25 - 200 ，注：小数点后第三位是四舍五入；</w:t>
            </w:r>
          </w:p>
          <w:p w14:paraId="00F6596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③ 若3360&lt;净劳务费&lt;=21000，则个人所得税 = 净劳务费 * 0.16 / 0.84 ，注：小数点后第三位是四舍五入；</w:t>
            </w:r>
          </w:p>
          <w:p w14:paraId="05CFFAE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④ 若21000&lt;净劳务费&lt;=49500，则个人所得税 =（净劳务费 * 0.24 - 2000）/ 0.76 ，注：小数点后第三位是四舍五入；</w:t>
            </w:r>
          </w:p>
          <w:p w14:paraId="16D9B59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 xml:space="preserve">⑤ 若49500&lt;净劳务费，则个人所得税 =（净劳务费 * 0.32 - 7000）/ </w:t>
            </w:r>
            <w:r>
              <w:rPr>
                <w:rFonts w:ascii="Microsoft YaHei" w:eastAsia="Microsoft YaHei" w:hAnsi="Microsoft YaHei" w:cs="Microsoft YaHei" w:hint="eastAsia"/>
                <w:color w:val="000000"/>
                <w:sz w:val="20"/>
              </w:rPr>
              <w:lastRenderedPageBreak/>
              <w:t>0.68 ，注：小数点后第三位是四舍五入</w:t>
            </w:r>
          </w:p>
          <w:p w14:paraId="3917DA8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3）单位：人民币</w:t>
            </w:r>
          </w:p>
        </w:tc>
        <w:tc>
          <w:tcPr>
            <w:tcW w:w="1117" w:type="dxa"/>
            <w:tcBorders>
              <w:top w:val="single" w:sz="4" w:space="0" w:color="000000"/>
              <w:left w:val="single" w:sz="4" w:space="0" w:color="000000"/>
              <w:bottom w:val="single" w:sz="4" w:space="0" w:color="000000"/>
              <w:right w:val="single" w:sz="4" w:space="0" w:color="000000"/>
            </w:tcBorders>
            <w:vAlign w:val="center"/>
          </w:tcPr>
          <w:p w14:paraId="6327F70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0F3C55C8"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18B3A0C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c>
          <w:tcPr>
            <w:tcW w:w="639" w:type="dxa"/>
            <w:tcBorders>
              <w:top w:val="single" w:sz="4" w:space="0" w:color="000000"/>
              <w:left w:val="single" w:sz="4" w:space="0" w:color="000000"/>
              <w:bottom w:val="single" w:sz="4" w:space="0" w:color="000000"/>
              <w:right w:val="single" w:sz="4" w:space="0" w:color="000000"/>
            </w:tcBorders>
            <w:vAlign w:val="center"/>
          </w:tcPr>
          <w:p w14:paraId="3E2B412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r>
      <w:tr w:rsidR="00CF6F30" w14:paraId="1F43F9FB" w14:textId="77777777">
        <w:trPr>
          <w:trHeight w:val="465"/>
        </w:trPr>
        <w:tc>
          <w:tcPr>
            <w:tcW w:w="540" w:type="dxa"/>
            <w:vMerge/>
            <w:tcBorders>
              <w:top w:val="single" w:sz="4" w:space="0" w:color="000000"/>
              <w:left w:val="single" w:sz="4" w:space="0" w:color="000000"/>
              <w:bottom w:val="single" w:sz="4" w:space="0" w:color="000000"/>
              <w:right w:val="single" w:sz="4" w:space="0" w:color="000000"/>
            </w:tcBorders>
            <w:vAlign w:val="center"/>
          </w:tcPr>
          <w:p w14:paraId="3EFF0EF8"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59EE190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劳务费（含税）</w:t>
            </w:r>
          </w:p>
        </w:tc>
        <w:tc>
          <w:tcPr>
            <w:tcW w:w="666" w:type="dxa"/>
            <w:tcBorders>
              <w:top w:val="single" w:sz="4" w:space="0" w:color="000000"/>
              <w:left w:val="single" w:sz="4" w:space="0" w:color="000000"/>
              <w:bottom w:val="single" w:sz="4" w:space="0" w:color="000000"/>
              <w:right w:val="single" w:sz="4" w:space="0" w:color="000000"/>
            </w:tcBorders>
            <w:vAlign w:val="center"/>
          </w:tcPr>
          <w:p w14:paraId="1E43390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3F065D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87FB2D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25FC8B6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不可编辑，仅展示，劳务费（含税）= 净劳务费（不含税）+劳务费个税</w:t>
            </w:r>
          </w:p>
        </w:tc>
        <w:tc>
          <w:tcPr>
            <w:tcW w:w="1117" w:type="dxa"/>
            <w:tcBorders>
              <w:top w:val="single" w:sz="4" w:space="0" w:color="000000"/>
              <w:left w:val="single" w:sz="4" w:space="0" w:color="000000"/>
              <w:bottom w:val="single" w:sz="4" w:space="0" w:color="000000"/>
              <w:right w:val="single" w:sz="4" w:space="0" w:color="000000"/>
            </w:tcBorders>
            <w:vAlign w:val="center"/>
          </w:tcPr>
          <w:p w14:paraId="647C586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1157BEBC"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6E3CF3E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c>
          <w:tcPr>
            <w:tcW w:w="639" w:type="dxa"/>
            <w:tcBorders>
              <w:top w:val="single" w:sz="4" w:space="0" w:color="000000"/>
              <w:left w:val="single" w:sz="4" w:space="0" w:color="000000"/>
              <w:bottom w:val="single" w:sz="4" w:space="0" w:color="000000"/>
              <w:right w:val="single" w:sz="4" w:space="0" w:color="000000"/>
            </w:tcBorders>
            <w:vAlign w:val="center"/>
          </w:tcPr>
          <w:p w14:paraId="3366F62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r>
      <w:tr w:rsidR="00CF6F30" w14:paraId="1BBC9F14" w14:textId="77777777">
        <w:trPr>
          <w:trHeight w:val="480"/>
        </w:trPr>
        <w:tc>
          <w:tcPr>
            <w:tcW w:w="540" w:type="dxa"/>
            <w:vMerge/>
            <w:tcBorders>
              <w:top w:val="single" w:sz="4" w:space="0" w:color="000000"/>
              <w:left w:val="single" w:sz="4" w:space="0" w:color="000000"/>
              <w:bottom w:val="single" w:sz="4" w:space="0" w:color="000000"/>
              <w:right w:val="single" w:sz="4" w:space="0" w:color="000000"/>
            </w:tcBorders>
            <w:vAlign w:val="center"/>
          </w:tcPr>
          <w:p w14:paraId="0DD9CAD5"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7470D2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是否本地材料</w:t>
            </w:r>
          </w:p>
        </w:tc>
        <w:tc>
          <w:tcPr>
            <w:tcW w:w="666" w:type="dxa"/>
            <w:tcBorders>
              <w:top w:val="single" w:sz="4" w:space="0" w:color="000000"/>
              <w:left w:val="single" w:sz="4" w:space="0" w:color="000000"/>
              <w:bottom w:val="single" w:sz="4" w:space="0" w:color="000000"/>
              <w:right w:val="single" w:sz="4" w:space="0" w:color="000000"/>
            </w:tcBorders>
            <w:vAlign w:val="center"/>
          </w:tcPr>
          <w:p w14:paraId="7BD00E0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77B6BE0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【服务类型】为讲者时，才展示</w:t>
            </w:r>
          </w:p>
        </w:tc>
        <w:tc>
          <w:tcPr>
            <w:tcW w:w="418" w:type="dxa"/>
            <w:tcBorders>
              <w:top w:val="single" w:sz="4" w:space="0" w:color="000000"/>
              <w:left w:val="single" w:sz="4" w:space="0" w:color="000000"/>
              <w:bottom w:val="single" w:sz="4" w:space="0" w:color="000000"/>
              <w:right w:val="single" w:sz="4" w:space="0" w:color="000000"/>
            </w:tcBorders>
            <w:vAlign w:val="center"/>
          </w:tcPr>
          <w:p w14:paraId="38A578F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3F1DCABC"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74F75A9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单选-平铺</w:t>
            </w:r>
          </w:p>
        </w:tc>
        <w:tc>
          <w:tcPr>
            <w:tcW w:w="1905" w:type="dxa"/>
            <w:tcBorders>
              <w:top w:val="single" w:sz="4" w:space="0" w:color="000000"/>
              <w:left w:val="single" w:sz="4" w:space="0" w:color="000000"/>
              <w:bottom w:val="single" w:sz="4" w:space="0" w:color="000000"/>
              <w:right w:val="single" w:sz="4" w:space="0" w:color="000000"/>
            </w:tcBorders>
            <w:vAlign w:val="center"/>
          </w:tcPr>
          <w:p w14:paraId="505A8FC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是、否</w:t>
            </w:r>
          </w:p>
        </w:tc>
        <w:tc>
          <w:tcPr>
            <w:tcW w:w="663" w:type="dxa"/>
            <w:tcBorders>
              <w:top w:val="single" w:sz="4" w:space="0" w:color="000000"/>
              <w:left w:val="single" w:sz="4" w:space="0" w:color="000000"/>
              <w:bottom w:val="single" w:sz="4" w:space="0" w:color="000000"/>
              <w:right w:val="single" w:sz="4" w:space="0" w:color="000000"/>
            </w:tcBorders>
            <w:vAlign w:val="center"/>
          </w:tcPr>
          <w:p w14:paraId="3D4B493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0C44C77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8F13B99" w14:textId="77777777">
        <w:trPr>
          <w:trHeight w:val="630"/>
        </w:trPr>
        <w:tc>
          <w:tcPr>
            <w:tcW w:w="540" w:type="dxa"/>
            <w:vMerge/>
            <w:tcBorders>
              <w:top w:val="single" w:sz="4" w:space="0" w:color="000000"/>
              <w:left w:val="single" w:sz="4" w:space="0" w:color="000000"/>
              <w:bottom w:val="single" w:sz="4" w:space="0" w:color="000000"/>
              <w:right w:val="single" w:sz="4" w:space="0" w:color="000000"/>
            </w:tcBorders>
            <w:vAlign w:val="center"/>
          </w:tcPr>
          <w:p w14:paraId="2E2F851A"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012112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讲课材料</w:t>
            </w:r>
          </w:p>
        </w:tc>
        <w:tc>
          <w:tcPr>
            <w:tcW w:w="666" w:type="dxa"/>
            <w:tcBorders>
              <w:top w:val="single" w:sz="4" w:space="0" w:color="000000"/>
              <w:left w:val="single" w:sz="4" w:space="0" w:color="000000"/>
              <w:bottom w:val="single" w:sz="4" w:space="0" w:color="000000"/>
              <w:right w:val="single" w:sz="4" w:space="0" w:color="000000"/>
            </w:tcBorders>
            <w:vAlign w:val="center"/>
          </w:tcPr>
          <w:p w14:paraId="002A10A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68CD320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【服务类型】为讲者且【是否本地材料】选否，才展示</w:t>
            </w:r>
          </w:p>
        </w:tc>
        <w:tc>
          <w:tcPr>
            <w:tcW w:w="418" w:type="dxa"/>
            <w:tcBorders>
              <w:top w:val="single" w:sz="4" w:space="0" w:color="000000"/>
              <w:left w:val="single" w:sz="4" w:space="0" w:color="000000"/>
              <w:bottom w:val="single" w:sz="4" w:space="0" w:color="000000"/>
              <w:right w:val="single" w:sz="4" w:space="0" w:color="000000"/>
            </w:tcBorders>
            <w:vAlign w:val="center"/>
          </w:tcPr>
          <w:p w14:paraId="2305173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1557F3E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仅支持材料库中选择，单选</w:t>
            </w:r>
          </w:p>
        </w:tc>
        <w:tc>
          <w:tcPr>
            <w:tcW w:w="1117" w:type="dxa"/>
            <w:tcBorders>
              <w:top w:val="single" w:sz="4" w:space="0" w:color="000000"/>
              <w:left w:val="single" w:sz="4" w:space="0" w:color="000000"/>
              <w:bottom w:val="single" w:sz="4" w:space="0" w:color="000000"/>
              <w:right w:val="single" w:sz="4" w:space="0" w:color="000000"/>
            </w:tcBorders>
            <w:vAlign w:val="center"/>
          </w:tcPr>
          <w:p w14:paraId="6A344F0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roofErr w:type="gramStart"/>
            <w:r>
              <w:rPr>
                <w:rFonts w:ascii="Microsoft YaHei" w:eastAsia="Microsoft YaHei" w:hAnsi="Microsoft YaHei" w:cs="Microsoft YaHei" w:hint="eastAsia"/>
                <w:color w:val="000000"/>
                <w:sz w:val="20"/>
              </w:rPr>
              <w:t>弹窗</w:t>
            </w:r>
            <w:proofErr w:type="gramEnd"/>
          </w:p>
        </w:tc>
        <w:tc>
          <w:tcPr>
            <w:tcW w:w="1905" w:type="dxa"/>
            <w:tcBorders>
              <w:top w:val="single" w:sz="4" w:space="0" w:color="000000"/>
              <w:left w:val="single" w:sz="4" w:space="0" w:color="000000"/>
              <w:bottom w:val="single" w:sz="4" w:space="0" w:color="000000"/>
              <w:right w:val="single" w:sz="4" w:space="0" w:color="000000"/>
            </w:tcBorders>
            <w:vAlign w:val="center"/>
          </w:tcPr>
          <w:p w14:paraId="73C90AF8"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2B6D23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AAB673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E315C55" w14:textId="77777777">
        <w:trPr>
          <w:trHeight w:val="57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9883824"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9DEBBE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本地材料</w:t>
            </w:r>
          </w:p>
        </w:tc>
        <w:tc>
          <w:tcPr>
            <w:tcW w:w="666" w:type="dxa"/>
            <w:tcBorders>
              <w:top w:val="single" w:sz="4" w:space="0" w:color="000000"/>
              <w:left w:val="single" w:sz="4" w:space="0" w:color="000000"/>
              <w:bottom w:val="single" w:sz="4" w:space="0" w:color="000000"/>
              <w:right w:val="single" w:sz="4" w:space="0" w:color="000000"/>
            </w:tcBorders>
            <w:vAlign w:val="center"/>
          </w:tcPr>
          <w:p w14:paraId="60DC872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739E06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【服务类型】为讲者且【是否本地材料】选是，才展示</w:t>
            </w:r>
          </w:p>
        </w:tc>
        <w:tc>
          <w:tcPr>
            <w:tcW w:w="418" w:type="dxa"/>
            <w:tcBorders>
              <w:top w:val="single" w:sz="4" w:space="0" w:color="000000"/>
              <w:left w:val="single" w:sz="4" w:space="0" w:color="000000"/>
              <w:bottom w:val="single" w:sz="4" w:space="0" w:color="000000"/>
              <w:right w:val="single" w:sz="4" w:space="0" w:color="000000"/>
            </w:tcBorders>
            <w:vAlign w:val="center"/>
          </w:tcPr>
          <w:p w14:paraId="52618A5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0305A9D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仅支持本地库中选择，单选</w:t>
            </w:r>
          </w:p>
        </w:tc>
        <w:tc>
          <w:tcPr>
            <w:tcW w:w="1117" w:type="dxa"/>
            <w:tcBorders>
              <w:top w:val="single" w:sz="4" w:space="0" w:color="000000"/>
              <w:left w:val="single" w:sz="4" w:space="0" w:color="000000"/>
              <w:bottom w:val="single" w:sz="4" w:space="0" w:color="000000"/>
              <w:right w:val="single" w:sz="4" w:space="0" w:color="000000"/>
            </w:tcBorders>
            <w:vAlign w:val="center"/>
          </w:tcPr>
          <w:p w14:paraId="0B515C5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roofErr w:type="gramStart"/>
            <w:r>
              <w:rPr>
                <w:rFonts w:ascii="Microsoft YaHei" w:eastAsia="Microsoft YaHei" w:hAnsi="Microsoft YaHei" w:cs="Microsoft YaHei" w:hint="eastAsia"/>
                <w:color w:val="000000"/>
                <w:sz w:val="20"/>
              </w:rPr>
              <w:t>弹窗</w:t>
            </w:r>
            <w:proofErr w:type="gramEnd"/>
          </w:p>
        </w:tc>
        <w:tc>
          <w:tcPr>
            <w:tcW w:w="1905" w:type="dxa"/>
            <w:tcBorders>
              <w:top w:val="single" w:sz="4" w:space="0" w:color="000000"/>
              <w:left w:val="single" w:sz="4" w:space="0" w:color="000000"/>
              <w:bottom w:val="single" w:sz="4" w:space="0" w:color="000000"/>
              <w:right w:val="single" w:sz="4" w:space="0" w:color="000000"/>
            </w:tcBorders>
            <w:vAlign w:val="center"/>
          </w:tcPr>
          <w:p w14:paraId="4B508180"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6A84DAB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05C682A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17308A49" w14:textId="77777777">
        <w:trPr>
          <w:trHeight w:val="1035"/>
        </w:trPr>
        <w:tc>
          <w:tcPr>
            <w:tcW w:w="540" w:type="dxa"/>
            <w:vMerge/>
            <w:tcBorders>
              <w:top w:val="single" w:sz="4" w:space="0" w:color="000000"/>
              <w:left w:val="single" w:sz="4" w:space="0" w:color="000000"/>
              <w:bottom w:val="single" w:sz="4" w:space="0" w:color="000000"/>
              <w:right w:val="single" w:sz="4" w:space="0" w:color="000000"/>
            </w:tcBorders>
            <w:vAlign w:val="center"/>
          </w:tcPr>
          <w:p w14:paraId="16AFF4B6"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74B96B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演讲主题</w:t>
            </w:r>
          </w:p>
        </w:tc>
        <w:tc>
          <w:tcPr>
            <w:tcW w:w="666" w:type="dxa"/>
            <w:tcBorders>
              <w:top w:val="single" w:sz="4" w:space="0" w:color="000000"/>
              <w:left w:val="single" w:sz="4" w:space="0" w:color="000000"/>
              <w:bottom w:val="single" w:sz="4" w:space="0" w:color="000000"/>
              <w:right w:val="single" w:sz="4" w:space="0" w:color="000000"/>
            </w:tcBorders>
            <w:vAlign w:val="center"/>
          </w:tcPr>
          <w:p w14:paraId="29E12DC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EA6736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【服务类型】为讲者展示：</w:t>
            </w:r>
          </w:p>
          <w:p w14:paraId="12A6FCA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【是否本地材料】选否，默认带出在库材料名称，可编辑；</w:t>
            </w:r>
          </w:p>
          <w:p w14:paraId="2B378DA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【是否本地材料】选是，可编辑</w:t>
            </w:r>
          </w:p>
        </w:tc>
        <w:tc>
          <w:tcPr>
            <w:tcW w:w="418" w:type="dxa"/>
            <w:tcBorders>
              <w:top w:val="single" w:sz="4" w:space="0" w:color="000000"/>
              <w:left w:val="single" w:sz="4" w:space="0" w:color="000000"/>
              <w:bottom w:val="single" w:sz="4" w:space="0" w:color="000000"/>
              <w:right w:val="single" w:sz="4" w:space="0" w:color="000000"/>
            </w:tcBorders>
            <w:vAlign w:val="center"/>
          </w:tcPr>
          <w:p w14:paraId="0D410FB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14058C9F"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33F063C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28300BEE"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5646660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65C4053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F892DD5" w14:textId="77777777">
        <w:trPr>
          <w:trHeight w:val="345"/>
        </w:trPr>
        <w:tc>
          <w:tcPr>
            <w:tcW w:w="540" w:type="dxa"/>
            <w:vMerge/>
            <w:tcBorders>
              <w:top w:val="single" w:sz="4" w:space="0" w:color="000000"/>
              <w:left w:val="single" w:sz="4" w:space="0" w:color="000000"/>
              <w:bottom w:val="single" w:sz="4" w:space="0" w:color="000000"/>
              <w:right w:val="single" w:sz="4" w:space="0" w:color="000000"/>
            </w:tcBorders>
            <w:vAlign w:val="center"/>
          </w:tcPr>
          <w:p w14:paraId="7A8A17F0"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1EC54A8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成本中心</w:t>
            </w:r>
          </w:p>
        </w:tc>
        <w:tc>
          <w:tcPr>
            <w:tcW w:w="666" w:type="dxa"/>
            <w:tcBorders>
              <w:top w:val="single" w:sz="4" w:space="0" w:color="000000"/>
              <w:left w:val="single" w:sz="4" w:space="0" w:color="000000"/>
              <w:bottom w:val="single" w:sz="4" w:space="0" w:color="000000"/>
              <w:right w:val="single" w:sz="4" w:space="0" w:color="000000"/>
            </w:tcBorders>
            <w:vAlign w:val="center"/>
          </w:tcPr>
          <w:p w14:paraId="11C8C5B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E56629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311E60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50B31900"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01D2E92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1347099C"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7485EF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E71256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2689F592" w14:textId="77777777">
        <w:trPr>
          <w:trHeight w:val="345"/>
        </w:trPr>
        <w:tc>
          <w:tcPr>
            <w:tcW w:w="540" w:type="dxa"/>
            <w:vMerge/>
            <w:tcBorders>
              <w:top w:val="single" w:sz="4" w:space="0" w:color="000000"/>
              <w:left w:val="single" w:sz="4" w:space="0" w:color="000000"/>
              <w:bottom w:val="single" w:sz="4" w:space="0" w:color="000000"/>
              <w:right w:val="single" w:sz="4" w:space="0" w:color="000000"/>
            </w:tcBorders>
            <w:vAlign w:val="center"/>
          </w:tcPr>
          <w:p w14:paraId="1CAFEE0B"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44BCF2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增加</w:t>
            </w:r>
            <w:r>
              <w:rPr>
                <w:rFonts w:ascii="Microsoft YaHei" w:eastAsia="Microsoft YaHei" w:hAnsi="Microsoft YaHei" w:cs="Microsoft YaHei" w:hint="eastAsia"/>
                <w:color w:val="000000"/>
                <w:sz w:val="20"/>
              </w:rPr>
              <w:lastRenderedPageBreak/>
              <w:t>行程信息</w:t>
            </w:r>
          </w:p>
        </w:tc>
        <w:tc>
          <w:tcPr>
            <w:tcW w:w="666" w:type="dxa"/>
            <w:tcBorders>
              <w:top w:val="single" w:sz="4" w:space="0" w:color="000000"/>
              <w:left w:val="single" w:sz="4" w:space="0" w:color="000000"/>
              <w:bottom w:val="single" w:sz="4" w:space="0" w:color="000000"/>
              <w:right w:val="single" w:sz="4" w:space="0" w:color="000000"/>
            </w:tcBorders>
            <w:vAlign w:val="center"/>
          </w:tcPr>
          <w:p w14:paraId="0B57A72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CB4205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6548902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2BCF020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点击增加一行</w:t>
            </w:r>
          </w:p>
        </w:tc>
        <w:tc>
          <w:tcPr>
            <w:tcW w:w="1117" w:type="dxa"/>
            <w:tcBorders>
              <w:top w:val="single" w:sz="4" w:space="0" w:color="000000"/>
              <w:left w:val="single" w:sz="4" w:space="0" w:color="000000"/>
              <w:bottom w:val="single" w:sz="4" w:space="0" w:color="000000"/>
              <w:right w:val="single" w:sz="4" w:space="0" w:color="000000"/>
            </w:tcBorders>
            <w:vAlign w:val="center"/>
          </w:tcPr>
          <w:p w14:paraId="3F8CD86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19569A72"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A6FD5A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F63C05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B4705E8" w14:textId="77777777">
        <w:trPr>
          <w:trHeight w:val="345"/>
        </w:trPr>
        <w:tc>
          <w:tcPr>
            <w:tcW w:w="540" w:type="dxa"/>
            <w:vMerge/>
            <w:tcBorders>
              <w:top w:val="single" w:sz="4" w:space="0" w:color="000000"/>
              <w:left w:val="single" w:sz="4" w:space="0" w:color="000000"/>
              <w:bottom w:val="single" w:sz="4" w:space="0" w:color="000000"/>
              <w:right w:val="single" w:sz="4" w:space="0" w:color="000000"/>
            </w:tcBorders>
            <w:vAlign w:val="center"/>
          </w:tcPr>
          <w:p w14:paraId="159EB7AF"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04F97FA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交通工具</w:t>
            </w:r>
          </w:p>
        </w:tc>
        <w:tc>
          <w:tcPr>
            <w:tcW w:w="666" w:type="dxa"/>
            <w:tcBorders>
              <w:top w:val="single" w:sz="4" w:space="0" w:color="000000"/>
              <w:left w:val="single" w:sz="4" w:space="0" w:color="000000"/>
              <w:bottom w:val="single" w:sz="4" w:space="0" w:color="000000"/>
              <w:right w:val="single" w:sz="4" w:space="0" w:color="000000"/>
            </w:tcBorders>
            <w:vAlign w:val="center"/>
          </w:tcPr>
          <w:p w14:paraId="72A303A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72D023A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5F41BB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70D87D9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用户文本录入</w:t>
            </w:r>
          </w:p>
        </w:tc>
        <w:tc>
          <w:tcPr>
            <w:tcW w:w="1117" w:type="dxa"/>
            <w:tcBorders>
              <w:top w:val="single" w:sz="4" w:space="0" w:color="000000"/>
              <w:left w:val="single" w:sz="4" w:space="0" w:color="000000"/>
              <w:bottom w:val="single" w:sz="4" w:space="0" w:color="000000"/>
              <w:right w:val="single" w:sz="4" w:space="0" w:color="000000"/>
            </w:tcBorders>
            <w:vAlign w:val="center"/>
          </w:tcPr>
          <w:p w14:paraId="3C58087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18489C36" w14:textId="77777777" w:rsidR="00CF6F30" w:rsidRDefault="00F0093C">
            <w:pPr>
              <w:rPr>
                <w:rFonts w:ascii="Microsoft YaHei" w:eastAsia="Microsoft YaHei" w:hAnsi="Microsoft YaHei" w:cs="Microsoft YaHei" w:hint="eastAsia"/>
              </w:rPr>
            </w:pPr>
            <w:commentRangeStart w:id="377"/>
            <w:r>
              <w:rPr>
                <w:rFonts w:ascii="Microsoft YaHei" w:eastAsia="Microsoft YaHei" w:hAnsi="Microsoft YaHei" w:cs="Microsoft YaHei" w:hint="eastAsia"/>
                <w:color w:val="000000"/>
                <w:sz w:val="20"/>
              </w:rPr>
              <w:t>火车、高铁、飞机</w:t>
            </w:r>
          </w:p>
        </w:tc>
        <w:tc>
          <w:tcPr>
            <w:tcW w:w="663" w:type="dxa"/>
            <w:tcBorders>
              <w:top w:val="single" w:sz="4" w:space="0" w:color="000000"/>
              <w:left w:val="single" w:sz="4" w:space="0" w:color="000000"/>
              <w:bottom w:val="single" w:sz="4" w:space="0" w:color="000000"/>
              <w:right w:val="single" w:sz="4" w:space="0" w:color="000000"/>
            </w:tcBorders>
            <w:vAlign w:val="center"/>
          </w:tcPr>
          <w:p w14:paraId="349D903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BB19A1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commentRangeEnd w:id="377"/>
            <w:r w:rsidR="001A3074">
              <w:rPr>
                <w:rStyle w:val="aff4"/>
                <w:lang w:val="zh-CN"/>
              </w:rPr>
              <w:commentReference w:id="377"/>
            </w:r>
          </w:p>
        </w:tc>
      </w:tr>
      <w:tr w:rsidR="00CF6F30" w14:paraId="5E7C0A84" w14:textId="77777777">
        <w:trPr>
          <w:trHeight w:val="1185"/>
        </w:trPr>
        <w:tc>
          <w:tcPr>
            <w:tcW w:w="540" w:type="dxa"/>
            <w:vMerge/>
            <w:tcBorders>
              <w:top w:val="single" w:sz="4" w:space="0" w:color="000000"/>
              <w:left w:val="single" w:sz="4" w:space="0" w:color="000000"/>
              <w:bottom w:val="single" w:sz="4" w:space="0" w:color="000000"/>
              <w:right w:val="single" w:sz="4" w:space="0" w:color="000000"/>
            </w:tcBorders>
            <w:vAlign w:val="center"/>
          </w:tcPr>
          <w:p w14:paraId="7EBA6407"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4F9C5D1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标准</w:t>
            </w:r>
          </w:p>
        </w:tc>
        <w:tc>
          <w:tcPr>
            <w:tcW w:w="666" w:type="dxa"/>
            <w:tcBorders>
              <w:top w:val="single" w:sz="4" w:space="0" w:color="000000"/>
              <w:left w:val="single" w:sz="4" w:space="0" w:color="000000"/>
              <w:bottom w:val="single" w:sz="4" w:space="0" w:color="000000"/>
              <w:right w:val="single" w:sz="4" w:space="0" w:color="000000"/>
            </w:tcBorders>
            <w:vAlign w:val="center"/>
          </w:tcPr>
          <w:p w14:paraId="3CAB778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91600F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7C2ED12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2B1B8AF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根据交通工具有不同选项</w:t>
            </w:r>
          </w:p>
        </w:tc>
        <w:tc>
          <w:tcPr>
            <w:tcW w:w="1117" w:type="dxa"/>
            <w:tcBorders>
              <w:top w:val="single" w:sz="4" w:space="0" w:color="000000"/>
              <w:left w:val="single" w:sz="4" w:space="0" w:color="000000"/>
              <w:bottom w:val="single" w:sz="4" w:space="0" w:color="000000"/>
              <w:right w:val="single" w:sz="4" w:space="0" w:color="000000"/>
            </w:tcBorders>
            <w:vAlign w:val="center"/>
          </w:tcPr>
          <w:p w14:paraId="5AAEAA2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79C2692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火车：软卧、硬卧</w:t>
            </w:r>
          </w:p>
          <w:p w14:paraId="3248752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高铁：商务座、一等座、二等座</w:t>
            </w:r>
          </w:p>
          <w:p w14:paraId="20C3226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飞机：商务舱、经济舱</w:t>
            </w:r>
          </w:p>
        </w:tc>
        <w:tc>
          <w:tcPr>
            <w:tcW w:w="663" w:type="dxa"/>
            <w:tcBorders>
              <w:top w:val="single" w:sz="4" w:space="0" w:color="000000"/>
              <w:left w:val="single" w:sz="4" w:space="0" w:color="000000"/>
              <w:bottom w:val="single" w:sz="4" w:space="0" w:color="000000"/>
              <w:right w:val="single" w:sz="4" w:space="0" w:color="000000"/>
            </w:tcBorders>
            <w:vAlign w:val="center"/>
          </w:tcPr>
          <w:p w14:paraId="790A821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232E3FB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2E07E5B3" w14:textId="77777777">
        <w:trPr>
          <w:trHeight w:val="6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57AC515A"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08B9DD0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起点城市</w:t>
            </w:r>
          </w:p>
        </w:tc>
        <w:tc>
          <w:tcPr>
            <w:tcW w:w="666" w:type="dxa"/>
            <w:tcBorders>
              <w:top w:val="single" w:sz="4" w:space="0" w:color="000000"/>
              <w:left w:val="single" w:sz="4" w:space="0" w:color="000000"/>
              <w:bottom w:val="single" w:sz="4" w:space="0" w:color="000000"/>
              <w:right w:val="single" w:sz="4" w:space="0" w:color="000000"/>
            </w:tcBorders>
            <w:vAlign w:val="center"/>
          </w:tcPr>
          <w:p w14:paraId="5D60847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AC6DB4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19D69A3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58E71A0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1）输入框默认提示：如</w:t>
            </w:r>
            <w:proofErr w:type="gramStart"/>
            <w:r>
              <w:rPr>
                <w:rFonts w:ascii="Microsoft YaHei" w:eastAsia="Microsoft YaHei" w:hAnsi="Microsoft YaHei" w:cs="Microsoft YaHei" w:hint="eastAsia"/>
                <w:color w:val="000000"/>
                <w:sz w:val="20"/>
              </w:rPr>
              <w:t>您当前未</w:t>
            </w:r>
            <w:proofErr w:type="gramEnd"/>
            <w:r>
              <w:rPr>
                <w:rFonts w:ascii="Microsoft YaHei" w:eastAsia="Microsoft YaHei" w:hAnsi="Microsoft YaHei" w:cs="Microsoft YaHei" w:hint="eastAsia"/>
                <w:color w:val="000000"/>
                <w:sz w:val="20"/>
              </w:rPr>
              <w:t>在下拉框查询到具体城市，可在线模糊搜索</w:t>
            </w:r>
          </w:p>
          <w:p w14:paraId="34DD730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2）可检索境外城市</w:t>
            </w:r>
          </w:p>
        </w:tc>
        <w:tc>
          <w:tcPr>
            <w:tcW w:w="1117" w:type="dxa"/>
            <w:tcBorders>
              <w:top w:val="single" w:sz="4" w:space="0" w:color="000000"/>
              <w:left w:val="single" w:sz="4" w:space="0" w:color="000000"/>
              <w:bottom w:val="single" w:sz="4" w:space="0" w:color="000000"/>
              <w:right w:val="single" w:sz="4" w:space="0" w:color="000000"/>
            </w:tcBorders>
            <w:vAlign w:val="center"/>
          </w:tcPr>
          <w:p w14:paraId="2E92A52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4AD62880"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14DC88D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6B7AB83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69E62C4" w14:textId="77777777">
        <w:trPr>
          <w:trHeight w:val="675"/>
        </w:trPr>
        <w:tc>
          <w:tcPr>
            <w:tcW w:w="540" w:type="dxa"/>
            <w:vMerge/>
            <w:tcBorders>
              <w:top w:val="single" w:sz="4" w:space="0" w:color="000000"/>
              <w:left w:val="single" w:sz="4" w:space="0" w:color="000000"/>
              <w:bottom w:val="single" w:sz="4" w:space="0" w:color="000000"/>
              <w:right w:val="single" w:sz="4" w:space="0" w:color="000000"/>
            </w:tcBorders>
            <w:vAlign w:val="center"/>
          </w:tcPr>
          <w:p w14:paraId="0003C0CC"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B08118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终点城市</w:t>
            </w:r>
          </w:p>
        </w:tc>
        <w:tc>
          <w:tcPr>
            <w:tcW w:w="666" w:type="dxa"/>
            <w:tcBorders>
              <w:top w:val="single" w:sz="4" w:space="0" w:color="000000"/>
              <w:left w:val="single" w:sz="4" w:space="0" w:color="000000"/>
              <w:bottom w:val="single" w:sz="4" w:space="0" w:color="000000"/>
              <w:right w:val="single" w:sz="4" w:space="0" w:color="000000"/>
            </w:tcBorders>
            <w:vAlign w:val="center"/>
          </w:tcPr>
          <w:p w14:paraId="6F94289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21E6801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2CCB00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21899C7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1）输入框默认提示：如</w:t>
            </w:r>
            <w:proofErr w:type="gramStart"/>
            <w:r>
              <w:rPr>
                <w:rFonts w:ascii="Microsoft YaHei" w:eastAsia="Microsoft YaHei" w:hAnsi="Microsoft YaHei" w:cs="Microsoft YaHei" w:hint="eastAsia"/>
                <w:color w:val="000000"/>
                <w:sz w:val="20"/>
              </w:rPr>
              <w:t>您当前未</w:t>
            </w:r>
            <w:proofErr w:type="gramEnd"/>
            <w:r>
              <w:rPr>
                <w:rFonts w:ascii="Microsoft YaHei" w:eastAsia="Microsoft YaHei" w:hAnsi="Microsoft YaHei" w:cs="Microsoft YaHei" w:hint="eastAsia"/>
                <w:color w:val="000000"/>
                <w:sz w:val="20"/>
              </w:rPr>
              <w:t>在下拉框查询到具体城市，可在线模糊搜索</w:t>
            </w:r>
          </w:p>
          <w:p w14:paraId="3744433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2）可检索境外城市</w:t>
            </w:r>
          </w:p>
        </w:tc>
        <w:tc>
          <w:tcPr>
            <w:tcW w:w="1117" w:type="dxa"/>
            <w:tcBorders>
              <w:top w:val="single" w:sz="4" w:space="0" w:color="000000"/>
              <w:left w:val="single" w:sz="4" w:space="0" w:color="000000"/>
              <w:bottom w:val="single" w:sz="4" w:space="0" w:color="000000"/>
              <w:right w:val="single" w:sz="4" w:space="0" w:color="000000"/>
            </w:tcBorders>
            <w:vAlign w:val="center"/>
          </w:tcPr>
          <w:p w14:paraId="50D47C5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02B2CEC8"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0B3727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F3B5F0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EE842B9"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53FF548"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1B1C39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操作</w:t>
            </w:r>
          </w:p>
        </w:tc>
        <w:tc>
          <w:tcPr>
            <w:tcW w:w="666" w:type="dxa"/>
            <w:tcBorders>
              <w:top w:val="single" w:sz="4" w:space="0" w:color="000000"/>
              <w:left w:val="single" w:sz="4" w:space="0" w:color="000000"/>
              <w:bottom w:val="single" w:sz="4" w:space="0" w:color="000000"/>
              <w:right w:val="single" w:sz="4" w:space="0" w:color="000000"/>
            </w:tcBorders>
            <w:vAlign w:val="center"/>
          </w:tcPr>
          <w:p w14:paraId="7BA8678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6991F7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B597F6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7378BA4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删除</w:t>
            </w:r>
          </w:p>
        </w:tc>
        <w:tc>
          <w:tcPr>
            <w:tcW w:w="1117" w:type="dxa"/>
            <w:tcBorders>
              <w:top w:val="single" w:sz="4" w:space="0" w:color="000000"/>
              <w:left w:val="single" w:sz="4" w:space="0" w:color="000000"/>
              <w:bottom w:val="single" w:sz="4" w:space="0" w:color="000000"/>
              <w:right w:val="single" w:sz="4" w:space="0" w:color="000000"/>
            </w:tcBorders>
            <w:vAlign w:val="center"/>
          </w:tcPr>
          <w:p w14:paraId="799004C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2514E472"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D8CB74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0A5F7AF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73AA0EE"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5F54A326"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4D03D10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增加住宿信息</w:t>
            </w:r>
          </w:p>
        </w:tc>
        <w:tc>
          <w:tcPr>
            <w:tcW w:w="666" w:type="dxa"/>
            <w:tcBorders>
              <w:top w:val="single" w:sz="4" w:space="0" w:color="000000"/>
              <w:left w:val="single" w:sz="4" w:space="0" w:color="000000"/>
              <w:bottom w:val="single" w:sz="4" w:space="0" w:color="000000"/>
              <w:right w:val="single" w:sz="4" w:space="0" w:color="000000"/>
            </w:tcBorders>
            <w:vAlign w:val="center"/>
          </w:tcPr>
          <w:p w14:paraId="2676ECC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B669C6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6A8C17C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1B78214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点击增加一行</w:t>
            </w:r>
          </w:p>
        </w:tc>
        <w:tc>
          <w:tcPr>
            <w:tcW w:w="1117" w:type="dxa"/>
            <w:tcBorders>
              <w:top w:val="single" w:sz="4" w:space="0" w:color="000000"/>
              <w:left w:val="single" w:sz="4" w:space="0" w:color="000000"/>
              <w:bottom w:val="single" w:sz="4" w:space="0" w:color="000000"/>
              <w:right w:val="single" w:sz="4" w:space="0" w:color="000000"/>
            </w:tcBorders>
            <w:vAlign w:val="center"/>
          </w:tcPr>
          <w:p w14:paraId="6AA081C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2AA03804"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5F91C12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5ACBF6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14E5418A" w14:textId="77777777">
        <w:trPr>
          <w:trHeight w:val="510"/>
        </w:trPr>
        <w:tc>
          <w:tcPr>
            <w:tcW w:w="540" w:type="dxa"/>
            <w:vMerge/>
            <w:tcBorders>
              <w:top w:val="single" w:sz="4" w:space="0" w:color="000000"/>
              <w:left w:val="single" w:sz="4" w:space="0" w:color="000000"/>
              <w:bottom w:val="single" w:sz="4" w:space="0" w:color="000000"/>
              <w:right w:val="single" w:sz="4" w:space="0" w:color="000000"/>
            </w:tcBorders>
            <w:vAlign w:val="center"/>
          </w:tcPr>
          <w:p w14:paraId="4F3CA8CC"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52467E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酒店城市</w:t>
            </w:r>
          </w:p>
        </w:tc>
        <w:tc>
          <w:tcPr>
            <w:tcW w:w="666" w:type="dxa"/>
            <w:tcBorders>
              <w:top w:val="single" w:sz="4" w:space="0" w:color="000000"/>
              <w:left w:val="single" w:sz="4" w:space="0" w:color="000000"/>
              <w:bottom w:val="single" w:sz="4" w:space="0" w:color="000000"/>
              <w:right w:val="single" w:sz="4" w:space="0" w:color="000000"/>
            </w:tcBorders>
            <w:vAlign w:val="center"/>
          </w:tcPr>
          <w:p w14:paraId="40B237C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012654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CC3E6B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72764AA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1）输入框默认提示：如</w:t>
            </w:r>
            <w:proofErr w:type="gramStart"/>
            <w:r>
              <w:rPr>
                <w:rFonts w:ascii="Microsoft YaHei" w:eastAsia="Microsoft YaHei" w:hAnsi="Microsoft YaHei" w:cs="Microsoft YaHei" w:hint="eastAsia"/>
                <w:color w:val="000000"/>
                <w:sz w:val="20"/>
              </w:rPr>
              <w:t>您当前未</w:t>
            </w:r>
            <w:proofErr w:type="gramEnd"/>
            <w:r>
              <w:rPr>
                <w:rFonts w:ascii="Microsoft YaHei" w:eastAsia="Microsoft YaHei" w:hAnsi="Microsoft YaHei" w:cs="Microsoft YaHei" w:hint="eastAsia"/>
                <w:color w:val="000000"/>
                <w:sz w:val="20"/>
              </w:rPr>
              <w:t>在下拉框查询到具体城市，可在线模糊搜索</w:t>
            </w:r>
          </w:p>
          <w:p w14:paraId="3F1BAD0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2）可检索境外城市</w:t>
            </w:r>
          </w:p>
        </w:tc>
        <w:tc>
          <w:tcPr>
            <w:tcW w:w="1117" w:type="dxa"/>
            <w:tcBorders>
              <w:top w:val="single" w:sz="4" w:space="0" w:color="000000"/>
              <w:left w:val="single" w:sz="4" w:space="0" w:color="000000"/>
              <w:bottom w:val="single" w:sz="4" w:space="0" w:color="000000"/>
              <w:right w:val="single" w:sz="4" w:space="0" w:color="000000"/>
            </w:tcBorders>
            <w:vAlign w:val="center"/>
          </w:tcPr>
          <w:p w14:paraId="23C9F22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155CCC98"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4219CB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884F1F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3BDB9FA2"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3A10184F"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16816BF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酒店名称</w:t>
            </w:r>
          </w:p>
        </w:tc>
        <w:tc>
          <w:tcPr>
            <w:tcW w:w="666" w:type="dxa"/>
            <w:tcBorders>
              <w:top w:val="single" w:sz="4" w:space="0" w:color="000000"/>
              <w:left w:val="single" w:sz="4" w:space="0" w:color="000000"/>
              <w:bottom w:val="single" w:sz="4" w:space="0" w:color="000000"/>
              <w:right w:val="single" w:sz="4" w:space="0" w:color="000000"/>
            </w:tcBorders>
            <w:vAlign w:val="center"/>
          </w:tcPr>
          <w:p w14:paraId="7E1881D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D3A8A3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19D47FB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0833C03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用户文本录入</w:t>
            </w:r>
          </w:p>
        </w:tc>
        <w:tc>
          <w:tcPr>
            <w:tcW w:w="1117" w:type="dxa"/>
            <w:tcBorders>
              <w:top w:val="single" w:sz="4" w:space="0" w:color="000000"/>
              <w:left w:val="single" w:sz="4" w:space="0" w:color="000000"/>
              <w:bottom w:val="single" w:sz="4" w:space="0" w:color="000000"/>
              <w:right w:val="single" w:sz="4" w:space="0" w:color="000000"/>
            </w:tcBorders>
            <w:vAlign w:val="center"/>
          </w:tcPr>
          <w:p w14:paraId="4461845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6C1F3507"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442409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CB380E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37968503"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7387DE71" w14:textId="77777777" w:rsidR="00CF6F30" w:rsidRDefault="00CF6F30">
            <w:pPr>
              <w:rPr>
                <w:rFonts w:ascii="Microsoft YaHei" w:eastAsia="Microsoft YaHei" w:hAnsi="Microsoft YaHei" w:cs="Microsoft YaHei" w:hint="eastAsia"/>
              </w:rPr>
            </w:pPr>
          </w:p>
        </w:tc>
        <w:tc>
          <w:tcPr>
            <w:tcW w:w="706" w:type="dxa"/>
            <w:vAlign w:val="center"/>
          </w:tcPr>
          <w:p w14:paraId="3E6D980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天数</w:t>
            </w:r>
          </w:p>
        </w:tc>
        <w:tc>
          <w:tcPr>
            <w:tcW w:w="666" w:type="dxa"/>
            <w:tcBorders>
              <w:top w:val="single" w:sz="4" w:space="0" w:color="000000"/>
              <w:left w:val="single" w:sz="4" w:space="0" w:color="CBCDD1"/>
              <w:bottom w:val="single" w:sz="4" w:space="0" w:color="000000"/>
              <w:right w:val="single" w:sz="4" w:space="0" w:color="000000"/>
            </w:tcBorders>
            <w:vAlign w:val="center"/>
          </w:tcPr>
          <w:p w14:paraId="0D6E0B8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1BC07D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586855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vAlign w:val="center"/>
          </w:tcPr>
          <w:p w14:paraId="04B7706C"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CBCDD1"/>
              <w:bottom w:val="single" w:sz="4" w:space="0" w:color="000000"/>
              <w:right w:val="single" w:sz="4" w:space="0" w:color="000000"/>
            </w:tcBorders>
            <w:vAlign w:val="center"/>
          </w:tcPr>
          <w:p w14:paraId="0C6089B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6E90314E"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CC078E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6EEAB0E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7ABFAF54"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036A28F0" w14:textId="77777777" w:rsidR="00CF6F30" w:rsidRDefault="00CF6F30">
            <w:pPr>
              <w:rPr>
                <w:rFonts w:ascii="Microsoft YaHei" w:eastAsia="Microsoft YaHei" w:hAnsi="Microsoft YaHei" w:cs="Microsoft YaHei" w:hint="eastAsia"/>
              </w:rPr>
            </w:pPr>
          </w:p>
        </w:tc>
        <w:tc>
          <w:tcPr>
            <w:tcW w:w="706" w:type="dxa"/>
            <w:tcBorders>
              <w:top w:val="single" w:sz="4" w:space="0" w:color="CBCDD1"/>
              <w:left w:val="single" w:sz="4" w:space="0" w:color="000000"/>
              <w:bottom w:val="single" w:sz="4" w:space="0" w:color="000000"/>
              <w:right w:val="single" w:sz="4" w:space="0" w:color="000000"/>
            </w:tcBorders>
            <w:vAlign w:val="center"/>
          </w:tcPr>
          <w:p w14:paraId="1AB1240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操作</w:t>
            </w:r>
          </w:p>
        </w:tc>
        <w:tc>
          <w:tcPr>
            <w:tcW w:w="666" w:type="dxa"/>
            <w:tcBorders>
              <w:top w:val="single" w:sz="4" w:space="0" w:color="000000"/>
              <w:left w:val="single" w:sz="4" w:space="0" w:color="000000"/>
              <w:bottom w:val="single" w:sz="4" w:space="0" w:color="000000"/>
              <w:right w:val="single" w:sz="4" w:space="0" w:color="000000"/>
            </w:tcBorders>
            <w:vAlign w:val="center"/>
          </w:tcPr>
          <w:p w14:paraId="18C0EEA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C902DA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234F16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CBCDD1"/>
              <w:left w:val="single" w:sz="4" w:space="0" w:color="000000"/>
              <w:bottom w:val="single" w:sz="4" w:space="0" w:color="000000"/>
              <w:right w:val="single" w:sz="4" w:space="0" w:color="000000"/>
            </w:tcBorders>
            <w:vAlign w:val="center"/>
          </w:tcPr>
          <w:p w14:paraId="441D048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删除</w:t>
            </w:r>
          </w:p>
        </w:tc>
        <w:tc>
          <w:tcPr>
            <w:tcW w:w="1117" w:type="dxa"/>
            <w:tcBorders>
              <w:top w:val="single" w:sz="4" w:space="0" w:color="000000"/>
              <w:left w:val="single" w:sz="4" w:space="0" w:color="000000"/>
              <w:bottom w:val="single" w:sz="4" w:space="0" w:color="000000"/>
              <w:right w:val="single" w:sz="4" w:space="0" w:color="000000"/>
            </w:tcBorders>
            <w:vAlign w:val="center"/>
          </w:tcPr>
          <w:p w14:paraId="2843BDA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49CED3BB"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1E9D8BA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D03033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1C6D655" w14:textId="77777777">
        <w:trPr>
          <w:trHeight w:val="975"/>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26B61F3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会议议程</w:t>
            </w:r>
          </w:p>
        </w:tc>
        <w:tc>
          <w:tcPr>
            <w:tcW w:w="706" w:type="dxa"/>
            <w:tcBorders>
              <w:top w:val="single" w:sz="4" w:space="0" w:color="000000"/>
              <w:left w:val="single" w:sz="4" w:space="0" w:color="000000"/>
              <w:bottom w:val="single" w:sz="4" w:space="0" w:color="000000"/>
              <w:right w:val="single" w:sz="4" w:space="0" w:color="000000"/>
            </w:tcBorders>
            <w:vAlign w:val="center"/>
          </w:tcPr>
          <w:p w14:paraId="33D8DBB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添加日程项</w:t>
            </w:r>
          </w:p>
        </w:tc>
        <w:tc>
          <w:tcPr>
            <w:tcW w:w="666" w:type="dxa"/>
            <w:tcBorders>
              <w:top w:val="single" w:sz="4" w:space="0" w:color="000000"/>
              <w:left w:val="single" w:sz="4" w:space="0" w:color="000000"/>
              <w:bottom w:val="single" w:sz="4" w:space="0" w:color="000000"/>
              <w:right w:val="single" w:sz="4" w:space="0" w:color="000000"/>
            </w:tcBorders>
            <w:vAlign w:val="center"/>
          </w:tcPr>
          <w:p w14:paraId="21711D8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B8659B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C2BEE7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7C67F4D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1.点击增加一个日程模块</w:t>
            </w:r>
          </w:p>
          <w:p w14:paraId="3B27C87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2.根据会议开始时间和结束时间的日期，自动生成对应的日程模块，如果是跨N天，就自动生成N</w:t>
            </w:r>
            <w:proofErr w:type="gramStart"/>
            <w:r>
              <w:rPr>
                <w:rFonts w:ascii="Microsoft YaHei" w:eastAsia="Microsoft YaHei" w:hAnsi="Microsoft YaHei" w:cs="Microsoft YaHei" w:hint="eastAsia"/>
                <w:color w:val="000000"/>
                <w:sz w:val="20"/>
              </w:rPr>
              <w:t>个</w:t>
            </w:r>
            <w:proofErr w:type="gramEnd"/>
            <w:r>
              <w:rPr>
                <w:rFonts w:ascii="Microsoft YaHei" w:eastAsia="Microsoft YaHei" w:hAnsi="Microsoft YaHei" w:cs="Microsoft YaHei" w:hint="eastAsia"/>
                <w:color w:val="000000"/>
                <w:sz w:val="20"/>
              </w:rPr>
              <w:t>日程模块，日期自动赋值（选择讲者自动生成议程默认都在第一个日程模块）</w:t>
            </w:r>
          </w:p>
        </w:tc>
        <w:tc>
          <w:tcPr>
            <w:tcW w:w="1117" w:type="dxa"/>
            <w:tcBorders>
              <w:top w:val="single" w:sz="4" w:space="0" w:color="000000"/>
              <w:left w:val="single" w:sz="4" w:space="0" w:color="000000"/>
              <w:bottom w:val="single" w:sz="4" w:space="0" w:color="000000"/>
              <w:right w:val="single" w:sz="4" w:space="0" w:color="000000"/>
            </w:tcBorders>
            <w:vAlign w:val="center"/>
          </w:tcPr>
          <w:p w14:paraId="0043909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3B0E021D"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373DA8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2E93DDB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BE57195"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04195CBD"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5C077AA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日期</w:t>
            </w:r>
          </w:p>
        </w:tc>
        <w:tc>
          <w:tcPr>
            <w:tcW w:w="666" w:type="dxa"/>
            <w:tcBorders>
              <w:top w:val="single" w:sz="4" w:space="0" w:color="000000"/>
              <w:left w:val="single" w:sz="4" w:space="0" w:color="000000"/>
              <w:bottom w:val="single" w:sz="4" w:space="0" w:color="000000"/>
              <w:right w:val="single" w:sz="4" w:space="0" w:color="000000"/>
            </w:tcBorders>
            <w:vAlign w:val="center"/>
          </w:tcPr>
          <w:p w14:paraId="25FA2BA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96928E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252856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52D47A5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每个日程模块，需要选择一个日期，精确到日</w:t>
            </w:r>
          </w:p>
        </w:tc>
        <w:tc>
          <w:tcPr>
            <w:tcW w:w="1117" w:type="dxa"/>
            <w:tcBorders>
              <w:top w:val="single" w:sz="4" w:space="0" w:color="000000"/>
              <w:left w:val="single" w:sz="4" w:space="0" w:color="000000"/>
              <w:bottom w:val="single" w:sz="4" w:space="0" w:color="000000"/>
              <w:right w:val="single" w:sz="4" w:space="0" w:color="000000"/>
            </w:tcBorders>
            <w:vAlign w:val="center"/>
          </w:tcPr>
          <w:p w14:paraId="3C661EB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日期</w:t>
            </w:r>
            <w:proofErr w:type="gramStart"/>
            <w:r>
              <w:rPr>
                <w:rFonts w:ascii="Microsoft YaHei" w:eastAsia="Microsoft YaHei" w:hAnsi="Microsoft YaHei" w:cs="Microsoft YaHei" w:hint="eastAsia"/>
                <w:color w:val="000000"/>
                <w:sz w:val="20"/>
              </w:rPr>
              <w:t>筛选器</w:t>
            </w:r>
            <w:proofErr w:type="gramEnd"/>
          </w:p>
        </w:tc>
        <w:tc>
          <w:tcPr>
            <w:tcW w:w="1905" w:type="dxa"/>
            <w:tcBorders>
              <w:top w:val="single" w:sz="4" w:space="0" w:color="000000"/>
              <w:left w:val="single" w:sz="4" w:space="0" w:color="000000"/>
              <w:bottom w:val="single" w:sz="4" w:space="0" w:color="000000"/>
              <w:right w:val="single" w:sz="4" w:space="0" w:color="000000"/>
            </w:tcBorders>
            <w:vAlign w:val="center"/>
          </w:tcPr>
          <w:p w14:paraId="34B62F46"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4C40588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5B90696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50BF0CB7"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7C431234"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341E541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标题</w:t>
            </w:r>
          </w:p>
        </w:tc>
        <w:tc>
          <w:tcPr>
            <w:tcW w:w="666" w:type="dxa"/>
            <w:tcBorders>
              <w:top w:val="single" w:sz="4" w:space="0" w:color="000000"/>
              <w:left w:val="single" w:sz="4" w:space="0" w:color="000000"/>
              <w:bottom w:val="single" w:sz="4" w:space="0" w:color="000000"/>
              <w:right w:val="single" w:sz="4" w:space="0" w:color="000000"/>
            </w:tcBorders>
            <w:vAlign w:val="center"/>
          </w:tcPr>
          <w:p w14:paraId="0A8DED3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1D273E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1B4663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00C21FE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每个日程模块，需要填写一个标题</w:t>
            </w:r>
          </w:p>
        </w:tc>
        <w:tc>
          <w:tcPr>
            <w:tcW w:w="1117" w:type="dxa"/>
            <w:tcBorders>
              <w:top w:val="single" w:sz="4" w:space="0" w:color="000000"/>
              <w:left w:val="single" w:sz="4" w:space="0" w:color="000000"/>
              <w:bottom w:val="single" w:sz="4" w:space="0" w:color="000000"/>
              <w:right w:val="single" w:sz="4" w:space="0" w:color="000000"/>
            </w:tcBorders>
            <w:vAlign w:val="center"/>
          </w:tcPr>
          <w:p w14:paraId="324EBC2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1195E5B4"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3E99EA0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1B30A5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E915B8A"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4C57BA5F"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5C95ABF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新增议程</w:t>
            </w:r>
          </w:p>
        </w:tc>
        <w:tc>
          <w:tcPr>
            <w:tcW w:w="666" w:type="dxa"/>
            <w:tcBorders>
              <w:top w:val="single" w:sz="4" w:space="0" w:color="000000"/>
              <w:left w:val="single" w:sz="4" w:space="0" w:color="000000"/>
              <w:bottom w:val="single" w:sz="4" w:space="0" w:color="000000"/>
              <w:right w:val="single" w:sz="4" w:space="0" w:color="000000"/>
            </w:tcBorders>
            <w:vAlign w:val="center"/>
          </w:tcPr>
          <w:p w14:paraId="74F2502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EFA084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91CDF2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53AA37C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新增日程模块后，可以在每个模块里，新增这个日程模块的议程，点击增加一行议程</w:t>
            </w:r>
          </w:p>
        </w:tc>
        <w:tc>
          <w:tcPr>
            <w:tcW w:w="1117" w:type="dxa"/>
            <w:tcBorders>
              <w:top w:val="single" w:sz="4" w:space="0" w:color="000000"/>
              <w:left w:val="single" w:sz="4" w:space="0" w:color="000000"/>
              <w:bottom w:val="single" w:sz="4" w:space="0" w:color="000000"/>
              <w:right w:val="single" w:sz="4" w:space="0" w:color="000000"/>
            </w:tcBorders>
            <w:vAlign w:val="center"/>
          </w:tcPr>
          <w:p w14:paraId="4429DDB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152BF0A7"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51BC067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550EE3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797DB71A"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79716FA2"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0FD4840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删除</w:t>
            </w:r>
          </w:p>
        </w:tc>
        <w:tc>
          <w:tcPr>
            <w:tcW w:w="666" w:type="dxa"/>
            <w:tcBorders>
              <w:top w:val="single" w:sz="4" w:space="0" w:color="000000"/>
              <w:left w:val="single" w:sz="4" w:space="0" w:color="000000"/>
              <w:bottom w:val="single" w:sz="4" w:space="0" w:color="000000"/>
              <w:right w:val="single" w:sz="4" w:space="0" w:color="000000"/>
            </w:tcBorders>
            <w:vAlign w:val="center"/>
          </w:tcPr>
          <w:p w14:paraId="66D9C2D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4B151BE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3DB7C2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1636AFD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点击删除整个日程模块及里面的所有议程，点击后二次确认是否删除该日程模块</w:t>
            </w:r>
          </w:p>
        </w:tc>
        <w:tc>
          <w:tcPr>
            <w:tcW w:w="1117" w:type="dxa"/>
            <w:tcBorders>
              <w:top w:val="single" w:sz="4" w:space="0" w:color="000000"/>
              <w:left w:val="single" w:sz="4" w:space="0" w:color="000000"/>
              <w:bottom w:val="single" w:sz="4" w:space="0" w:color="000000"/>
              <w:right w:val="single" w:sz="4" w:space="0" w:color="000000"/>
            </w:tcBorders>
            <w:vAlign w:val="center"/>
          </w:tcPr>
          <w:p w14:paraId="4B04DCD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1499091D"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4DFF4B51" w14:textId="77777777" w:rsidR="00CF6F30" w:rsidRDefault="00CF6F30">
            <w:pPr>
              <w:rPr>
                <w:rFonts w:ascii="Microsoft YaHei" w:eastAsia="Microsoft YaHei" w:hAnsi="Microsoft YaHei" w:cs="Microsoft YaHei" w:hint="eastAsia"/>
              </w:rPr>
            </w:pPr>
          </w:p>
        </w:tc>
        <w:tc>
          <w:tcPr>
            <w:tcW w:w="639" w:type="dxa"/>
            <w:tcBorders>
              <w:top w:val="single" w:sz="4" w:space="0" w:color="000000"/>
              <w:left w:val="single" w:sz="4" w:space="0" w:color="000000"/>
              <w:bottom w:val="single" w:sz="4" w:space="0" w:color="000000"/>
              <w:right w:val="single" w:sz="4" w:space="0" w:color="000000"/>
            </w:tcBorders>
            <w:vAlign w:val="center"/>
          </w:tcPr>
          <w:p w14:paraId="55F93B97" w14:textId="77777777" w:rsidR="00CF6F30" w:rsidRDefault="00CF6F30">
            <w:pPr>
              <w:rPr>
                <w:rFonts w:ascii="Microsoft YaHei" w:eastAsia="Microsoft YaHei" w:hAnsi="Microsoft YaHei" w:cs="Microsoft YaHei" w:hint="eastAsia"/>
              </w:rPr>
            </w:pPr>
          </w:p>
        </w:tc>
      </w:tr>
      <w:tr w:rsidR="00CF6F30" w14:paraId="415CC38D" w14:textId="77777777">
        <w:trPr>
          <w:trHeight w:val="129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6E64BE4"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BFA55F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议程时间</w:t>
            </w:r>
          </w:p>
        </w:tc>
        <w:tc>
          <w:tcPr>
            <w:tcW w:w="666" w:type="dxa"/>
            <w:tcBorders>
              <w:top w:val="single" w:sz="4" w:space="0" w:color="000000"/>
              <w:left w:val="single" w:sz="4" w:space="0" w:color="000000"/>
              <w:bottom w:val="single" w:sz="4" w:space="0" w:color="000000"/>
              <w:right w:val="single" w:sz="4" w:space="0" w:color="000000"/>
            </w:tcBorders>
            <w:vAlign w:val="center"/>
          </w:tcPr>
          <w:p w14:paraId="3DC0293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FFADA7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59B976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5D0CA05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1.选择开始和结束的时、分（分钟间隔15分）</w:t>
            </w:r>
          </w:p>
          <w:p w14:paraId="486FF37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2.如果已经选择了讲者，每个讲者会自动生成一条议程（如果编辑、删除讲者，无需同步编辑、删除对应议程）</w:t>
            </w:r>
          </w:p>
          <w:p w14:paraId="09DCB9A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3.最后提交时，如果该议程的环节为【主席/主持开场、主席/主持总结、主题演讲、讨论环节、点评环节】，则必须大于等于20分钟</w:t>
            </w:r>
          </w:p>
        </w:tc>
        <w:tc>
          <w:tcPr>
            <w:tcW w:w="1117" w:type="dxa"/>
            <w:tcBorders>
              <w:top w:val="single" w:sz="4" w:space="0" w:color="000000"/>
              <w:left w:val="single" w:sz="4" w:space="0" w:color="000000"/>
              <w:bottom w:val="single" w:sz="4" w:space="0" w:color="000000"/>
              <w:right w:val="single" w:sz="4" w:space="0" w:color="000000"/>
            </w:tcBorders>
            <w:vAlign w:val="center"/>
          </w:tcPr>
          <w:p w14:paraId="73CA50A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时间控件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3385A1A3"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896CB4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C00125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8F92937" w14:textId="77777777">
        <w:trPr>
          <w:trHeight w:val="3075"/>
        </w:trPr>
        <w:tc>
          <w:tcPr>
            <w:tcW w:w="540" w:type="dxa"/>
            <w:vMerge/>
            <w:tcBorders>
              <w:top w:val="single" w:sz="4" w:space="0" w:color="000000"/>
              <w:left w:val="single" w:sz="4" w:space="0" w:color="000000"/>
              <w:bottom w:val="single" w:sz="4" w:space="0" w:color="000000"/>
              <w:right w:val="single" w:sz="4" w:space="0" w:color="000000"/>
            </w:tcBorders>
            <w:vAlign w:val="center"/>
          </w:tcPr>
          <w:p w14:paraId="1EC6D4FC"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4CE59C7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环节</w:t>
            </w:r>
          </w:p>
        </w:tc>
        <w:tc>
          <w:tcPr>
            <w:tcW w:w="666" w:type="dxa"/>
            <w:tcBorders>
              <w:top w:val="single" w:sz="4" w:space="0" w:color="000000"/>
              <w:left w:val="single" w:sz="4" w:space="0" w:color="000000"/>
              <w:bottom w:val="single" w:sz="4" w:space="0" w:color="000000"/>
              <w:right w:val="single" w:sz="4" w:space="0" w:color="000000"/>
            </w:tcBorders>
            <w:vAlign w:val="center"/>
          </w:tcPr>
          <w:p w14:paraId="1FAF6D2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27FC0DD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BAB0D2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3C245F2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1.如果已经选择了讲者，每个讲者会自动生成一条议程（如果编辑、删除讲者，无需同步编辑、删除对应议程）</w:t>
            </w:r>
          </w:p>
          <w:p w14:paraId="5A63D1D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2.根据讲者填的服务类型，自动带出环节，可编辑（编辑讲者的服务类型，无需同步修改对应的环</w:t>
            </w:r>
            <w:r>
              <w:rPr>
                <w:rFonts w:ascii="Microsoft YaHei" w:eastAsia="Microsoft YaHei" w:hAnsi="Microsoft YaHei" w:cs="Microsoft YaHei" w:hint="eastAsia"/>
                <w:color w:val="000000"/>
                <w:sz w:val="20"/>
              </w:rPr>
              <w:lastRenderedPageBreak/>
              <w:t>节）：</w:t>
            </w:r>
          </w:p>
          <w:p w14:paraId="4275B0B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讲者——主体演讲</w:t>
            </w:r>
          </w:p>
          <w:p w14:paraId="3809629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主席/主持——主席/主持开场</w:t>
            </w:r>
          </w:p>
          <w:p w14:paraId="5B188D0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评委/点评——讨论环节</w:t>
            </w:r>
          </w:p>
          <w:p w14:paraId="57E732A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3.最后提交时，需要校验：</w:t>
            </w:r>
          </w:p>
          <w:p w14:paraId="5B8E830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主体演讲议程包含讲者</w:t>
            </w:r>
          </w:p>
          <w:p w14:paraId="0545D8B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主席/主持开场、主席/主持总结包含主席/主持</w:t>
            </w:r>
          </w:p>
        </w:tc>
        <w:tc>
          <w:tcPr>
            <w:tcW w:w="1117" w:type="dxa"/>
            <w:tcBorders>
              <w:top w:val="single" w:sz="4" w:space="0" w:color="000000"/>
              <w:left w:val="single" w:sz="4" w:space="0" w:color="000000"/>
              <w:bottom w:val="single" w:sz="4" w:space="0" w:color="000000"/>
              <w:right w:val="single" w:sz="4" w:space="0" w:color="000000"/>
            </w:tcBorders>
            <w:vAlign w:val="center"/>
          </w:tcPr>
          <w:p w14:paraId="6397ECA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下拉选项</w:t>
            </w:r>
          </w:p>
        </w:tc>
        <w:tc>
          <w:tcPr>
            <w:tcW w:w="1905" w:type="dxa"/>
            <w:tcBorders>
              <w:top w:val="single" w:sz="4" w:space="0" w:color="000000"/>
              <w:left w:val="single" w:sz="4" w:space="0" w:color="000000"/>
              <w:bottom w:val="single" w:sz="4" w:space="0" w:color="000000"/>
              <w:right w:val="single" w:sz="4" w:space="0" w:color="000000"/>
            </w:tcBorders>
            <w:vAlign w:val="center"/>
          </w:tcPr>
          <w:p w14:paraId="565D918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主席/主持开场、主席/主持总结、主题演讲、讨论环节、点评环节、茶歇、用餐、签到、其他</w:t>
            </w:r>
          </w:p>
        </w:tc>
        <w:tc>
          <w:tcPr>
            <w:tcW w:w="663" w:type="dxa"/>
            <w:tcBorders>
              <w:top w:val="single" w:sz="4" w:space="0" w:color="000000"/>
              <w:left w:val="single" w:sz="4" w:space="0" w:color="000000"/>
              <w:bottom w:val="single" w:sz="4" w:space="0" w:color="000000"/>
              <w:right w:val="single" w:sz="4" w:space="0" w:color="000000"/>
            </w:tcBorders>
            <w:vAlign w:val="center"/>
          </w:tcPr>
          <w:p w14:paraId="5EA525A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00A3A08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72BEDE7C" w14:textId="77777777">
        <w:trPr>
          <w:trHeight w:val="1365"/>
        </w:trPr>
        <w:tc>
          <w:tcPr>
            <w:tcW w:w="540" w:type="dxa"/>
            <w:vMerge/>
            <w:tcBorders>
              <w:top w:val="single" w:sz="4" w:space="0" w:color="000000"/>
              <w:left w:val="single" w:sz="4" w:space="0" w:color="000000"/>
              <w:bottom w:val="single" w:sz="4" w:space="0" w:color="000000"/>
              <w:right w:val="single" w:sz="4" w:space="0" w:color="000000"/>
            </w:tcBorders>
            <w:vAlign w:val="center"/>
          </w:tcPr>
          <w:p w14:paraId="59AEC6DF"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110331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讲者范围</w:t>
            </w:r>
          </w:p>
        </w:tc>
        <w:tc>
          <w:tcPr>
            <w:tcW w:w="666" w:type="dxa"/>
            <w:tcBorders>
              <w:top w:val="single" w:sz="4" w:space="0" w:color="000000"/>
              <w:left w:val="single" w:sz="4" w:space="0" w:color="000000"/>
              <w:bottom w:val="single" w:sz="4" w:space="0" w:color="000000"/>
              <w:right w:val="single" w:sz="4" w:space="0" w:color="000000"/>
            </w:tcBorders>
            <w:vAlign w:val="center"/>
          </w:tcPr>
          <w:p w14:paraId="0584467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E90A9B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主席/主持开场、主席/主持总结、主题演讲、讨论环节、点评环节：展示且必填</w:t>
            </w:r>
          </w:p>
          <w:p w14:paraId="4ECB7A7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茶歇、用餐、签到：不展示</w:t>
            </w:r>
          </w:p>
          <w:p w14:paraId="6F260EC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其他：展示且非必填</w:t>
            </w:r>
          </w:p>
        </w:tc>
        <w:tc>
          <w:tcPr>
            <w:tcW w:w="418" w:type="dxa"/>
            <w:tcBorders>
              <w:top w:val="single" w:sz="4" w:space="0" w:color="000000"/>
              <w:left w:val="single" w:sz="4" w:space="0" w:color="000000"/>
              <w:bottom w:val="single" w:sz="4" w:space="0" w:color="000000"/>
              <w:right w:val="single" w:sz="4" w:space="0" w:color="000000"/>
            </w:tcBorders>
            <w:vAlign w:val="center"/>
          </w:tcPr>
          <w:p w14:paraId="2211E98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2439601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1.如果已经选择了讲者，每个讲者会自动生成一条议程（如果编辑、删除讲者，无需同步编辑、删除对应议程）</w:t>
            </w:r>
          </w:p>
          <w:p w14:paraId="482785E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2.自动带出讲者范围是：外部讲者，不可编辑</w:t>
            </w:r>
          </w:p>
          <w:p w14:paraId="2F49CAD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3.可编辑情况下，选择范围：在库讲者</w:t>
            </w:r>
          </w:p>
        </w:tc>
        <w:tc>
          <w:tcPr>
            <w:tcW w:w="1117" w:type="dxa"/>
            <w:tcBorders>
              <w:top w:val="single" w:sz="4" w:space="0" w:color="000000"/>
              <w:left w:val="single" w:sz="4" w:space="0" w:color="000000"/>
              <w:bottom w:val="single" w:sz="4" w:space="0" w:color="000000"/>
              <w:right w:val="single" w:sz="4" w:space="0" w:color="000000"/>
            </w:tcBorders>
            <w:vAlign w:val="center"/>
          </w:tcPr>
          <w:p w14:paraId="3CF64EC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单选-平铺</w:t>
            </w:r>
          </w:p>
        </w:tc>
        <w:tc>
          <w:tcPr>
            <w:tcW w:w="1905" w:type="dxa"/>
            <w:tcBorders>
              <w:top w:val="single" w:sz="4" w:space="0" w:color="000000"/>
              <w:left w:val="single" w:sz="4" w:space="0" w:color="000000"/>
              <w:bottom w:val="single" w:sz="4" w:space="0" w:color="000000"/>
              <w:right w:val="single" w:sz="4" w:space="0" w:color="000000"/>
            </w:tcBorders>
            <w:vAlign w:val="center"/>
          </w:tcPr>
          <w:p w14:paraId="5037F6A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外部讲者、内部讲者</w:t>
            </w:r>
          </w:p>
        </w:tc>
        <w:tc>
          <w:tcPr>
            <w:tcW w:w="663" w:type="dxa"/>
            <w:tcBorders>
              <w:top w:val="single" w:sz="4" w:space="0" w:color="000000"/>
              <w:left w:val="single" w:sz="4" w:space="0" w:color="000000"/>
              <w:bottom w:val="single" w:sz="4" w:space="0" w:color="000000"/>
              <w:right w:val="single" w:sz="4" w:space="0" w:color="000000"/>
            </w:tcBorders>
            <w:vAlign w:val="center"/>
          </w:tcPr>
          <w:p w14:paraId="0DFDB1B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5897A5E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7AF10B7C" w14:textId="77777777">
        <w:trPr>
          <w:trHeight w:val="2115"/>
        </w:trPr>
        <w:tc>
          <w:tcPr>
            <w:tcW w:w="540" w:type="dxa"/>
            <w:vMerge/>
            <w:tcBorders>
              <w:top w:val="single" w:sz="4" w:space="0" w:color="000000"/>
              <w:left w:val="single" w:sz="4" w:space="0" w:color="000000"/>
              <w:bottom w:val="single" w:sz="4" w:space="0" w:color="000000"/>
              <w:right w:val="single" w:sz="4" w:space="0" w:color="000000"/>
            </w:tcBorders>
            <w:vAlign w:val="center"/>
          </w:tcPr>
          <w:p w14:paraId="1F6A3628"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48AC60C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讲者</w:t>
            </w:r>
          </w:p>
        </w:tc>
        <w:tc>
          <w:tcPr>
            <w:tcW w:w="666" w:type="dxa"/>
            <w:tcBorders>
              <w:top w:val="single" w:sz="4" w:space="0" w:color="000000"/>
              <w:left w:val="single" w:sz="4" w:space="0" w:color="000000"/>
              <w:bottom w:val="single" w:sz="4" w:space="0" w:color="000000"/>
              <w:right w:val="single" w:sz="4" w:space="0" w:color="000000"/>
            </w:tcBorders>
            <w:vAlign w:val="center"/>
          </w:tcPr>
          <w:p w14:paraId="180A116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54B7FF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主席/主持开场、主席/主持总结、主题演讲、讨论环节、点评环节：展示且必填</w:t>
            </w:r>
          </w:p>
          <w:p w14:paraId="4C78890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茶歇、用</w:t>
            </w:r>
            <w:r>
              <w:rPr>
                <w:rFonts w:ascii="Microsoft YaHei" w:eastAsia="Microsoft YaHei" w:hAnsi="Microsoft YaHei" w:cs="Microsoft YaHei" w:hint="eastAsia"/>
                <w:color w:val="000000"/>
                <w:sz w:val="20"/>
              </w:rPr>
              <w:lastRenderedPageBreak/>
              <w:t>餐、签到：不展示</w:t>
            </w:r>
          </w:p>
          <w:p w14:paraId="472EE0F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其他：展示且非必填</w:t>
            </w:r>
          </w:p>
        </w:tc>
        <w:tc>
          <w:tcPr>
            <w:tcW w:w="418" w:type="dxa"/>
            <w:tcBorders>
              <w:top w:val="single" w:sz="4" w:space="0" w:color="000000"/>
              <w:left w:val="single" w:sz="4" w:space="0" w:color="000000"/>
              <w:bottom w:val="single" w:sz="4" w:space="0" w:color="000000"/>
              <w:right w:val="single" w:sz="4" w:space="0" w:color="000000"/>
            </w:tcBorders>
            <w:vAlign w:val="center"/>
          </w:tcPr>
          <w:p w14:paraId="6C7A09E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20DA9B0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1.如果已经选择了讲者，每个讲者会自动生成一条议程（如果编辑、删除讲者，无需同步编辑、删除对应议</w:t>
            </w:r>
            <w:r>
              <w:rPr>
                <w:rFonts w:ascii="Microsoft YaHei" w:eastAsia="Microsoft YaHei" w:hAnsi="Microsoft YaHei" w:cs="Microsoft YaHei" w:hint="eastAsia"/>
                <w:color w:val="000000"/>
                <w:sz w:val="20"/>
              </w:rPr>
              <w:lastRenderedPageBreak/>
              <w:t>程）</w:t>
            </w:r>
          </w:p>
          <w:p w14:paraId="7D7AAA6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2.自动带出讲者的名称，可编辑，即可新增、删除、变更讲者</w:t>
            </w:r>
          </w:p>
          <w:p w14:paraId="65E8B84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3.讲者范围是外部讲者情况下，选择范围：在库讲者；讲者范围是内部讲者情况下，选择范围：在库员工</w:t>
            </w:r>
          </w:p>
          <w:p w14:paraId="2BF1EA0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4.最后提交时，需要校验：议程的所有讲者和讲者模块选的讲者是一一对应的（可以两个讲者存在于一条议程，只需要保证讲者名字是一一对应即可；外部讲者不控制）</w:t>
            </w:r>
          </w:p>
        </w:tc>
        <w:tc>
          <w:tcPr>
            <w:tcW w:w="1117" w:type="dxa"/>
            <w:tcBorders>
              <w:top w:val="single" w:sz="4" w:space="0" w:color="000000"/>
              <w:left w:val="single" w:sz="4" w:space="0" w:color="000000"/>
              <w:bottom w:val="single" w:sz="4" w:space="0" w:color="000000"/>
              <w:right w:val="single" w:sz="4" w:space="0" w:color="000000"/>
            </w:tcBorders>
            <w:vAlign w:val="center"/>
          </w:tcPr>
          <w:p w14:paraId="7AAC333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按钮弹窗（参照添加</w:t>
            </w:r>
            <w:proofErr w:type="gramStart"/>
            <w:r>
              <w:rPr>
                <w:rFonts w:ascii="Microsoft YaHei" w:eastAsia="Microsoft YaHei" w:hAnsi="Microsoft YaHei" w:cs="Microsoft YaHei" w:hint="eastAsia"/>
                <w:color w:val="000000"/>
                <w:sz w:val="20"/>
              </w:rPr>
              <w:t>讲者弹窗样式</w:t>
            </w:r>
            <w:proofErr w:type="gramEnd"/>
            <w:r>
              <w:rPr>
                <w:rFonts w:ascii="Microsoft YaHei" w:eastAsia="Microsoft YaHei" w:hAnsi="Microsoft YaHei" w:cs="Microsoft YaHei" w:hint="eastAsia"/>
                <w:color w:val="000000"/>
                <w:sz w:val="20"/>
              </w:rPr>
              <w:t>）</w:t>
            </w:r>
          </w:p>
        </w:tc>
        <w:tc>
          <w:tcPr>
            <w:tcW w:w="1905" w:type="dxa"/>
            <w:tcBorders>
              <w:top w:val="single" w:sz="4" w:space="0" w:color="000000"/>
              <w:left w:val="single" w:sz="4" w:space="0" w:color="000000"/>
              <w:bottom w:val="single" w:sz="4" w:space="0" w:color="000000"/>
              <w:right w:val="single" w:sz="4" w:space="0" w:color="000000"/>
            </w:tcBorders>
            <w:vAlign w:val="center"/>
          </w:tcPr>
          <w:p w14:paraId="3B366814"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314394A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08AB2FF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5E8DF19" w14:textId="77777777">
        <w:trPr>
          <w:trHeight w:val="1350"/>
        </w:trPr>
        <w:tc>
          <w:tcPr>
            <w:tcW w:w="540" w:type="dxa"/>
            <w:vMerge/>
            <w:tcBorders>
              <w:top w:val="single" w:sz="4" w:space="0" w:color="000000"/>
              <w:left w:val="single" w:sz="4" w:space="0" w:color="000000"/>
              <w:bottom w:val="single" w:sz="4" w:space="0" w:color="000000"/>
              <w:right w:val="single" w:sz="4" w:space="0" w:color="000000"/>
            </w:tcBorders>
            <w:vAlign w:val="center"/>
          </w:tcPr>
          <w:p w14:paraId="0C528C89"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55E61A3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演讲/章节主题</w:t>
            </w:r>
          </w:p>
        </w:tc>
        <w:tc>
          <w:tcPr>
            <w:tcW w:w="666" w:type="dxa"/>
            <w:tcBorders>
              <w:top w:val="single" w:sz="4" w:space="0" w:color="000000"/>
              <w:left w:val="single" w:sz="4" w:space="0" w:color="000000"/>
              <w:bottom w:val="single" w:sz="4" w:space="0" w:color="000000"/>
              <w:right w:val="single" w:sz="4" w:space="0" w:color="000000"/>
            </w:tcBorders>
            <w:vAlign w:val="center"/>
          </w:tcPr>
          <w:p w14:paraId="7789986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74A7DBF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主席/主持开场、主席/主持总结、主题演讲、讨论环节、点评环节：展示且必填</w:t>
            </w:r>
          </w:p>
          <w:p w14:paraId="66AE700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茶歇、用餐、签到：不展示</w:t>
            </w:r>
          </w:p>
          <w:p w14:paraId="4D0C28D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其他：展示且非必填</w:t>
            </w:r>
          </w:p>
        </w:tc>
        <w:tc>
          <w:tcPr>
            <w:tcW w:w="418" w:type="dxa"/>
            <w:tcBorders>
              <w:top w:val="single" w:sz="4" w:space="0" w:color="000000"/>
              <w:left w:val="single" w:sz="4" w:space="0" w:color="000000"/>
              <w:bottom w:val="single" w:sz="4" w:space="0" w:color="000000"/>
              <w:right w:val="single" w:sz="4" w:space="0" w:color="000000"/>
            </w:tcBorders>
            <w:vAlign w:val="center"/>
          </w:tcPr>
          <w:p w14:paraId="66877C5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76BA3DA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1.如果已经选择了讲者，每个讲者会自动生成一条议程（如果编辑、删除讲者，无需同步编辑、删除对应议程）</w:t>
            </w:r>
          </w:p>
          <w:p w14:paraId="61DCB31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2.自动带出讲者挂的演讲主题（若有），可</w:t>
            </w:r>
            <w:r>
              <w:rPr>
                <w:rFonts w:ascii="Microsoft YaHei" w:eastAsia="Microsoft YaHei" w:hAnsi="Microsoft YaHei" w:cs="Microsoft YaHei" w:hint="eastAsia"/>
                <w:sz w:val="20"/>
              </w:rPr>
              <w:lastRenderedPageBreak/>
              <w:t>编辑（如果在讲者模块编辑对应的演讲主题，演讲/章节主题无需同步修改）</w:t>
            </w:r>
          </w:p>
        </w:tc>
        <w:tc>
          <w:tcPr>
            <w:tcW w:w="1117" w:type="dxa"/>
            <w:tcBorders>
              <w:top w:val="single" w:sz="4" w:space="0" w:color="000000"/>
              <w:left w:val="single" w:sz="4" w:space="0" w:color="000000"/>
              <w:bottom w:val="single" w:sz="4" w:space="0" w:color="000000"/>
              <w:right w:val="single" w:sz="4" w:space="0" w:color="000000"/>
            </w:tcBorders>
            <w:vAlign w:val="center"/>
          </w:tcPr>
          <w:p w14:paraId="6ACE8D6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1112CC42"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1932C9E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4C79940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76072F9F"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31C3AF54"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3B29FCE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操作</w:t>
            </w:r>
          </w:p>
        </w:tc>
        <w:tc>
          <w:tcPr>
            <w:tcW w:w="666" w:type="dxa"/>
            <w:tcBorders>
              <w:top w:val="single" w:sz="4" w:space="0" w:color="000000"/>
              <w:left w:val="single" w:sz="4" w:space="0" w:color="000000"/>
              <w:bottom w:val="single" w:sz="4" w:space="0" w:color="000000"/>
              <w:right w:val="single" w:sz="4" w:space="0" w:color="000000"/>
            </w:tcBorders>
            <w:vAlign w:val="center"/>
          </w:tcPr>
          <w:p w14:paraId="54D856D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A88CBB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CFC72F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3BD24F4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删除、上移、下移（移动可以跨日程模块）、收起（默认展开）</w:t>
            </w:r>
          </w:p>
        </w:tc>
        <w:tc>
          <w:tcPr>
            <w:tcW w:w="1117" w:type="dxa"/>
            <w:tcBorders>
              <w:top w:val="single" w:sz="4" w:space="0" w:color="000000"/>
              <w:left w:val="single" w:sz="4" w:space="0" w:color="000000"/>
              <w:bottom w:val="single" w:sz="4" w:space="0" w:color="000000"/>
              <w:right w:val="single" w:sz="4" w:space="0" w:color="000000"/>
            </w:tcBorders>
            <w:vAlign w:val="center"/>
          </w:tcPr>
          <w:p w14:paraId="0E376A4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7EF5BED8"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34A7717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6B9763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5BED6BDB" w14:textId="77777777">
        <w:trPr>
          <w:trHeight w:val="1455"/>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0CBAD7F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参会者信息</w:t>
            </w:r>
          </w:p>
        </w:tc>
        <w:tc>
          <w:tcPr>
            <w:tcW w:w="706" w:type="dxa"/>
            <w:tcBorders>
              <w:top w:val="single" w:sz="4" w:space="0" w:color="000000"/>
              <w:left w:val="single" w:sz="4" w:space="0" w:color="000000"/>
              <w:bottom w:val="single" w:sz="4" w:space="0" w:color="000000"/>
              <w:right w:val="single" w:sz="4" w:space="0" w:color="000000"/>
            </w:tcBorders>
            <w:vAlign w:val="center"/>
          </w:tcPr>
          <w:p w14:paraId="76FC7D5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增加内部参会人</w:t>
            </w:r>
          </w:p>
        </w:tc>
        <w:tc>
          <w:tcPr>
            <w:tcW w:w="666" w:type="dxa"/>
            <w:tcBorders>
              <w:top w:val="single" w:sz="4" w:space="0" w:color="000000"/>
              <w:left w:val="single" w:sz="4" w:space="0" w:color="000000"/>
              <w:bottom w:val="single" w:sz="4" w:space="0" w:color="000000"/>
              <w:right w:val="single" w:sz="4" w:space="0" w:color="000000"/>
            </w:tcBorders>
            <w:vAlign w:val="center"/>
          </w:tcPr>
          <w:p w14:paraId="4F61658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668177E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FE20D8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6E2C9188"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3ED80AC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内部参会人表格</w:t>
            </w:r>
          </w:p>
        </w:tc>
        <w:tc>
          <w:tcPr>
            <w:tcW w:w="1905" w:type="dxa"/>
            <w:tcBorders>
              <w:top w:val="single" w:sz="4" w:space="0" w:color="000000"/>
              <w:left w:val="single" w:sz="4" w:space="0" w:color="000000"/>
              <w:bottom w:val="single" w:sz="4" w:space="0" w:color="000000"/>
              <w:right w:val="single" w:sz="4" w:space="0" w:color="000000"/>
            </w:tcBorders>
            <w:vAlign w:val="center"/>
          </w:tcPr>
          <w:p w14:paraId="0122AEF2"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A9E18F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0E2F6A4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E260F13"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3E4F982F"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0E8E24E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增加外部参会人</w:t>
            </w:r>
          </w:p>
        </w:tc>
        <w:tc>
          <w:tcPr>
            <w:tcW w:w="666" w:type="dxa"/>
            <w:tcBorders>
              <w:top w:val="single" w:sz="4" w:space="0" w:color="000000"/>
              <w:left w:val="single" w:sz="4" w:space="0" w:color="000000"/>
              <w:bottom w:val="single" w:sz="4" w:space="0" w:color="000000"/>
              <w:right w:val="single" w:sz="4" w:space="0" w:color="000000"/>
            </w:tcBorders>
            <w:vAlign w:val="center"/>
          </w:tcPr>
          <w:p w14:paraId="7E2BA0D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6AC644E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534E21D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7776144B"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07F5688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外部参会人表格</w:t>
            </w:r>
          </w:p>
        </w:tc>
        <w:tc>
          <w:tcPr>
            <w:tcW w:w="1905" w:type="dxa"/>
            <w:tcBorders>
              <w:top w:val="single" w:sz="4" w:space="0" w:color="000000"/>
              <w:left w:val="single" w:sz="4" w:space="0" w:color="000000"/>
              <w:bottom w:val="single" w:sz="4" w:space="0" w:color="000000"/>
              <w:right w:val="single" w:sz="4" w:space="0" w:color="000000"/>
            </w:tcBorders>
            <w:vAlign w:val="center"/>
          </w:tcPr>
          <w:p w14:paraId="6CB6B5AA"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3864195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32C1B4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5A8B240" w14:textId="77777777">
        <w:trPr>
          <w:trHeight w:val="1545"/>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251D3C3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费用分摊</w:t>
            </w:r>
          </w:p>
          <w:p w14:paraId="6D9C14E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（注：所有涉及金额的地方，</w:t>
            </w:r>
            <w:proofErr w:type="gramStart"/>
            <w:r>
              <w:rPr>
                <w:rFonts w:ascii="Microsoft YaHei" w:eastAsia="Microsoft YaHei" w:hAnsi="Microsoft YaHei" w:cs="Microsoft YaHei" w:hint="eastAsia"/>
                <w:sz w:val="20"/>
              </w:rPr>
              <w:t>请</w:t>
            </w:r>
            <w:r>
              <w:rPr>
                <w:rFonts w:ascii="Microsoft YaHei" w:eastAsia="Microsoft YaHei" w:hAnsi="Microsoft YaHei" w:cs="Microsoft YaHei" w:hint="eastAsia"/>
                <w:sz w:val="20"/>
              </w:rPr>
              <w:lastRenderedPageBreak/>
              <w:t>金额</w:t>
            </w:r>
            <w:proofErr w:type="gramEnd"/>
            <w:r>
              <w:rPr>
                <w:rFonts w:ascii="Microsoft YaHei" w:eastAsia="Microsoft YaHei" w:hAnsi="Microsoft YaHei" w:cs="Microsoft YaHei" w:hint="eastAsia"/>
                <w:sz w:val="20"/>
              </w:rPr>
              <w:t>均以千分位格式显示）</w:t>
            </w:r>
          </w:p>
        </w:tc>
        <w:tc>
          <w:tcPr>
            <w:tcW w:w="706" w:type="dxa"/>
            <w:tcBorders>
              <w:top w:val="single" w:sz="4" w:space="0" w:color="000000"/>
              <w:left w:val="single" w:sz="4" w:space="0" w:color="000000"/>
              <w:bottom w:val="single" w:sz="4" w:space="0" w:color="000000"/>
              <w:right w:val="single" w:sz="4" w:space="0" w:color="000000"/>
            </w:tcBorders>
            <w:vAlign w:val="center"/>
          </w:tcPr>
          <w:p w14:paraId="17DA8C4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lastRenderedPageBreak/>
              <w:t>费用类型选择</w:t>
            </w:r>
          </w:p>
        </w:tc>
        <w:tc>
          <w:tcPr>
            <w:tcW w:w="666" w:type="dxa"/>
            <w:tcBorders>
              <w:top w:val="single" w:sz="4" w:space="0" w:color="000000"/>
              <w:left w:val="single" w:sz="4" w:space="0" w:color="000000"/>
              <w:bottom w:val="single" w:sz="4" w:space="0" w:color="000000"/>
              <w:right w:val="single" w:sz="4" w:space="0" w:color="000000"/>
            </w:tcBorders>
            <w:vAlign w:val="center"/>
          </w:tcPr>
          <w:p w14:paraId="3643653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28ED362" w14:textId="77777777" w:rsidR="00CF6F30" w:rsidRDefault="00F0093C">
            <w:pPr>
              <w:jc w:val="center"/>
              <w:rPr>
                <w:rFonts w:ascii="Microsoft YaHei" w:eastAsia="Microsoft YaHei" w:hAnsi="Microsoft YaHei" w:cs="Microsoft YaHei" w:hint="eastAsia"/>
              </w:rPr>
            </w:pPr>
            <w:commentRangeStart w:id="378"/>
            <w:proofErr w:type="gramStart"/>
            <w:r>
              <w:rPr>
                <w:rFonts w:ascii="Microsoft YaHei" w:eastAsia="Microsoft YaHei" w:hAnsi="Microsoft YaHei" w:cs="Microsoft YaHei" w:hint="eastAsia"/>
                <w:sz w:val="20"/>
              </w:rPr>
              <w:t>纯线上</w:t>
            </w:r>
            <w:proofErr w:type="gramEnd"/>
            <w:r>
              <w:rPr>
                <w:rFonts w:ascii="Microsoft YaHei" w:eastAsia="Microsoft YaHei" w:hAnsi="Microsoft YaHei" w:cs="Microsoft YaHei" w:hint="eastAsia"/>
                <w:sz w:val="20"/>
              </w:rPr>
              <w:t>不允许选择费用类型</w:t>
            </w:r>
            <w:commentRangeEnd w:id="378"/>
            <w:r w:rsidR="0048797B">
              <w:rPr>
                <w:rStyle w:val="aff4"/>
                <w:lang w:val="zh-CN"/>
              </w:rPr>
              <w:commentReference w:id="378"/>
            </w:r>
          </w:p>
        </w:tc>
        <w:tc>
          <w:tcPr>
            <w:tcW w:w="418" w:type="dxa"/>
            <w:tcBorders>
              <w:top w:val="single" w:sz="4" w:space="0" w:color="000000"/>
              <w:left w:val="single" w:sz="4" w:space="0" w:color="000000"/>
              <w:bottom w:val="single" w:sz="4" w:space="0" w:color="000000"/>
              <w:right w:val="single" w:sz="4" w:space="0" w:color="000000"/>
            </w:tcBorders>
            <w:vAlign w:val="center"/>
          </w:tcPr>
          <w:p w14:paraId="4C503FB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3DA9965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点击增加一行（再点击则删除对应行）</w:t>
            </w:r>
          </w:p>
        </w:tc>
        <w:tc>
          <w:tcPr>
            <w:tcW w:w="1117" w:type="dxa"/>
            <w:tcBorders>
              <w:top w:val="single" w:sz="4" w:space="0" w:color="000000"/>
              <w:left w:val="single" w:sz="4" w:space="0" w:color="000000"/>
              <w:bottom w:val="single" w:sz="4" w:space="0" w:color="000000"/>
              <w:right w:val="single" w:sz="4" w:space="0" w:color="000000"/>
            </w:tcBorders>
            <w:vAlign w:val="center"/>
          </w:tcPr>
          <w:p w14:paraId="2DF9644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53895F2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bCs/>
                <w:color w:val="000000"/>
                <w:sz w:val="20"/>
              </w:rPr>
              <w:t>茶歇、外卖、商务餐费（堂食）、场租、交通-飞机、交通-火车、交通-高铁、住宿（北上广深杭）、住宿（其他城市）、第三方服务费</w:t>
            </w:r>
          </w:p>
        </w:tc>
        <w:tc>
          <w:tcPr>
            <w:tcW w:w="663" w:type="dxa"/>
            <w:tcBorders>
              <w:top w:val="single" w:sz="4" w:space="0" w:color="000000"/>
              <w:left w:val="single" w:sz="4" w:space="0" w:color="000000"/>
              <w:bottom w:val="single" w:sz="4" w:space="0" w:color="000000"/>
              <w:right w:val="single" w:sz="4" w:space="0" w:color="000000"/>
            </w:tcBorders>
            <w:vAlign w:val="center"/>
          </w:tcPr>
          <w:p w14:paraId="5814F13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6771A8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5073F60B"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33CB04E9"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0E88395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费用类型</w:t>
            </w:r>
          </w:p>
        </w:tc>
        <w:tc>
          <w:tcPr>
            <w:tcW w:w="666" w:type="dxa"/>
            <w:tcBorders>
              <w:top w:val="single" w:sz="4" w:space="0" w:color="000000"/>
              <w:left w:val="single" w:sz="4" w:space="0" w:color="000000"/>
              <w:bottom w:val="single" w:sz="4" w:space="0" w:color="000000"/>
              <w:right w:val="single" w:sz="4" w:space="0" w:color="000000"/>
            </w:tcBorders>
            <w:vAlign w:val="center"/>
          </w:tcPr>
          <w:p w14:paraId="1B0B5D4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E06FF0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D72A84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02AD90F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不可编辑，仅展示</w:t>
            </w:r>
          </w:p>
        </w:tc>
        <w:tc>
          <w:tcPr>
            <w:tcW w:w="1117" w:type="dxa"/>
            <w:tcBorders>
              <w:top w:val="single" w:sz="4" w:space="0" w:color="000000"/>
              <w:left w:val="single" w:sz="4" w:space="0" w:color="000000"/>
              <w:bottom w:val="single" w:sz="4" w:space="0" w:color="000000"/>
              <w:right w:val="single" w:sz="4" w:space="0" w:color="000000"/>
            </w:tcBorders>
            <w:vAlign w:val="center"/>
          </w:tcPr>
          <w:p w14:paraId="57A02FC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37558E0F"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683798B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7EB427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8DD5B71"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0BB2E9D4"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9C117B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费用表格-人次</w:t>
            </w:r>
          </w:p>
        </w:tc>
        <w:tc>
          <w:tcPr>
            <w:tcW w:w="666" w:type="dxa"/>
            <w:tcBorders>
              <w:top w:val="single" w:sz="4" w:space="0" w:color="000000"/>
              <w:left w:val="single" w:sz="4" w:space="0" w:color="000000"/>
              <w:bottom w:val="single" w:sz="4" w:space="0" w:color="000000"/>
              <w:right w:val="single" w:sz="4" w:space="0" w:color="000000"/>
            </w:tcBorders>
            <w:vAlign w:val="center"/>
          </w:tcPr>
          <w:p w14:paraId="2FB7E66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D0EE13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7EE31F7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6A3A4D26"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59AEAB0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1CE33D67"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54B74B7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6D622A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1C5FE72F"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F09D291"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6E000A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费用表格-预算</w:t>
            </w:r>
          </w:p>
        </w:tc>
        <w:tc>
          <w:tcPr>
            <w:tcW w:w="666" w:type="dxa"/>
            <w:tcBorders>
              <w:top w:val="single" w:sz="4" w:space="0" w:color="000000"/>
              <w:left w:val="single" w:sz="4" w:space="0" w:color="000000"/>
              <w:bottom w:val="single" w:sz="4" w:space="0" w:color="000000"/>
              <w:right w:val="single" w:sz="4" w:space="0" w:color="000000"/>
            </w:tcBorders>
            <w:vAlign w:val="center"/>
          </w:tcPr>
          <w:p w14:paraId="3A8704B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68CD348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364FA8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73EC04ED"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4085E9E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6C6B8C8C"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74FBCF3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B48803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12230A5E" w14:textId="77777777">
        <w:trPr>
          <w:trHeight w:val="2400"/>
        </w:trPr>
        <w:tc>
          <w:tcPr>
            <w:tcW w:w="540" w:type="dxa"/>
            <w:vMerge/>
            <w:tcBorders>
              <w:top w:val="single" w:sz="4" w:space="0" w:color="000000"/>
              <w:left w:val="single" w:sz="4" w:space="0" w:color="000000"/>
              <w:bottom w:val="single" w:sz="4" w:space="0" w:color="000000"/>
              <w:right w:val="single" w:sz="4" w:space="0" w:color="000000"/>
            </w:tcBorders>
            <w:vAlign w:val="center"/>
          </w:tcPr>
          <w:p w14:paraId="2634C679"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51AEE5F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费用表格-人均</w:t>
            </w:r>
          </w:p>
        </w:tc>
        <w:tc>
          <w:tcPr>
            <w:tcW w:w="666" w:type="dxa"/>
            <w:tcBorders>
              <w:top w:val="single" w:sz="4" w:space="0" w:color="000000"/>
              <w:left w:val="single" w:sz="4" w:space="0" w:color="000000"/>
              <w:bottom w:val="single" w:sz="4" w:space="0" w:color="000000"/>
              <w:right w:val="single" w:sz="4" w:space="0" w:color="000000"/>
            </w:tcBorders>
            <w:vAlign w:val="center"/>
          </w:tcPr>
          <w:p w14:paraId="3DB96F6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DF2A1A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02F323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1DA75A6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1）不可编辑，仅展示，自动计算，计算逻辑：预算/(人次)；</w:t>
            </w:r>
          </w:p>
          <w:p w14:paraId="3844E2A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sz w:val="20"/>
              </w:rPr>
              <w:t>2）茶歇、外卖、商务餐费、住宿（北上广深杭）、住宿（其他城市）</w:t>
            </w:r>
          </w:p>
        </w:tc>
        <w:tc>
          <w:tcPr>
            <w:tcW w:w="1117" w:type="dxa"/>
            <w:tcBorders>
              <w:top w:val="single" w:sz="4" w:space="0" w:color="000000"/>
              <w:left w:val="single" w:sz="4" w:space="0" w:color="000000"/>
              <w:bottom w:val="single" w:sz="4" w:space="0" w:color="000000"/>
              <w:right w:val="single" w:sz="4" w:space="0" w:color="000000"/>
            </w:tcBorders>
            <w:vAlign w:val="center"/>
          </w:tcPr>
          <w:p w14:paraId="45B7554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254FDC10"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3BA260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751E10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31B89F3D"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55168A0"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F27AFF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费用表格-备注</w:t>
            </w:r>
          </w:p>
        </w:tc>
        <w:tc>
          <w:tcPr>
            <w:tcW w:w="666" w:type="dxa"/>
            <w:tcBorders>
              <w:top w:val="single" w:sz="4" w:space="0" w:color="000000"/>
              <w:left w:val="single" w:sz="4" w:space="0" w:color="000000"/>
              <w:bottom w:val="single" w:sz="4" w:space="0" w:color="000000"/>
              <w:right w:val="single" w:sz="4" w:space="0" w:color="000000"/>
            </w:tcBorders>
            <w:vAlign w:val="center"/>
          </w:tcPr>
          <w:p w14:paraId="3096A1E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DCCCDB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54FBC56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59D20DC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用户手工录入</w:t>
            </w:r>
          </w:p>
        </w:tc>
        <w:tc>
          <w:tcPr>
            <w:tcW w:w="1117" w:type="dxa"/>
            <w:tcBorders>
              <w:top w:val="single" w:sz="4" w:space="0" w:color="000000"/>
              <w:left w:val="single" w:sz="4" w:space="0" w:color="000000"/>
              <w:bottom w:val="single" w:sz="4" w:space="0" w:color="000000"/>
              <w:right w:val="single" w:sz="4" w:space="0" w:color="000000"/>
            </w:tcBorders>
            <w:vAlign w:val="center"/>
          </w:tcPr>
          <w:p w14:paraId="6A66D4E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060233FB"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1D90CF0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5763AEF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18E19679"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12C1AA39"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AAC15F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费用表格-操作</w:t>
            </w:r>
          </w:p>
        </w:tc>
        <w:tc>
          <w:tcPr>
            <w:tcW w:w="666" w:type="dxa"/>
            <w:tcBorders>
              <w:top w:val="single" w:sz="4" w:space="0" w:color="000000"/>
              <w:left w:val="single" w:sz="4" w:space="0" w:color="000000"/>
              <w:bottom w:val="single" w:sz="4" w:space="0" w:color="000000"/>
              <w:right w:val="single" w:sz="4" w:space="0" w:color="000000"/>
            </w:tcBorders>
            <w:vAlign w:val="center"/>
          </w:tcPr>
          <w:p w14:paraId="26D4571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B1EC2F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62A1F86"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39082E7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仅删除操作</w:t>
            </w:r>
          </w:p>
        </w:tc>
        <w:tc>
          <w:tcPr>
            <w:tcW w:w="1117" w:type="dxa"/>
            <w:tcBorders>
              <w:top w:val="single" w:sz="4" w:space="0" w:color="000000"/>
              <w:left w:val="single" w:sz="4" w:space="0" w:color="000000"/>
              <w:bottom w:val="single" w:sz="4" w:space="0" w:color="000000"/>
              <w:right w:val="single" w:sz="4" w:space="0" w:color="000000"/>
            </w:tcBorders>
            <w:vAlign w:val="center"/>
          </w:tcPr>
          <w:p w14:paraId="09EAB24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操作</w:t>
            </w:r>
          </w:p>
        </w:tc>
        <w:tc>
          <w:tcPr>
            <w:tcW w:w="1905" w:type="dxa"/>
            <w:tcBorders>
              <w:top w:val="single" w:sz="4" w:space="0" w:color="000000"/>
              <w:left w:val="single" w:sz="4" w:space="0" w:color="000000"/>
              <w:bottom w:val="single" w:sz="4" w:space="0" w:color="000000"/>
              <w:right w:val="single" w:sz="4" w:space="0" w:color="000000"/>
            </w:tcBorders>
            <w:vAlign w:val="center"/>
          </w:tcPr>
          <w:p w14:paraId="0BC6A9C9"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5F6C42E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574EC12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6AC5E73" w14:textId="77777777">
        <w:trPr>
          <w:trHeight w:val="2010"/>
        </w:trPr>
        <w:tc>
          <w:tcPr>
            <w:tcW w:w="540" w:type="dxa"/>
            <w:vMerge/>
            <w:tcBorders>
              <w:top w:val="single" w:sz="4" w:space="0" w:color="000000"/>
              <w:left w:val="single" w:sz="4" w:space="0" w:color="000000"/>
              <w:bottom w:val="single" w:sz="4" w:space="0" w:color="000000"/>
              <w:right w:val="single" w:sz="4" w:space="0" w:color="000000"/>
            </w:tcBorders>
            <w:vAlign w:val="center"/>
          </w:tcPr>
          <w:p w14:paraId="21566A5D"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0B3B336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会议总预算</w:t>
            </w:r>
          </w:p>
        </w:tc>
        <w:tc>
          <w:tcPr>
            <w:tcW w:w="666" w:type="dxa"/>
            <w:tcBorders>
              <w:top w:val="single" w:sz="4" w:space="0" w:color="000000"/>
              <w:left w:val="single" w:sz="4" w:space="0" w:color="000000"/>
              <w:bottom w:val="single" w:sz="4" w:space="0" w:color="000000"/>
              <w:right w:val="single" w:sz="4" w:space="0" w:color="000000"/>
            </w:tcBorders>
            <w:vAlign w:val="center"/>
          </w:tcPr>
          <w:p w14:paraId="7930949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7C072D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D01846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0E406FE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一、不可编辑，仅展示，自动计算</w:t>
            </w:r>
          </w:p>
          <w:p w14:paraId="5910E12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二、计算规则：会议总预算=其他费用总预算+讲课费总预算</w:t>
            </w:r>
          </w:p>
        </w:tc>
        <w:tc>
          <w:tcPr>
            <w:tcW w:w="1117" w:type="dxa"/>
            <w:tcBorders>
              <w:top w:val="single" w:sz="4" w:space="0" w:color="000000"/>
              <w:left w:val="single" w:sz="4" w:space="0" w:color="000000"/>
              <w:bottom w:val="single" w:sz="4" w:space="0" w:color="000000"/>
              <w:right w:val="single" w:sz="4" w:space="0" w:color="000000"/>
            </w:tcBorders>
            <w:vAlign w:val="center"/>
          </w:tcPr>
          <w:p w14:paraId="7799996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5A9E421B"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45AE93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c>
          <w:tcPr>
            <w:tcW w:w="639" w:type="dxa"/>
            <w:tcBorders>
              <w:top w:val="single" w:sz="4" w:space="0" w:color="000000"/>
              <w:left w:val="single" w:sz="4" w:space="0" w:color="000000"/>
              <w:bottom w:val="single" w:sz="4" w:space="0" w:color="000000"/>
              <w:right w:val="single" w:sz="4" w:space="0" w:color="000000"/>
            </w:tcBorders>
            <w:vAlign w:val="center"/>
          </w:tcPr>
          <w:p w14:paraId="2EB2A46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3DD9A564"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7DB05DB5"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207D33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讲课费总预算</w:t>
            </w:r>
          </w:p>
        </w:tc>
        <w:tc>
          <w:tcPr>
            <w:tcW w:w="666" w:type="dxa"/>
            <w:tcBorders>
              <w:top w:val="single" w:sz="4" w:space="0" w:color="000000"/>
              <w:left w:val="single" w:sz="4" w:space="0" w:color="000000"/>
              <w:bottom w:val="single" w:sz="4" w:space="0" w:color="000000"/>
              <w:right w:val="single" w:sz="4" w:space="0" w:color="000000"/>
            </w:tcBorders>
            <w:vAlign w:val="center"/>
          </w:tcPr>
          <w:p w14:paraId="313F364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611141E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6E199F5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6802D2C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不可编辑，仅展示，自动计算，讲课费加和（不含税）</w:t>
            </w:r>
          </w:p>
        </w:tc>
        <w:tc>
          <w:tcPr>
            <w:tcW w:w="1117" w:type="dxa"/>
            <w:tcBorders>
              <w:top w:val="single" w:sz="4" w:space="0" w:color="000000"/>
              <w:left w:val="single" w:sz="4" w:space="0" w:color="000000"/>
              <w:bottom w:val="single" w:sz="4" w:space="0" w:color="000000"/>
              <w:right w:val="single" w:sz="4" w:space="0" w:color="000000"/>
            </w:tcBorders>
            <w:vAlign w:val="center"/>
          </w:tcPr>
          <w:p w14:paraId="4F5DE89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60B12586"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6F96DC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c>
          <w:tcPr>
            <w:tcW w:w="639" w:type="dxa"/>
            <w:tcBorders>
              <w:top w:val="single" w:sz="4" w:space="0" w:color="000000"/>
              <w:left w:val="single" w:sz="4" w:space="0" w:color="000000"/>
              <w:bottom w:val="single" w:sz="4" w:space="0" w:color="000000"/>
              <w:right w:val="single" w:sz="4" w:space="0" w:color="000000"/>
            </w:tcBorders>
            <w:vAlign w:val="center"/>
          </w:tcPr>
          <w:p w14:paraId="29F46A6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BD3E96C"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1AAB75B"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D49099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其他费用总预算</w:t>
            </w:r>
          </w:p>
        </w:tc>
        <w:tc>
          <w:tcPr>
            <w:tcW w:w="666" w:type="dxa"/>
            <w:tcBorders>
              <w:top w:val="single" w:sz="4" w:space="0" w:color="000000"/>
              <w:left w:val="single" w:sz="4" w:space="0" w:color="000000"/>
              <w:bottom w:val="single" w:sz="4" w:space="0" w:color="000000"/>
              <w:right w:val="single" w:sz="4" w:space="0" w:color="000000"/>
            </w:tcBorders>
            <w:vAlign w:val="center"/>
          </w:tcPr>
          <w:p w14:paraId="260165B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EA79CC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1F3772B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2D379A5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不可编辑，仅展示，自动</w:t>
            </w:r>
            <w:proofErr w:type="gramStart"/>
            <w:r>
              <w:rPr>
                <w:rFonts w:ascii="Microsoft YaHei" w:eastAsia="Microsoft YaHei" w:hAnsi="Microsoft YaHei" w:cs="Microsoft YaHei" w:hint="eastAsia"/>
                <w:color w:val="000000"/>
                <w:sz w:val="20"/>
              </w:rPr>
              <w:t>带出勾选的</w:t>
            </w:r>
            <w:proofErr w:type="gramEnd"/>
            <w:r>
              <w:rPr>
                <w:rFonts w:ascii="Microsoft YaHei" w:eastAsia="Microsoft YaHei" w:hAnsi="Microsoft YaHei" w:cs="Microsoft YaHei" w:hint="eastAsia"/>
                <w:color w:val="000000"/>
                <w:sz w:val="20"/>
              </w:rPr>
              <w:t>费用类型的金额之和</w:t>
            </w:r>
          </w:p>
        </w:tc>
        <w:tc>
          <w:tcPr>
            <w:tcW w:w="1117" w:type="dxa"/>
            <w:tcBorders>
              <w:top w:val="single" w:sz="4" w:space="0" w:color="000000"/>
              <w:left w:val="single" w:sz="4" w:space="0" w:color="000000"/>
              <w:bottom w:val="single" w:sz="4" w:space="0" w:color="000000"/>
              <w:right w:val="single" w:sz="4" w:space="0" w:color="000000"/>
            </w:tcBorders>
            <w:vAlign w:val="center"/>
          </w:tcPr>
          <w:p w14:paraId="4928AB4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383EF0E6"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61AC6CF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不适用</w:t>
            </w:r>
          </w:p>
        </w:tc>
        <w:tc>
          <w:tcPr>
            <w:tcW w:w="639" w:type="dxa"/>
            <w:tcBorders>
              <w:top w:val="single" w:sz="4" w:space="0" w:color="000000"/>
              <w:left w:val="single" w:sz="4" w:space="0" w:color="000000"/>
              <w:bottom w:val="single" w:sz="4" w:space="0" w:color="000000"/>
              <w:right w:val="single" w:sz="4" w:space="0" w:color="000000"/>
            </w:tcBorders>
            <w:vAlign w:val="center"/>
          </w:tcPr>
          <w:p w14:paraId="2EDC14A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166BEF8"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5BAE920D"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5325D0F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添加分摊</w:t>
            </w:r>
          </w:p>
        </w:tc>
        <w:tc>
          <w:tcPr>
            <w:tcW w:w="666" w:type="dxa"/>
            <w:tcBorders>
              <w:top w:val="single" w:sz="4" w:space="0" w:color="000000"/>
              <w:left w:val="single" w:sz="4" w:space="0" w:color="000000"/>
              <w:bottom w:val="single" w:sz="4" w:space="0" w:color="000000"/>
              <w:right w:val="single" w:sz="4" w:space="0" w:color="000000"/>
            </w:tcBorders>
            <w:vAlign w:val="center"/>
          </w:tcPr>
          <w:p w14:paraId="6CCD8DA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24C14E2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6DF6D5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64731153" w14:textId="77777777" w:rsidR="00CF6F30" w:rsidRDefault="00CF6F30">
            <w:pPr>
              <w:rPr>
                <w:rFonts w:ascii="Microsoft YaHei" w:eastAsia="Microsoft YaHei" w:hAnsi="Microsoft YaHei" w:cs="Microsoft YaHei" w:hint="eastAsia"/>
              </w:rPr>
            </w:pPr>
          </w:p>
        </w:tc>
        <w:tc>
          <w:tcPr>
            <w:tcW w:w="1117" w:type="dxa"/>
            <w:tcBorders>
              <w:top w:val="single" w:sz="4" w:space="0" w:color="000000"/>
              <w:left w:val="single" w:sz="4" w:space="0" w:color="000000"/>
              <w:bottom w:val="single" w:sz="4" w:space="0" w:color="000000"/>
              <w:right w:val="single" w:sz="4" w:space="0" w:color="000000"/>
            </w:tcBorders>
            <w:vAlign w:val="center"/>
          </w:tcPr>
          <w:p w14:paraId="2D6C921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按钮</w:t>
            </w:r>
          </w:p>
        </w:tc>
        <w:tc>
          <w:tcPr>
            <w:tcW w:w="1905" w:type="dxa"/>
            <w:tcBorders>
              <w:top w:val="single" w:sz="4" w:space="0" w:color="000000"/>
              <w:left w:val="single" w:sz="4" w:space="0" w:color="000000"/>
              <w:bottom w:val="single" w:sz="4" w:space="0" w:color="000000"/>
              <w:right w:val="single" w:sz="4" w:space="0" w:color="000000"/>
            </w:tcBorders>
            <w:vAlign w:val="center"/>
          </w:tcPr>
          <w:p w14:paraId="392E5121"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40EB3CB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1B8567F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DB55BCD"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5DB8D867"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1752DCF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可分摊总金额</w:t>
            </w:r>
          </w:p>
        </w:tc>
        <w:tc>
          <w:tcPr>
            <w:tcW w:w="666" w:type="dxa"/>
            <w:tcBorders>
              <w:top w:val="single" w:sz="4" w:space="0" w:color="000000"/>
              <w:left w:val="single" w:sz="4" w:space="0" w:color="000000"/>
              <w:bottom w:val="single" w:sz="4" w:space="0" w:color="000000"/>
              <w:right w:val="single" w:sz="4" w:space="0" w:color="000000"/>
            </w:tcBorders>
            <w:vAlign w:val="center"/>
          </w:tcPr>
          <w:p w14:paraId="60F46E4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1C36DB7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7F8DC62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w:t>
            </w:r>
            <w:r>
              <w:rPr>
                <w:rFonts w:ascii="Microsoft YaHei" w:eastAsia="Microsoft YaHei" w:hAnsi="Microsoft YaHei" w:cs="Microsoft YaHei" w:hint="eastAsia"/>
                <w:color w:val="000000"/>
                <w:sz w:val="20"/>
              </w:rPr>
              <w:lastRenderedPageBreak/>
              <w:t>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7CF8D92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不可编辑，仅展示，自动计算，可分摊总</w:t>
            </w:r>
            <w:r>
              <w:rPr>
                <w:rFonts w:ascii="Microsoft YaHei" w:eastAsia="Microsoft YaHei" w:hAnsi="Microsoft YaHei" w:cs="Microsoft YaHei" w:hint="eastAsia"/>
                <w:color w:val="000000"/>
                <w:sz w:val="20"/>
              </w:rPr>
              <w:lastRenderedPageBreak/>
              <w:t>金额=会议总预算-讲课费总预算</w:t>
            </w:r>
          </w:p>
        </w:tc>
        <w:tc>
          <w:tcPr>
            <w:tcW w:w="1117" w:type="dxa"/>
            <w:tcBorders>
              <w:top w:val="single" w:sz="4" w:space="0" w:color="000000"/>
              <w:left w:val="single" w:sz="4" w:space="0" w:color="000000"/>
              <w:bottom w:val="single" w:sz="4" w:space="0" w:color="000000"/>
              <w:right w:val="single" w:sz="4" w:space="0" w:color="000000"/>
            </w:tcBorders>
            <w:vAlign w:val="center"/>
          </w:tcPr>
          <w:p w14:paraId="71AEC21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lastRenderedPageBreak/>
              <w:t>文本展示</w:t>
            </w:r>
          </w:p>
        </w:tc>
        <w:tc>
          <w:tcPr>
            <w:tcW w:w="1905" w:type="dxa"/>
            <w:tcBorders>
              <w:top w:val="single" w:sz="4" w:space="0" w:color="000000"/>
              <w:left w:val="single" w:sz="4" w:space="0" w:color="000000"/>
              <w:bottom w:val="single" w:sz="4" w:space="0" w:color="000000"/>
              <w:right w:val="single" w:sz="4" w:space="0" w:color="000000"/>
            </w:tcBorders>
            <w:vAlign w:val="center"/>
          </w:tcPr>
          <w:p w14:paraId="5858FD57"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68FBDEB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219C638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23633EB4"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18FB7B7"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187C53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已分摊总金额</w:t>
            </w:r>
          </w:p>
        </w:tc>
        <w:tc>
          <w:tcPr>
            <w:tcW w:w="666" w:type="dxa"/>
            <w:tcBorders>
              <w:top w:val="single" w:sz="4" w:space="0" w:color="000000"/>
              <w:left w:val="single" w:sz="4" w:space="0" w:color="000000"/>
              <w:bottom w:val="single" w:sz="4" w:space="0" w:color="000000"/>
              <w:right w:val="single" w:sz="4" w:space="0" w:color="000000"/>
            </w:tcBorders>
            <w:vAlign w:val="center"/>
          </w:tcPr>
          <w:p w14:paraId="30A5B1B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5FA0629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6F25CB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3ADCDFD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不可编辑，仅展示，自动计算，已分摊总金额=分摊金额加和</w:t>
            </w:r>
          </w:p>
        </w:tc>
        <w:tc>
          <w:tcPr>
            <w:tcW w:w="1117" w:type="dxa"/>
            <w:tcBorders>
              <w:top w:val="single" w:sz="4" w:space="0" w:color="000000"/>
              <w:left w:val="single" w:sz="4" w:space="0" w:color="000000"/>
              <w:bottom w:val="single" w:sz="4" w:space="0" w:color="000000"/>
              <w:right w:val="single" w:sz="4" w:space="0" w:color="000000"/>
            </w:tcBorders>
            <w:vAlign w:val="center"/>
          </w:tcPr>
          <w:p w14:paraId="4683BD0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文本展示</w:t>
            </w:r>
          </w:p>
        </w:tc>
        <w:tc>
          <w:tcPr>
            <w:tcW w:w="1905" w:type="dxa"/>
            <w:tcBorders>
              <w:top w:val="single" w:sz="4" w:space="0" w:color="000000"/>
              <w:left w:val="single" w:sz="4" w:space="0" w:color="000000"/>
              <w:bottom w:val="single" w:sz="4" w:space="0" w:color="000000"/>
              <w:right w:val="single" w:sz="4" w:space="0" w:color="000000"/>
            </w:tcBorders>
            <w:vAlign w:val="center"/>
          </w:tcPr>
          <w:p w14:paraId="46F89149"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48EA772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65E9367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3C469B59"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31693C75"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D412FC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待分摊总金额</w:t>
            </w:r>
          </w:p>
        </w:tc>
        <w:tc>
          <w:tcPr>
            <w:tcW w:w="666" w:type="dxa"/>
            <w:tcBorders>
              <w:top w:val="single" w:sz="4" w:space="0" w:color="000000"/>
              <w:left w:val="single" w:sz="4" w:space="0" w:color="000000"/>
              <w:bottom w:val="single" w:sz="4" w:space="0" w:color="000000"/>
              <w:right w:val="single" w:sz="4" w:space="0" w:color="000000"/>
            </w:tcBorders>
            <w:vAlign w:val="center"/>
          </w:tcPr>
          <w:p w14:paraId="38D2552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781AC3E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5D9D72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012088A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不可编辑，仅展示，自动计算，待分摊总金额=可分摊总金额-已分摊总金额</w:t>
            </w:r>
          </w:p>
        </w:tc>
        <w:tc>
          <w:tcPr>
            <w:tcW w:w="1117" w:type="dxa"/>
            <w:tcBorders>
              <w:top w:val="single" w:sz="4" w:space="0" w:color="000000"/>
              <w:left w:val="single" w:sz="4" w:space="0" w:color="000000"/>
              <w:bottom w:val="single" w:sz="4" w:space="0" w:color="000000"/>
              <w:right w:val="single" w:sz="4" w:space="0" w:color="000000"/>
            </w:tcBorders>
            <w:vAlign w:val="center"/>
          </w:tcPr>
          <w:p w14:paraId="5826539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文本展示</w:t>
            </w:r>
          </w:p>
        </w:tc>
        <w:tc>
          <w:tcPr>
            <w:tcW w:w="1905" w:type="dxa"/>
            <w:tcBorders>
              <w:top w:val="single" w:sz="4" w:space="0" w:color="000000"/>
              <w:left w:val="single" w:sz="4" w:space="0" w:color="000000"/>
              <w:bottom w:val="single" w:sz="4" w:space="0" w:color="000000"/>
              <w:right w:val="single" w:sz="4" w:space="0" w:color="000000"/>
            </w:tcBorders>
            <w:vAlign w:val="center"/>
          </w:tcPr>
          <w:p w14:paraId="5160BBAA"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70C53D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EF8DB8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5579700F"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7BC27F05"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F8FCCE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分摊表格-预算单号</w:t>
            </w:r>
          </w:p>
        </w:tc>
        <w:tc>
          <w:tcPr>
            <w:tcW w:w="666" w:type="dxa"/>
            <w:tcBorders>
              <w:top w:val="single" w:sz="4" w:space="0" w:color="000000"/>
              <w:left w:val="single" w:sz="4" w:space="0" w:color="000000"/>
              <w:bottom w:val="single" w:sz="4" w:space="0" w:color="000000"/>
              <w:right w:val="single" w:sz="4" w:space="0" w:color="000000"/>
            </w:tcBorders>
            <w:vAlign w:val="center"/>
          </w:tcPr>
          <w:p w14:paraId="7AB50EA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EFF772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798A06D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3F34C4B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读取</w:t>
            </w:r>
            <w:proofErr w:type="gramStart"/>
            <w:r>
              <w:rPr>
                <w:rFonts w:ascii="Microsoft YaHei" w:eastAsia="Microsoft YaHei" w:hAnsi="Microsoft YaHei" w:cs="Microsoft YaHei" w:hint="eastAsia"/>
                <w:color w:val="000000"/>
                <w:sz w:val="20"/>
              </w:rPr>
              <w:t>云简预算号</w:t>
            </w:r>
            <w:proofErr w:type="gramEnd"/>
          </w:p>
        </w:tc>
        <w:tc>
          <w:tcPr>
            <w:tcW w:w="1117" w:type="dxa"/>
            <w:tcBorders>
              <w:top w:val="single" w:sz="4" w:space="0" w:color="000000"/>
              <w:left w:val="single" w:sz="4" w:space="0" w:color="000000"/>
              <w:bottom w:val="single" w:sz="4" w:space="0" w:color="000000"/>
              <w:right w:val="single" w:sz="4" w:space="0" w:color="000000"/>
            </w:tcBorders>
            <w:vAlign w:val="center"/>
          </w:tcPr>
          <w:p w14:paraId="666A6D7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1BF6BD7C"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63D0018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DD897A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65BE1931"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2ECCE40A"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05551F6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分摊表格-成本中心</w:t>
            </w:r>
          </w:p>
        </w:tc>
        <w:tc>
          <w:tcPr>
            <w:tcW w:w="666" w:type="dxa"/>
            <w:tcBorders>
              <w:top w:val="single" w:sz="4" w:space="0" w:color="000000"/>
              <w:left w:val="single" w:sz="4" w:space="0" w:color="000000"/>
              <w:bottom w:val="single" w:sz="4" w:space="0" w:color="000000"/>
              <w:right w:val="single" w:sz="4" w:space="0" w:color="000000"/>
            </w:tcBorders>
            <w:vAlign w:val="center"/>
          </w:tcPr>
          <w:p w14:paraId="2DA1E4F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36D8D26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370DC0D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25ABF41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自动带出会议负责人的成本中心，可编辑</w:t>
            </w:r>
          </w:p>
        </w:tc>
        <w:tc>
          <w:tcPr>
            <w:tcW w:w="1117" w:type="dxa"/>
            <w:tcBorders>
              <w:top w:val="single" w:sz="4" w:space="0" w:color="000000"/>
              <w:left w:val="single" w:sz="4" w:space="0" w:color="000000"/>
              <w:bottom w:val="single" w:sz="4" w:space="0" w:color="000000"/>
              <w:right w:val="single" w:sz="4" w:space="0" w:color="000000"/>
            </w:tcBorders>
            <w:vAlign w:val="center"/>
          </w:tcPr>
          <w:p w14:paraId="50C0C79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单选-检索下拉</w:t>
            </w:r>
          </w:p>
        </w:tc>
        <w:tc>
          <w:tcPr>
            <w:tcW w:w="1905" w:type="dxa"/>
            <w:tcBorders>
              <w:top w:val="single" w:sz="4" w:space="0" w:color="000000"/>
              <w:left w:val="single" w:sz="4" w:space="0" w:color="000000"/>
              <w:bottom w:val="single" w:sz="4" w:space="0" w:color="000000"/>
              <w:right w:val="single" w:sz="4" w:space="0" w:color="000000"/>
            </w:tcBorders>
            <w:vAlign w:val="center"/>
          </w:tcPr>
          <w:p w14:paraId="0EB6AC07"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10F241C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8D2B38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35BCBA7"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48D9516E"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5415C0A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分摊表格-分摊比例</w:t>
            </w:r>
          </w:p>
        </w:tc>
        <w:tc>
          <w:tcPr>
            <w:tcW w:w="666" w:type="dxa"/>
            <w:tcBorders>
              <w:top w:val="single" w:sz="4" w:space="0" w:color="000000"/>
              <w:left w:val="single" w:sz="4" w:space="0" w:color="000000"/>
              <w:bottom w:val="single" w:sz="4" w:space="0" w:color="000000"/>
              <w:right w:val="single" w:sz="4" w:space="0" w:color="000000"/>
            </w:tcBorders>
            <w:vAlign w:val="center"/>
          </w:tcPr>
          <w:p w14:paraId="618BA7E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45B4DA00"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461C1BB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w:t>
            </w:r>
          </w:p>
        </w:tc>
        <w:tc>
          <w:tcPr>
            <w:tcW w:w="1608" w:type="dxa"/>
            <w:tcBorders>
              <w:top w:val="single" w:sz="4" w:space="0" w:color="000000"/>
              <w:left w:val="single" w:sz="4" w:space="0" w:color="000000"/>
              <w:bottom w:val="single" w:sz="4" w:space="0" w:color="000000"/>
              <w:right w:val="single" w:sz="4" w:space="0" w:color="000000"/>
            </w:tcBorders>
            <w:vAlign w:val="center"/>
          </w:tcPr>
          <w:p w14:paraId="3F606D5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不可编辑，仅展示，自动计算，分摊比例=分摊金额/已分摊总金额</w:t>
            </w:r>
          </w:p>
        </w:tc>
        <w:tc>
          <w:tcPr>
            <w:tcW w:w="1117" w:type="dxa"/>
            <w:tcBorders>
              <w:top w:val="single" w:sz="4" w:space="0" w:color="000000"/>
              <w:left w:val="single" w:sz="4" w:space="0" w:color="000000"/>
              <w:bottom w:val="single" w:sz="4" w:space="0" w:color="000000"/>
              <w:right w:val="single" w:sz="4" w:space="0" w:color="000000"/>
            </w:tcBorders>
            <w:vAlign w:val="center"/>
          </w:tcPr>
          <w:p w14:paraId="7150448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2F60D9CA"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318FD47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5D6373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55219011"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73A08355"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6FDB408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分摊表格-分摊金额</w:t>
            </w:r>
          </w:p>
        </w:tc>
        <w:tc>
          <w:tcPr>
            <w:tcW w:w="666" w:type="dxa"/>
            <w:tcBorders>
              <w:top w:val="single" w:sz="4" w:space="0" w:color="000000"/>
              <w:left w:val="single" w:sz="4" w:space="0" w:color="000000"/>
              <w:bottom w:val="single" w:sz="4" w:space="0" w:color="000000"/>
              <w:right w:val="single" w:sz="4" w:space="0" w:color="000000"/>
            </w:tcBorders>
            <w:vAlign w:val="center"/>
          </w:tcPr>
          <w:p w14:paraId="49473D3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4D03DCB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83736B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693BDDD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不可为0，不能超过待分摊总金额</w:t>
            </w:r>
          </w:p>
        </w:tc>
        <w:tc>
          <w:tcPr>
            <w:tcW w:w="1117" w:type="dxa"/>
            <w:tcBorders>
              <w:top w:val="single" w:sz="4" w:space="0" w:color="000000"/>
              <w:left w:val="single" w:sz="4" w:space="0" w:color="000000"/>
              <w:bottom w:val="single" w:sz="4" w:space="0" w:color="000000"/>
              <w:right w:val="single" w:sz="4" w:space="0" w:color="000000"/>
            </w:tcBorders>
            <w:vAlign w:val="center"/>
          </w:tcPr>
          <w:p w14:paraId="38BA00C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数字控件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52BDC32A"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54F5046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56B72E6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4C532D68"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03A0B6C5"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479047D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分摊表格-操作</w:t>
            </w:r>
          </w:p>
        </w:tc>
        <w:tc>
          <w:tcPr>
            <w:tcW w:w="666" w:type="dxa"/>
            <w:tcBorders>
              <w:top w:val="single" w:sz="4" w:space="0" w:color="000000"/>
              <w:left w:val="single" w:sz="4" w:space="0" w:color="000000"/>
              <w:bottom w:val="single" w:sz="4" w:space="0" w:color="000000"/>
              <w:right w:val="single" w:sz="4" w:space="0" w:color="000000"/>
            </w:tcBorders>
            <w:vAlign w:val="center"/>
          </w:tcPr>
          <w:p w14:paraId="05208CE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4CCB0BB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48CEDA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4D8603C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删除、复制上一</w:t>
            </w:r>
            <w:proofErr w:type="gramStart"/>
            <w:r>
              <w:rPr>
                <w:rFonts w:ascii="Microsoft YaHei" w:eastAsia="Microsoft YaHei" w:hAnsi="Microsoft YaHei" w:cs="Microsoft YaHei" w:hint="eastAsia"/>
                <w:color w:val="000000"/>
                <w:sz w:val="20"/>
              </w:rPr>
              <w:t>栏操作</w:t>
            </w:r>
            <w:proofErr w:type="gramEnd"/>
          </w:p>
        </w:tc>
        <w:tc>
          <w:tcPr>
            <w:tcW w:w="1117" w:type="dxa"/>
            <w:tcBorders>
              <w:top w:val="single" w:sz="4" w:space="0" w:color="000000"/>
              <w:left w:val="single" w:sz="4" w:space="0" w:color="000000"/>
              <w:bottom w:val="single" w:sz="4" w:space="0" w:color="000000"/>
              <w:right w:val="single" w:sz="4" w:space="0" w:color="000000"/>
            </w:tcBorders>
            <w:vAlign w:val="center"/>
          </w:tcPr>
          <w:p w14:paraId="294B902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操作</w:t>
            </w:r>
          </w:p>
        </w:tc>
        <w:tc>
          <w:tcPr>
            <w:tcW w:w="1905" w:type="dxa"/>
            <w:tcBorders>
              <w:top w:val="single" w:sz="4" w:space="0" w:color="000000"/>
              <w:left w:val="single" w:sz="4" w:space="0" w:color="000000"/>
              <w:bottom w:val="single" w:sz="4" w:space="0" w:color="000000"/>
              <w:right w:val="single" w:sz="4" w:space="0" w:color="000000"/>
            </w:tcBorders>
            <w:vAlign w:val="center"/>
          </w:tcPr>
          <w:p w14:paraId="52E718F7"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6B596E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7F6B916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1EDE22D2" w14:textId="77777777">
        <w:trPr>
          <w:trHeight w:val="360"/>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2E01C36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附件及其他</w:t>
            </w:r>
          </w:p>
        </w:tc>
        <w:tc>
          <w:tcPr>
            <w:tcW w:w="706" w:type="dxa"/>
            <w:tcBorders>
              <w:top w:val="single" w:sz="4" w:space="0" w:color="000000"/>
              <w:left w:val="single" w:sz="4" w:space="0" w:color="000000"/>
              <w:bottom w:val="single" w:sz="4" w:space="0" w:color="000000"/>
              <w:right w:val="single" w:sz="4" w:space="0" w:color="000000"/>
            </w:tcBorders>
            <w:vAlign w:val="center"/>
          </w:tcPr>
          <w:p w14:paraId="14B1167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会议日程</w:t>
            </w:r>
          </w:p>
        </w:tc>
        <w:tc>
          <w:tcPr>
            <w:tcW w:w="666" w:type="dxa"/>
            <w:tcBorders>
              <w:top w:val="single" w:sz="4" w:space="0" w:color="000000"/>
              <w:left w:val="single" w:sz="4" w:space="0" w:color="000000"/>
              <w:bottom w:val="single" w:sz="4" w:space="0" w:color="000000"/>
              <w:right w:val="single" w:sz="4" w:space="0" w:color="000000"/>
            </w:tcBorders>
            <w:vAlign w:val="center"/>
          </w:tcPr>
          <w:p w14:paraId="68B8805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9217084"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62E62DA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337328C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用户上传附件</w:t>
            </w:r>
          </w:p>
        </w:tc>
        <w:tc>
          <w:tcPr>
            <w:tcW w:w="1117" w:type="dxa"/>
            <w:tcBorders>
              <w:top w:val="single" w:sz="4" w:space="0" w:color="000000"/>
              <w:left w:val="single" w:sz="4" w:space="0" w:color="000000"/>
              <w:bottom w:val="single" w:sz="4" w:space="0" w:color="000000"/>
              <w:right w:val="single" w:sz="4" w:space="0" w:color="000000"/>
            </w:tcBorders>
            <w:vAlign w:val="center"/>
          </w:tcPr>
          <w:p w14:paraId="63EF44F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附件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6D356AD4"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3550429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6316C91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77CC951D"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4AEA86E3"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2459FF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会议邀请函</w:t>
            </w:r>
          </w:p>
        </w:tc>
        <w:tc>
          <w:tcPr>
            <w:tcW w:w="666" w:type="dxa"/>
            <w:tcBorders>
              <w:top w:val="single" w:sz="4" w:space="0" w:color="000000"/>
              <w:left w:val="single" w:sz="4" w:space="0" w:color="000000"/>
              <w:bottom w:val="single" w:sz="4" w:space="0" w:color="000000"/>
              <w:right w:val="single" w:sz="4" w:space="0" w:color="000000"/>
            </w:tcBorders>
            <w:vAlign w:val="center"/>
          </w:tcPr>
          <w:p w14:paraId="64157C1F"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2747AB7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389FE4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5FEBA70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用户上传附件</w:t>
            </w:r>
          </w:p>
        </w:tc>
        <w:tc>
          <w:tcPr>
            <w:tcW w:w="1117" w:type="dxa"/>
            <w:tcBorders>
              <w:top w:val="single" w:sz="4" w:space="0" w:color="000000"/>
              <w:left w:val="single" w:sz="4" w:space="0" w:color="000000"/>
              <w:bottom w:val="single" w:sz="4" w:space="0" w:color="000000"/>
              <w:right w:val="single" w:sz="4" w:space="0" w:color="000000"/>
            </w:tcBorders>
            <w:vAlign w:val="center"/>
          </w:tcPr>
          <w:p w14:paraId="6E749AB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附件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0A5FC456"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16FBBBB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525DE06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22852166"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7E817C0F"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4881357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已审批预算申请单</w:t>
            </w:r>
          </w:p>
        </w:tc>
        <w:tc>
          <w:tcPr>
            <w:tcW w:w="666" w:type="dxa"/>
            <w:tcBorders>
              <w:top w:val="single" w:sz="4" w:space="0" w:color="000000"/>
              <w:left w:val="single" w:sz="4" w:space="0" w:color="000000"/>
              <w:bottom w:val="single" w:sz="4" w:space="0" w:color="000000"/>
              <w:right w:val="single" w:sz="4" w:space="0" w:color="000000"/>
            </w:tcBorders>
            <w:vAlign w:val="center"/>
          </w:tcPr>
          <w:p w14:paraId="1FED3DB3"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6B64AE3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107CDBB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21068E1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用户上传附件</w:t>
            </w:r>
          </w:p>
        </w:tc>
        <w:tc>
          <w:tcPr>
            <w:tcW w:w="1117" w:type="dxa"/>
            <w:tcBorders>
              <w:top w:val="single" w:sz="4" w:space="0" w:color="000000"/>
              <w:left w:val="single" w:sz="4" w:space="0" w:color="000000"/>
              <w:bottom w:val="single" w:sz="4" w:space="0" w:color="000000"/>
              <w:right w:val="single" w:sz="4" w:space="0" w:color="000000"/>
            </w:tcBorders>
            <w:vAlign w:val="center"/>
          </w:tcPr>
          <w:p w14:paraId="1385FD8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附件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165C9AA3"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79A50A3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4B86109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58D446FC"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85F06B7"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091915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费用明细汇总表</w:t>
            </w:r>
          </w:p>
        </w:tc>
        <w:tc>
          <w:tcPr>
            <w:tcW w:w="666" w:type="dxa"/>
            <w:tcBorders>
              <w:top w:val="single" w:sz="4" w:space="0" w:color="000000"/>
              <w:left w:val="single" w:sz="4" w:space="0" w:color="000000"/>
              <w:bottom w:val="single" w:sz="4" w:space="0" w:color="000000"/>
              <w:right w:val="single" w:sz="4" w:space="0" w:color="000000"/>
            </w:tcBorders>
            <w:vAlign w:val="center"/>
          </w:tcPr>
          <w:p w14:paraId="0B80AD6A"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62897EF1"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4FD7CFA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Y</w:t>
            </w:r>
          </w:p>
        </w:tc>
        <w:tc>
          <w:tcPr>
            <w:tcW w:w="1608" w:type="dxa"/>
            <w:tcBorders>
              <w:top w:val="single" w:sz="4" w:space="0" w:color="000000"/>
              <w:left w:val="single" w:sz="4" w:space="0" w:color="000000"/>
              <w:bottom w:val="single" w:sz="4" w:space="0" w:color="000000"/>
              <w:right w:val="single" w:sz="4" w:space="0" w:color="000000"/>
            </w:tcBorders>
            <w:vAlign w:val="center"/>
          </w:tcPr>
          <w:p w14:paraId="2546D77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用户上传附件</w:t>
            </w:r>
          </w:p>
        </w:tc>
        <w:tc>
          <w:tcPr>
            <w:tcW w:w="1117" w:type="dxa"/>
            <w:tcBorders>
              <w:top w:val="single" w:sz="4" w:space="0" w:color="000000"/>
              <w:left w:val="single" w:sz="4" w:space="0" w:color="000000"/>
              <w:bottom w:val="single" w:sz="4" w:space="0" w:color="000000"/>
              <w:right w:val="single" w:sz="4" w:space="0" w:color="000000"/>
            </w:tcBorders>
            <w:vAlign w:val="center"/>
          </w:tcPr>
          <w:p w14:paraId="29C401B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附件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5F828007"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2C766F6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569B7FC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086B1463"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62B41281"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3136BA5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会务供应商报价单</w:t>
            </w:r>
          </w:p>
        </w:tc>
        <w:tc>
          <w:tcPr>
            <w:tcW w:w="666" w:type="dxa"/>
            <w:tcBorders>
              <w:top w:val="single" w:sz="4" w:space="0" w:color="000000"/>
              <w:left w:val="single" w:sz="4" w:space="0" w:color="000000"/>
              <w:bottom w:val="single" w:sz="4" w:space="0" w:color="000000"/>
              <w:right w:val="single" w:sz="4" w:space="0" w:color="000000"/>
            </w:tcBorders>
            <w:vAlign w:val="center"/>
          </w:tcPr>
          <w:p w14:paraId="1B97E038"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2C818FCC"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01765B95"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34A407C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用户上传附件</w:t>
            </w:r>
          </w:p>
        </w:tc>
        <w:tc>
          <w:tcPr>
            <w:tcW w:w="1117" w:type="dxa"/>
            <w:tcBorders>
              <w:top w:val="single" w:sz="4" w:space="0" w:color="000000"/>
              <w:left w:val="single" w:sz="4" w:space="0" w:color="000000"/>
              <w:bottom w:val="single" w:sz="4" w:space="0" w:color="000000"/>
              <w:right w:val="single" w:sz="4" w:space="0" w:color="000000"/>
            </w:tcBorders>
            <w:vAlign w:val="center"/>
          </w:tcPr>
          <w:p w14:paraId="13CAE39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附件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6989E0B9"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697EF8A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47150B5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2FC4B447"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0EF9D40A"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21482E5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其他</w:t>
            </w:r>
          </w:p>
        </w:tc>
        <w:tc>
          <w:tcPr>
            <w:tcW w:w="666" w:type="dxa"/>
            <w:tcBorders>
              <w:top w:val="single" w:sz="4" w:space="0" w:color="000000"/>
              <w:left w:val="single" w:sz="4" w:space="0" w:color="000000"/>
              <w:bottom w:val="single" w:sz="4" w:space="0" w:color="000000"/>
              <w:right w:val="single" w:sz="4" w:space="0" w:color="000000"/>
            </w:tcBorders>
            <w:vAlign w:val="center"/>
          </w:tcPr>
          <w:p w14:paraId="6926ADF9"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0BED18A7"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21D7876D"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6473226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提示：支持格式：.doc,.docx,.xls,.xlsx,.bmp,.gif,.jpeg,.jpg,.png,.tif,.tiff,.pdf.ppt,.pptx or.txt.最大50M</w:t>
            </w:r>
          </w:p>
        </w:tc>
        <w:tc>
          <w:tcPr>
            <w:tcW w:w="1117" w:type="dxa"/>
            <w:tcBorders>
              <w:top w:val="single" w:sz="4" w:space="0" w:color="000000"/>
              <w:left w:val="single" w:sz="4" w:space="0" w:color="000000"/>
              <w:bottom w:val="single" w:sz="4" w:space="0" w:color="000000"/>
              <w:right w:val="single" w:sz="4" w:space="0" w:color="000000"/>
            </w:tcBorders>
            <w:vAlign w:val="center"/>
          </w:tcPr>
          <w:p w14:paraId="2FFAF5E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附件</w:t>
            </w:r>
          </w:p>
        </w:tc>
        <w:tc>
          <w:tcPr>
            <w:tcW w:w="1905" w:type="dxa"/>
            <w:tcBorders>
              <w:top w:val="single" w:sz="4" w:space="0" w:color="000000"/>
              <w:left w:val="single" w:sz="4" w:space="0" w:color="000000"/>
              <w:bottom w:val="single" w:sz="4" w:space="0" w:color="000000"/>
              <w:right w:val="single" w:sz="4" w:space="0" w:color="000000"/>
            </w:tcBorders>
            <w:vAlign w:val="center"/>
          </w:tcPr>
          <w:p w14:paraId="49B757E8"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19B44EB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53C06B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r w:rsidR="00CF6F30" w14:paraId="2F32E309" w14:textId="77777777">
        <w:trPr>
          <w:trHeight w:val="360"/>
        </w:trPr>
        <w:tc>
          <w:tcPr>
            <w:tcW w:w="540" w:type="dxa"/>
            <w:vMerge/>
            <w:tcBorders>
              <w:top w:val="single" w:sz="4" w:space="0" w:color="000000"/>
              <w:left w:val="single" w:sz="4" w:space="0" w:color="000000"/>
              <w:bottom w:val="single" w:sz="4" w:space="0" w:color="000000"/>
              <w:right w:val="single" w:sz="4" w:space="0" w:color="000000"/>
            </w:tcBorders>
            <w:vAlign w:val="center"/>
          </w:tcPr>
          <w:p w14:paraId="2844DFC3" w14:textId="77777777" w:rsidR="00CF6F30" w:rsidRDefault="00CF6F30">
            <w:pPr>
              <w:rPr>
                <w:rFonts w:ascii="Microsoft YaHei" w:eastAsia="Microsoft YaHei" w:hAnsi="Microsoft YaHei" w:cs="Microsoft YaHei" w:hint="eastAsia"/>
              </w:rPr>
            </w:pPr>
          </w:p>
        </w:tc>
        <w:tc>
          <w:tcPr>
            <w:tcW w:w="706" w:type="dxa"/>
            <w:tcBorders>
              <w:top w:val="single" w:sz="4" w:space="0" w:color="000000"/>
              <w:left w:val="single" w:sz="4" w:space="0" w:color="000000"/>
              <w:bottom w:val="single" w:sz="4" w:space="0" w:color="000000"/>
              <w:right w:val="single" w:sz="4" w:space="0" w:color="000000"/>
            </w:tcBorders>
            <w:vAlign w:val="center"/>
          </w:tcPr>
          <w:p w14:paraId="7548F8C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备注</w:t>
            </w:r>
          </w:p>
        </w:tc>
        <w:tc>
          <w:tcPr>
            <w:tcW w:w="666" w:type="dxa"/>
            <w:tcBorders>
              <w:top w:val="single" w:sz="4" w:space="0" w:color="000000"/>
              <w:left w:val="single" w:sz="4" w:space="0" w:color="000000"/>
              <w:bottom w:val="single" w:sz="4" w:space="0" w:color="000000"/>
              <w:right w:val="single" w:sz="4" w:space="0" w:color="000000"/>
            </w:tcBorders>
            <w:vAlign w:val="center"/>
          </w:tcPr>
          <w:p w14:paraId="0B7BF7CE"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通用</w:t>
            </w:r>
          </w:p>
        </w:tc>
        <w:tc>
          <w:tcPr>
            <w:tcW w:w="1373" w:type="dxa"/>
            <w:tcBorders>
              <w:top w:val="single" w:sz="4" w:space="0" w:color="000000"/>
              <w:left w:val="single" w:sz="4" w:space="0" w:color="000000"/>
              <w:bottom w:val="single" w:sz="4" w:space="0" w:color="000000"/>
              <w:right w:val="single" w:sz="4" w:space="0" w:color="000000"/>
            </w:tcBorders>
            <w:vAlign w:val="center"/>
          </w:tcPr>
          <w:p w14:paraId="2DDE5EB2"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无</w:t>
            </w:r>
          </w:p>
        </w:tc>
        <w:tc>
          <w:tcPr>
            <w:tcW w:w="418" w:type="dxa"/>
            <w:tcBorders>
              <w:top w:val="single" w:sz="4" w:space="0" w:color="000000"/>
              <w:left w:val="single" w:sz="4" w:space="0" w:color="000000"/>
              <w:bottom w:val="single" w:sz="4" w:space="0" w:color="000000"/>
              <w:right w:val="single" w:sz="4" w:space="0" w:color="000000"/>
            </w:tcBorders>
            <w:vAlign w:val="center"/>
          </w:tcPr>
          <w:p w14:paraId="46E3A9BB" w14:textId="77777777" w:rsidR="00CF6F30" w:rsidRDefault="00F0093C">
            <w:pPr>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N</w:t>
            </w:r>
          </w:p>
        </w:tc>
        <w:tc>
          <w:tcPr>
            <w:tcW w:w="1608" w:type="dxa"/>
            <w:tcBorders>
              <w:top w:val="single" w:sz="4" w:space="0" w:color="000000"/>
              <w:left w:val="single" w:sz="4" w:space="0" w:color="000000"/>
              <w:bottom w:val="single" w:sz="4" w:space="0" w:color="000000"/>
              <w:right w:val="single" w:sz="4" w:space="0" w:color="000000"/>
            </w:tcBorders>
            <w:vAlign w:val="center"/>
          </w:tcPr>
          <w:p w14:paraId="26F3475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不超过1000字</w:t>
            </w:r>
          </w:p>
        </w:tc>
        <w:tc>
          <w:tcPr>
            <w:tcW w:w="1117" w:type="dxa"/>
            <w:tcBorders>
              <w:top w:val="single" w:sz="4" w:space="0" w:color="000000"/>
              <w:left w:val="single" w:sz="4" w:space="0" w:color="000000"/>
              <w:bottom w:val="single" w:sz="4" w:space="0" w:color="000000"/>
              <w:right w:val="single" w:sz="4" w:space="0" w:color="000000"/>
            </w:tcBorders>
            <w:vAlign w:val="center"/>
          </w:tcPr>
          <w:p w14:paraId="5E03ED3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文本录入</w:t>
            </w:r>
          </w:p>
        </w:tc>
        <w:tc>
          <w:tcPr>
            <w:tcW w:w="1905" w:type="dxa"/>
            <w:tcBorders>
              <w:top w:val="single" w:sz="4" w:space="0" w:color="000000"/>
              <w:left w:val="single" w:sz="4" w:space="0" w:color="000000"/>
              <w:bottom w:val="single" w:sz="4" w:space="0" w:color="000000"/>
              <w:right w:val="single" w:sz="4" w:space="0" w:color="000000"/>
            </w:tcBorders>
            <w:vAlign w:val="center"/>
          </w:tcPr>
          <w:p w14:paraId="57AFCA9E" w14:textId="77777777" w:rsidR="00CF6F30" w:rsidRDefault="00CF6F30">
            <w:pPr>
              <w:rPr>
                <w:rFonts w:ascii="Microsoft YaHei" w:eastAsia="Microsoft YaHei" w:hAnsi="Microsoft YaHei" w:cs="Microsoft YaHei" w:hint="eastAsia"/>
              </w:rPr>
            </w:pPr>
          </w:p>
        </w:tc>
        <w:tc>
          <w:tcPr>
            <w:tcW w:w="663" w:type="dxa"/>
            <w:tcBorders>
              <w:top w:val="single" w:sz="4" w:space="0" w:color="000000"/>
              <w:left w:val="single" w:sz="4" w:space="0" w:color="000000"/>
              <w:bottom w:val="single" w:sz="4" w:space="0" w:color="000000"/>
              <w:right w:val="single" w:sz="4" w:space="0" w:color="000000"/>
            </w:tcBorders>
            <w:vAlign w:val="center"/>
          </w:tcPr>
          <w:p w14:paraId="0DFCEA5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c>
          <w:tcPr>
            <w:tcW w:w="639" w:type="dxa"/>
            <w:tcBorders>
              <w:top w:val="single" w:sz="4" w:space="0" w:color="000000"/>
              <w:left w:val="single" w:sz="4" w:space="0" w:color="000000"/>
              <w:bottom w:val="single" w:sz="4" w:space="0" w:color="000000"/>
              <w:right w:val="single" w:sz="4" w:space="0" w:color="000000"/>
            </w:tcBorders>
            <w:vAlign w:val="center"/>
          </w:tcPr>
          <w:p w14:paraId="3AB7B8E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color w:val="000000"/>
                <w:sz w:val="20"/>
              </w:rPr>
              <w:t>×</w:t>
            </w:r>
          </w:p>
        </w:tc>
      </w:tr>
    </w:tbl>
    <w:p w14:paraId="102C82DF" w14:textId="77777777" w:rsidR="00CF6F30" w:rsidRDefault="00CF6F30">
      <w:pPr>
        <w:textAlignment w:val="center"/>
        <w:rPr>
          <w:rFonts w:ascii="Microsoft YaHei" w:eastAsia="Microsoft YaHei" w:hAnsi="Microsoft YaHei" w:cs="Microsoft YaHei" w:hint="eastAsia"/>
        </w:rPr>
      </w:pPr>
    </w:p>
    <w:p w14:paraId="05F56144"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3.3.5会议申请列表说明</w:t>
      </w:r>
    </w:p>
    <w:p w14:paraId="31A1180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会议申请分类及说明：</w:t>
      </w:r>
    </w:p>
    <w:p w14:paraId="0C24032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114300" distR="114300" wp14:anchorId="403F5243" wp14:editId="58439839">
            <wp:extent cx="6139180" cy="1964055"/>
            <wp:effectExtent l="0" t="0" r="0" b="1714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42"/>
                    <a:stretch>
                      <a:fillRect/>
                    </a:stretch>
                  </pic:blipFill>
                  <pic:spPr>
                    <a:xfrm>
                      <a:off x="0" y="0"/>
                      <a:ext cx="6139180" cy="1964055"/>
                    </a:xfrm>
                    <a:prstGeom prst="rect">
                      <a:avLst/>
                    </a:prstGeom>
                    <a:noFill/>
                    <a:ln>
                      <a:noFill/>
                    </a:ln>
                  </pic:spPr>
                </pic:pic>
              </a:graphicData>
            </a:graphic>
          </wp:inline>
        </w:drawing>
      </w:r>
    </w:p>
    <w:p w14:paraId="5C9A1954" w14:textId="77777777" w:rsidR="00CF6F30" w:rsidRDefault="00CF6F30">
      <w:pPr>
        <w:rPr>
          <w:rFonts w:ascii="Microsoft YaHei" w:eastAsia="Microsoft YaHei" w:hAnsi="Microsoft YaHei" w:cs="Microsoft YaHei" w:hint="eastAsia"/>
        </w:rPr>
      </w:pPr>
    </w:p>
    <w:p w14:paraId="1ECA98C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会议申请审批状态描述：</w:t>
      </w:r>
    </w:p>
    <w:p w14:paraId="5D53443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114300" distR="114300" wp14:anchorId="3433B247" wp14:editId="3E4B1307">
            <wp:extent cx="6129655" cy="2616200"/>
            <wp:effectExtent l="0" t="0" r="17145"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43"/>
                    <a:stretch>
                      <a:fillRect/>
                    </a:stretch>
                  </pic:blipFill>
                  <pic:spPr>
                    <a:xfrm>
                      <a:off x="0" y="0"/>
                      <a:ext cx="6129655" cy="2616200"/>
                    </a:xfrm>
                    <a:prstGeom prst="rect">
                      <a:avLst/>
                    </a:prstGeom>
                    <a:noFill/>
                    <a:ln>
                      <a:noFill/>
                    </a:ln>
                  </pic:spPr>
                </pic:pic>
              </a:graphicData>
            </a:graphic>
          </wp:inline>
        </w:drawing>
      </w:r>
    </w:p>
    <w:p w14:paraId="5E6D9201" w14:textId="77777777" w:rsidR="00CF6F30" w:rsidRDefault="00CF6F30">
      <w:pPr>
        <w:rPr>
          <w:rFonts w:ascii="Microsoft YaHei" w:eastAsia="Microsoft YaHei" w:hAnsi="Microsoft YaHei" w:cs="Microsoft YaHei" w:hint="eastAsia"/>
        </w:rPr>
      </w:pPr>
    </w:p>
    <w:p w14:paraId="2C8712E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会议申请列表筛选选项：</w:t>
      </w:r>
    </w:p>
    <w:p w14:paraId="54ECAF8F"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会议ID：会议唯一标识符</w:t>
      </w:r>
    </w:p>
    <w:p w14:paraId="1717EF06"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会议名称：文本录入模糊检索</w:t>
      </w:r>
    </w:p>
    <w:p w14:paraId="0C396624"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审批状态：待审批、审批通过、审批拒绝、审批退回、已撤销、已取消。</w:t>
      </w:r>
    </w:p>
    <w:p w14:paraId="111025F5"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会议类型：检索单选</w:t>
      </w:r>
    </w:p>
    <w:p w14:paraId="338CE84B"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会议负责人：检索单选</w:t>
      </w:r>
    </w:p>
    <w:p w14:paraId="3FB8593E" w14:textId="77777777" w:rsidR="00CF6F30" w:rsidRDefault="00CF6F30">
      <w:pPr>
        <w:rPr>
          <w:rFonts w:ascii="Microsoft YaHei" w:eastAsia="Microsoft YaHei" w:hAnsi="Microsoft YaHei" w:cs="Microsoft YaHei" w:hint="eastAsia"/>
        </w:rPr>
      </w:pPr>
    </w:p>
    <w:p w14:paraId="1E446AC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会议申请列表</w:t>
      </w:r>
      <w:proofErr w:type="gramStart"/>
      <w:r>
        <w:rPr>
          <w:rFonts w:ascii="Microsoft YaHei" w:eastAsia="Microsoft YaHei" w:hAnsi="Microsoft YaHei" w:cs="Microsoft YaHei" w:hint="eastAsia"/>
        </w:rPr>
        <w:t>表</w:t>
      </w:r>
      <w:proofErr w:type="gramEnd"/>
      <w:r>
        <w:rPr>
          <w:rFonts w:ascii="Microsoft YaHei" w:eastAsia="Microsoft YaHei" w:hAnsi="Microsoft YaHei" w:cs="Microsoft YaHei" w:hint="eastAsia"/>
        </w:rPr>
        <w:t>头字段：</w:t>
      </w:r>
    </w:p>
    <w:p w14:paraId="41C02FAD"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会议ID：读取该会议唯一编码。</w:t>
      </w:r>
    </w:p>
    <w:p w14:paraId="04F1D738"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会议名称：读取该单据会议名称。</w:t>
      </w:r>
    </w:p>
    <w:p w14:paraId="4CDA2AE0"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申请原因：读取该单据申请原因。</w:t>
      </w:r>
    </w:p>
    <w:p w14:paraId="68ABC1AB"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会议类型：读取该单据会议类型。</w:t>
      </w:r>
    </w:p>
    <w:p w14:paraId="2031A559"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会议开始时间：读取该单据会议开始时间。</w:t>
      </w:r>
    </w:p>
    <w:p w14:paraId="2BA11436"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会议结束时间：读取该单据会议结束时间。</w:t>
      </w:r>
    </w:p>
    <w:p w14:paraId="5D911D07"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会议申请时间：读取会议负责人申请会议时间。</w:t>
      </w:r>
    </w:p>
    <w:p w14:paraId="23138557"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会议负责人：读取会议负责人</w:t>
      </w:r>
    </w:p>
    <w:p w14:paraId="3EEF0E62" w14:textId="77777777" w:rsidR="00CF6F30" w:rsidRDefault="00F0093C">
      <w:pPr>
        <w:numPr>
          <w:ilvl w:val="0"/>
          <w:numId w:val="25"/>
        </w:numPr>
        <w:rPr>
          <w:rFonts w:ascii="Microsoft YaHei" w:eastAsia="Microsoft YaHei" w:hAnsi="Microsoft YaHei" w:cs="Microsoft YaHei" w:hint="eastAsia"/>
        </w:rPr>
      </w:pPr>
      <w:r>
        <w:rPr>
          <w:rFonts w:ascii="Microsoft YaHei" w:eastAsia="Microsoft YaHei" w:hAnsi="Microsoft YaHei" w:cs="Microsoft YaHei" w:hint="eastAsia"/>
        </w:rPr>
        <w:t>审批状态：待审批、审批通过、审批不通过、待补充材料、已撤销、系统取消、手动取消</w:t>
      </w:r>
    </w:p>
    <w:p w14:paraId="74078CC8" w14:textId="77777777" w:rsidR="00CF6F30" w:rsidRDefault="00F0093C">
      <w:pPr>
        <w:pStyle w:val="4"/>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3.3.6会议申请详情说明</w:t>
      </w:r>
    </w:p>
    <w:p w14:paraId="60B0C3EC" w14:textId="77777777" w:rsidR="00CF6F30" w:rsidRDefault="00F0093C">
      <w:pPr>
        <w:numPr>
          <w:ilvl w:val="0"/>
          <w:numId w:val="35"/>
        </w:numPr>
        <w:rPr>
          <w:rFonts w:ascii="Microsoft YaHei" w:eastAsia="Microsoft YaHei" w:hAnsi="Microsoft YaHei" w:cs="Microsoft YaHei" w:hint="eastAsia"/>
        </w:rPr>
      </w:pPr>
      <w:r>
        <w:rPr>
          <w:rFonts w:ascii="Microsoft YaHei" w:eastAsia="Microsoft YaHei" w:hAnsi="Microsoft YaHei" w:cs="Microsoft YaHei" w:hint="eastAsia"/>
        </w:rPr>
        <w:t>可以会议申请详情页面可查看申请人信息、会议申请信息及审批流各节点审批进度；</w:t>
      </w:r>
    </w:p>
    <w:p w14:paraId="0FCF7E31" w14:textId="77777777" w:rsidR="00CF6F30" w:rsidRDefault="00F0093C">
      <w:pPr>
        <w:numPr>
          <w:ilvl w:val="0"/>
          <w:numId w:val="35"/>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若申请</w:t>
      </w:r>
      <w:proofErr w:type="gramEnd"/>
      <w:r>
        <w:rPr>
          <w:rFonts w:ascii="Microsoft YaHei" w:eastAsia="Microsoft YaHei" w:hAnsi="Microsoft YaHei" w:cs="Microsoft YaHei" w:hint="eastAsia"/>
        </w:rPr>
        <w:t>单状态为“审批中”，则申请单详情页面展示“撤回申请”按钮，点击</w:t>
      </w:r>
      <w:proofErr w:type="gramStart"/>
      <w:r>
        <w:rPr>
          <w:rFonts w:ascii="Microsoft YaHei" w:eastAsia="Microsoft YaHei" w:hAnsi="Microsoft YaHei" w:cs="Microsoft YaHei" w:hint="eastAsia"/>
        </w:rPr>
        <w:t>后弹窗提示</w:t>
      </w:r>
      <w:proofErr w:type="gramEnd"/>
      <w:r>
        <w:rPr>
          <w:rFonts w:ascii="Microsoft YaHei" w:eastAsia="Microsoft YaHei" w:hAnsi="Microsoft YaHei" w:cs="Microsoft YaHei" w:hint="eastAsia"/>
        </w:rPr>
        <w:t>“撤回申请后将撤销该申请并进入编辑页面，请确认”，点击“否”后停留在当前页面，点击“是”后将该申请单置为待提交状态并进入会议申请页面；</w:t>
      </w:r>
    </w:p>
    <w:p w14:paraId="6D982247" w14:textId="77777777" w:rsidR="00CF6F30" w:rsidRDefault="00CF6F30">
      <w:pPr>
        <w:ind w:left="420"/>
        <w:rPr>
          <w:rFonts w:ascii="Microsoft YaHei" w:eastAsia="Microsoft YaHei" w:hAnsi="Microsoft YaHei" w:cs="Microsoft YaHei" w:hint="eastAsia"/>
        </w:rPr>
      </w:pPr>
    </w:p>
    <w:p w14:paraId="2628DFF7" w14:textId="77777777" w:rsidR="00CF6F30" w:rsidRDefault="00F0093C">
      <w:pPr>
        <w:pStyle w:val="3"/>
        <w:rPr>
          <w:rFonts w:ascii="Microsoft YaHei" w:eastAsia="Microsoft YaHei" w:hAnsi="Microsoft YaHei" w:cs="Microsoft YaHei" w:hint="eastAsia"/>
          <w:sz w:val="22"/>
          <w:lang w:val="en-US"/>
        </w:rPr>
      </w:pPr>
      <w:bookmarkStart w:id="379" w:name="_Toc785475345"/>
      <w:bookmarkStart w:id="380" w:name="_Toc186491794"/>
      <w:bookmarkStart w:id="381" w:name="_Toc134861549"/>
      <w:r>
        <w:rPr>
          <w:rFonts w:ascii="Microsoft YaHei" w:eastAsia="Microsoft YaHei" w:hAnsi="Microsoft YaHei" w:cs="Microsoft YaHei" w:hint="eastAsia"/>
          <w:sz w:val="22"/>
          <w:lang w:val="en-US"/>
        </w:rPr>
        <w:lastRenderedPageBreak/>
        <w:t>3.4会中执行</w:t>
      </w:r>
      <w:bookmarkEnd w:id="379"/>
      <w:bookmarkEnd w:id="380"/>
      <w:bookmarkEnd w:id="381"/>
    </w:p>
    <w:p w14:paraId="0924C91F"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3.4.1会中执行业务流程及规则说明</w:t>
      </w:r>
    </w:p>
    <w:p w14:paraId="63445B30" w14:textId="77777777" w:rsidR="00CF6F30" w:rsidRDefault="00F0093C">
      <w:pPr>
        <w:numPr>
          <w:ilvl w:val="0"/>
          <w:numId w:val="36"/>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会议审批通过后，会议状态自动更新为会议执行中。如需添加额外人员协助处理会议的各个事项，可添加会议协办人；</w:t>
      </w:r>
    </w:p>
    <w:p w14:paraId="506B31BA" w14:textId="77777777" w:rsidR="00CF6F30" w:rsidRDefault="00F0093C">
      <w:pPr>
        <w:numPr>
          <w:ilvl w:val="0"/>
          <w:numId w:val="36"/>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会议执行中，会议申请人、负责人、协办人可对讲者进行管理，如单次协议签署；</w:t>
      </w:r>
    </w:p>
    <w:p w14:paraId="3B5F9EFD" w14:textId="77777777" w:rsidR="00CF6F30" w:rsidRDefault="00F0093C">
      <w:pPr>
        <w:numPr>
          <w:ilvl w:val="0"/>
          <w:numId w:val="36"/>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系统自动生成会议邀请函，用户可发送邀请函给外部参会人；</w:t>
      </w:r>
    </w:p>
    <w:p w14:paraId="5E631165" w14:textId="77777777" w:rsidR="00CF6F30" w:rsidRDefault="00F0093C">
      <w:pPr>
        <w:numPr>
          <w:ilvl w:val="0"/>
          <w:numId w:val="36"/>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如线下会议，则由会议申请人、负责人、协办人在会议详情页面配置签到地点，可生成签到二维码，供参会</w:t>
      </w:r>
      <w:proofErr w:type="gramStart"/>
      <w:r>
        <w:rPr>
          <w:rFonts w:ascii="Microsoft YaHei" w:eastAsia="Microsoft YaHei" w:hAnsi="Microsoft YaHei" w:cs="Microsoft YaHei" w:hint="eastAsia"/>
        </w:rPr>
        <w:t>人扫码签到</w:t>
      </w:r>
      <w:proofErr w:type="gramEnd"/>
      <w:r>
        <w:rPr>
          <w:rFonts w:ascii="Microsoft YaHei" w:eastAsia="Microsoft YaHei" w:hAnsi="Microsoft YaHei" w:cs="Microsoft YaHei" w:hint="eastAsia"/>
        </w:rPr>
        <w:t>；</w:t>
      </w:r>
    </w:p>
    <w:p w14:paraId="199F4675" w14:textId="77777777" w:rsidR="00CF6F30" w:rsidRDefault="00F0093C">
      <w:pPr>
        <w:numPr>
          <w:ilvl w:val="0"/>
          <w:numId w:val="36"/>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会议申请人、负责人、协办人可在会议照片管理页面拍照或上</w:t>
      </w:r>
      <w:proofErr w:type="gramStart"/>
      <w:r>
        <w:rPr>
          <w:rFonts w:ascii="Microsoft YaHei" w:eastAsia="Microsoft YaHei" w:hAnsi="Microsoft YaHei" w:cs="Microsoft YaHei" w:hint="eastAsia"/>
        </w:rPr>
        <w:t>传会议</w:t>
      </w:r>
      <w:proofErr w:type="gramEnd"/>
      <w:r>
        <w:rPr>
          <w:rFonts w:ascii="Microsoft YaHei" w:eastAsia="Microsoft YaHei" w:hAnsi="Microsoft YaHei" w:cs="Microsoft YaHei" w:hint="eastAsia"/>
        </w:rPr>
        <w:t>照片；其中线下、线下+线上会议，必须移动端拍照</w:t>
      </w:r>
    </w:p>
    <w:p w14:paraId="0E5EA629" w14:textId="77777777" w:rsidR="00CF6F30" w:rsidRDefault="00CF6F30">
      <w:pPr>
        <w:rPr>
          <w:rFonts w:ascii="Microsoft YaHei" w:eastAsia="Microsoft YaHei" w:hAnsi="Microsoft YaHei" w:cs="Microsoft YaHei" w:hint="eastAsia"/>
        </w:rPr>
      </w:pPr>
    </w:p>
    <w:p w14:paraId="60193A73" w14:textId="77777777" w:rsidR="00CF6F30" w:rsidRDefault="00CF6F30">
      <w:pPr>
        <w:rPr>
          <w:rFonts w:ascii="Microsoft YaHei" w:eastAsia="Microsoft YaHei" w:hAnsi="Microsoft YaHei" w:cs="Microsoft YaHei" w:hint="eastAsia"/>
        </w:rPr>
      </w:pPr>
    </w:p>
    <w:p w14:paraId="42E43986"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3.4.2会中执行-讲者管理</w:t>
      </w:r>
    </w:p>
    <w:p w14:paraId="487FAB29" w14:textId="77777777" w:rsidR="00CF6F30" w:rsidRDefault="00F0093C">
      <w:pPr>
        <w:rPr>
          <w:rFonts w:ascii="Microsoft YaHei" w:eastAsia="Microsoft YaHei" w:hAnsi="Microsoft YaHei" w:cs="Microsoft YaHei" w:hint="eastAsia"/>
        </w:rPr>
      </w:pPr>
      <w:r>
        <w:rPr>
          <w:noProof/>
        </w:rPr>
        <w:drawing>
          <wp:inline distT="0" distB="0" distL="0" distR="0" wp14:anchorId="6125C716" wp14:editId="01538524">
            <wp:extent cx="6137275" cy="4540250"/>
            <wp:effectExtent l="0" t="0" r="952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
                    <a:stretch>
                      <a:fillRect/>
                    </a:stretch>
                  </pic:blipFill>
                  <pic:spPr>
                    <a:xfrm>
                      <a:off x="0" y="0"/>
                      <a:ext cx="6137275" cy="4540250"/>
                    </a:xfrm>
                    <a:prstGeom prst="rect">
                      <a:avLst/>
                    </a:prstGeom>
                  </pic:spPr>
                </pic:pic>
              </a:graphicData>
            </a:graphic>
          </wp:inline>
        </w:drawing>
      </w:r>
    </w:p>
    <w:p w14:paraId="64D629CC" w14:textId="77777777" w:rsidR="00CF6F30" w:rsidRDefault="00F0093C">
      <w:pPr>
        <w:rPr>
          <w:rFonts w:ascii="Microsoft YaHei" w:eastAsia="Microsoft YaHei" w:hAnsi="Microsoft YaHei" w:cs="Microsoft YaHei" w:hint="eastAsia"/>
        </w:rPr>
      </w:pPr>
      <w:r>
        <w:rPr>
          <w:noProof/>
        </w:rPr>
        <w:lastRenderedPageBreak/>
        <w:drawing>
          <wp:inline distT="0" distB="0" distL="0" distR="0" wp14:anchorId="7C276A00" wp14:editId="0F1A7D7C">
            <wp:extent cx="4495800" cy="2447925"/>
            <wp:effectExtent l="0" t="0" r="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4495800" cy="2447925"/>
                    </a:xfrm>
                    <a:prstGeom prst="rect">
                      <a:avLst/>
                    </a:prstGeom>
                  </pic:spPr>
                </pic:pic>
              </a:graphicData>
            </a:graphic>
          </wp:inline>
        </w:drawing>
      </w:r>
    </w:p>
    <w:p w14:paraId="070E5227" w14:textId="77777777" w:rsidR="00CF6F30" w:rsidRDefault="00F0093C">
      <w:pPr>
        <w:numPr>
          <w:ilvl w:val="0"/>
          <w:numId w:val="37"/>
        </w:numPr>
        <w:rPr>
          <w:rFonts w:ascii="Microsoft YaHei" w:eastAsia="Microsoft YaHei" w:hAnsi="Microsoft YaHei" w:cs="Microsoft YaHei" w:hint="eastAsia"/>
        </w:rPr>
      </w:pPr>
      <w:r>
        <w:rPr>
          <w:rFonts w:ascii="Microsoft YaHei" w:eastAsia="Microsoft YaHei" w:hAnsi="Microsoft YaHei" w:cs="Microsoft YaHei" w:hint="eastAsia"/>
        </w:rPr>
        <w:t>讲者管理可查看具体讲者信息，讲者服务类型，净劳务费，劳务费（含税），讲者单次协议。</w:t>
      </w:r>
    </w:p>
    <w:p w14:paraId="4B7249E1" w14:textId="77777777" w:rsidR="00CF6F30" w:rsidRDefault="00F0093C">
      <w:pPr>
        <w:numPr>
          <w:ilvl w:val="0"/>
          <w:numId w:val="37"/>
        </w:numPr>
        <w:rPr>
          <w:rFonts w:ascii="Microsoft YaHei" w:eastAsia="Microsoft YaHei" w:hAnsi="Microsoft YaHei" w:cs="Microsoft YaHei" w:hint="eastAsia"/>
        </w:rPr>
      </w:pPr>
      <w:r>
        <w:rPr>
          <w:rFonts w:ascii="Microsoft YaHei" w:eastAsia="Microsoft YaHei" w:hAnsi="Microsoft YaHei" w:cs="Microsoft YaHei" w:hint="eastAsia"/>
        </w:rPr>
        <w:t>单次协议签署后，才可结算讲课费</w:t>
      </w:r>
    </w:p>
    <w:p w14:paraId="7A8920EA" w14:textId="77777777" w:rsidR="00CF6F30" w:rsidRDefault="00F0093C">
      <w:pPr>
        <w:numPr>
          <w:ilvl w:val="0"/>
          <w:numId w:val="37"/>
        </w:numPr>
        <w:rPr>
          <w:rFonts w:ascii="Microsoft YaHei" w:eastAsia="Microsoft YaHei" w:hAnsi="Microsoft YaHei" w:cs="Microsoft YaHei" w:hint="eastAsia"/>
        </w:rPr>
      </w:pPr>
      <w:r>
        <w:rPr>
          <w:rFonts w:ascii="Microsoft YaHei" w:eastAsia="Microsoft YaHei" w:hAnsi="Microsoft YaHei" w:cs="Microsoft YaHei" w:hint="eastAsia"/>
        </w:rPr>
        <w:t>单次协议签署规则：</w:t>
      </w:r>
    </w:p>
    <w:p w14:paraId="79C0AB96" w14:textId="77777777" w:rsidR="00CF6F30" w:rsidRDefault="00F0093C">
      <w:pPr>
        <w:ind w:firstLine="964"/>
        <w:rPr>
          <w:rFonts w:ascii="Microsoft YaHei" w:eastAsia="Microsoft YaHei" w:hAnsi="Microsoft YaHei" w:cs="Microsoft YaHei" w:hint="eastAsia"/>
        </w:rPr>
      </w:pPr>
      <w:r>
        <w:rPr>
          <w:rFonts w:ascii="Microsoft YaHei" w:eastAsia="Microsoft YaHei" w:hAnsi="Microsoft YaHei" w:cs="Microsoft YaHei" w:hint="eastAsia"/>
        </w:rPr>
        <w:t>签署时间限制：</w:t>
      </w:r>
    </w:p>
    <w:p w14:paraId="6F839FFC" w14:textId="77777777" w:rsidR="00CF6F30" w:rsidRDefault="00F0093C">
      <w:pPr>
        <w:numPr>
          <w:ilvl w:val="0"/>
          <w:numId w:val="38"/>
        </w:numPr>
        <w:rPr>
          <w:rFonts w:ascii="Microsoft YaHei" w:eastAsia="Microsoft YaHei" w:hAnsi="Microsoft YaHei" w:cs="Microsoft YaHei" w:hint="eastAsia"/>
        </w:rPr>
      </w:pPr>
      <w:r>
        <w:rPr>
          <w:rFonts w:ascii="Microsoft YaHei" w:eastAsia="Microsoft YaHei" w:hAnsi="Microsoft YaHei" w:cs="Microsoft YaHei" w:hint="eastAsia"/>
        </w:rPr>
        <w:t>会议开始前签署单次协议仅可签署电子签</w:t>
      </w:r>
    </w:p>
    <w:p w14:paraId="279D888D" w14:textId="77777777" w:rsidR="00CF6F30" w:rsidRDefault="00F0093C">
      <w:pPr>
        <w:numPr>
          <w:ilvl w:val="0"/>
          <w:numId w:val="38"/>
        </w:numPr>
        <w:rPr>
          <w:rFonts w:ascii="Microsoft YaHei" w:eastAsia="Microsoft YaHei" w:hAnsi="Microsoft YaHei" w:cs="Microsoft YaHei" w:hint="eastAsia"/>
        </w:rPr>
      </w:pPr>
      <w:r>
        <w:rPr>
          <w:rFonts w:ascii="Microsoft YaHei" w:eastAsia="Microsoft YaHei" w:hAnsi="Microsoft YaHei" w:cs="Microsoft YaHei" w:hint="eastAsia"/>
        </w:rPr>
        <w:t>若会议开始前未签署，</w:t>
      </w:r>
      <w:proofErr w:type="gramStart"/>
      <w:r>
        <w:rPr>
          <w:rFonts w:ascii="Microsoft YaHei" w:eastAsia="Microsoft YaHei" w:hAnsi="Microsoft YaHei" w:cs="Microsoft YaHei" w:hint="eastAsia"/>
        </w:rPr>
        <w:t>则会议</w:t>
      </w:r>
      <w:proofErr w:type="gramEnd"/>
      <w:r>
        <w:rPr>
          <w:rFonts w:ascii="Microsoft YaHei" w:eastAsia="Microsoft YaHei" w:hAnsi="Microsoft YaHei" w:cs="Microsoft YaHei" w:hint="eastAsia"/>
        </w:rPr>
        <w:t>负责人发起线下邮件审批完成后，则EMS运</w:t>
      </w:r>
      <w:proofErr w:type="gramStart"/>
      <w:r>
        <w:rPr>
          <w:rFonts w:ascii="Microsoft YaHei" w:eastAsia="Microsoft YaHei" w:hAnsi="Microsoft YaHei" w:cs="Microsoft YaHei" w:hint="eastAsia"/>
        </w:rPr>
        <w:t>维提供</w:t>
      </w:r>
      <w:proofErr w:type="gramEnd"/>
      <w:r>
        <w:rPr>
          <w:rFonts w:ascii="Microsoft YaHei" w:eastAsia="Microsoft YaHei" w:hAnsi="Microsoft YaHei" w:cs="Microsoft YaHei" w:hint="eastAsia"/>
        </w:rPr>
        <w:t>该讲者的电子签链接重新签署</w:t>
      </w:r>
    </w:p>
    <w:p w14:paraId="618C4264" w14:textId="77777777" w:rsidR="00CF6F30" w:rsidRDefault="00F0093C">
      <w:pPr>
        <w:numPr>
          <w:ilvl w:val="0"/>
          <w:numId w:val="38"/>
        </w:numPr>
        <w:rPr>
          <w:rFonts w:ascii="Microsoft YaHei" w:eastAsia="Microsoft YaHei" w:hAnsi="Microsoft YaHei" w:cs="Microsoft YaHei" w:hint="eastAsia"/>
        </w:rPr>
      </w:pPr>
      <w:r>
        <w:rPr>
          <w:rFonts w:ascii="Microsoft YaHei" w:eastAsia="Microsoft YaHei" w:hAnsi="Microsoft YaHei" w:cs="Microsoft YaHei" w:hint="eastAsia"/>
        </w:rPr>
        <w:t>会议结算时，修改讲者信息，在结算劳务费前若要结算劳务费，需要重新签署单次协议</w:t>
      </w:r>
    </w:p>
    <w:p w14:paraId="5CDBE6D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w:t>
      </w:r>
      <w:r>
        <w:rPr>
          <w:rFonts w:ascii="Microsoft YaHei" w:eastAsia="Microsoft YaHei" w:hAnsi="Microsoft YaHei" w:cs="Microsoft YaHei" w:hint="eastAsia"/>
        </w:rPr>
        <w:tab/>
        <w:t>签署次数要求：</w:t>
      </w:r>
    </w:p>
    <w:p w14:paraId="7B34CC1B"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每次服务需要签署一次（更改服务需要重签）</w:t>
      </w:r>
    </w:p>
    <w:p w14:paraId="33871282"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劳务费为0元，不强制签署单次服务协议，计入讲者年度使用次数。</w:t>
      </w:r>
    </w:p>
    <w:p w14:paraId="5FDDD1E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w:t>
      </w:r>
      <w:r>
        <w:rPr>
          <w:rFonts w:ascii="Microsoft YaHei" w:eastAsia="Microsoft YaHei" w:hAnsi="Microsoft YaHei" w:cs="Microsoft YaHei" w:hint="eastAsia"/>
        </w:rPr>
        <w:tab/>
        <w:t>签署方式要求：仅允许电子签：</w:t>
      </w:r>
    </w:p>
    <w:p w14:paraId="5BC9779C"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电子签方式：支持复制电子签链接、手工推送电子签短信（</w:t>
      </w:r>
      <w:proofErr w:type="gramStart"/>
      <w:r>
        <w:rPr>
          <w:rFonts w:ascii="Microsoft YaHei" w:eastAsia="Microsoft YaHei" w:hAnsi="Microsoft YaHei" w:cs="Microsoft YaHei" w:hint="eastAsia"/>
        </w:rPr>
        <w:t>不</w:t>
      </w:r>
      <w:proofErr w:type="gramEnd"/>
      <w:r>
        <w:rPr>
          <w:rFonts w:ascii="Microsoft YaHei" w:eastAsia="Microsoft YaHei" w:hAnsi="Microsoft YaHei" w:cs="Microsoft YaHei" w:hint="eastAsia"/>
        </w:rPr>
        <w:t>自动推送签约短信，而是在PC端/移动端手工触发）</w:t>
      </w:r>
    </w:p>
    <w:p w14:paraId="5AFE7177" w14:textId="77777777" w:rsidR="00CF6F30" w:rsidRDefault="00F0093C">
      <w:pPr>
        <w:numPr>
          <w:ilvl w:val="0"/>
          <w:numId w:val="37"/>
        </w:numPr>
        <w:rPr>
          <w:rFonts w:ascii="Microsoft YaHei" w:eastAsia="Microsoft YaHei" w:hAnsi="Microsoft YaHei" w:cs="Microsoft YaHei" w:hint="eastAsia"/>
        </w:rPr>
      </w:pPr>
      <w:r>
        <w:rPr>
          <w:rFonts w:ascii="Microsoft YaHei" w:eastAsia="Microsoft YaHei" w:hAnsi="Microsoft YaHei" w:cs="Microsoft YaHei" w:hint="eastAsia"/>
        </w:rPr>
        <w:t>签约权限：申请人、负责人、协办人都可以协助签署/上传协议</w:t>
      </w:r>
    </w:p>
    <w:p w14:paraId="6E53BB3E" w14:textId="77777777" w:rsidR="00CF6F30" w:rsidRDefault="00F0093C">
      <w:pPr>
        <w:numPr>
          <w:ilvl w:val="0"/>
          <w:numId w:val="37"/>
        </w:numPr>
        <w:rPr>
          <w:rFonts w:ascii="Microsoft YaHei" w:eastAsia="Microsoft YaHei" w:hAnsi="Microsoft YaHei" w:cs="Microsoft YaHei" w:hint="eastAsia"/>
        </w:rPr>
      </w:pPr>
      <w:r>
        <w:rPr>
          <w:rFonts w:ascii="Microsoft YaHei" w:eastAsia="Microsoft YaHei" w:hAnsi="Microsoft YaHei" w:cs="Microsoft YaHei" w:hint="eastAsia"/>
        </w:rPr>
        <w:t>签约状态：</w:t>
      </w:r>
    </w:p>
    <w:p w14:paraId="1D4331A3"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   待签约</w:t>
      </w:r>
    </w:p>
    <w:p w14:paraId="35D3F449"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w:t>
      </w:r>
      <w:r>
        <w:rPr>
          <w:rFonts w:ascii="Microsoft YaHei" w:eastAsia="Microsoft YaHei" w:hAnsi="Microsoft YaHei" w:cs="Microsoft YaHei" w:hint="eastAsia"/>
        </w:rPr>
        <w:t xml:space="preserve">  </w:t>
      </w:r>
      <w:r>
        <w:rPr>
          <w:rFonts w:ascii="Microsoft YaHei" w:eastAsia="Microsoft YaHei" w:hAnsi="Microsoft YaHei" w:cs="Microsoft YaHei"/>
        </w:rPr>
        <w:t>讲者待签约</w:t>
      </w:r>
    </w:p>
    <w:p w14:paraId="1F4F6598"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xml:space="preserve">  </w:t>
      </w:r>
      <w:r>
        <w:rPr>
          <w:rFonts w:ascii="Microsoft YaHei" w:eastAsia="Microsoft YaHei" w:hAnsi="Microsoft YaHei" w:cs="Microsoft YaHei" w:hint="eastAsia"/>
        </w:rPr>
        <w:t xml:space="preserve"> </w:t>
      </w:r>
      <w:r>
        <w:rPr>
          <w:rFonts w:ascii="Microsoft YaHei" w:eastAsia="Microsoft YaHei" w:hAnsi="Microsoft YaHei" w:cs="Microsoft YaHei"/>
        </w:rPr>
        <w:t>讲者已签约</w:t>
      </w:r>
    </w:p>
    <w:p w14:paraId="43F9403A"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xml:space="preserve">  </w:t>
      </w:r>
      <w:r>
        <w:rPr>
          <w:rFonts w:ascii="Microsoft YaHei" w:eastAsia="Microsoft YaHei" w:hAnsi="Microsoft YaHei" w:cs="Microsoft YaHei" w:hint="eastAsia"/>
        </w:rPr>
        <w:t xml:space="preserve"> </w:t>
      </w:r>
      <w:r>
        <w:rPr>
          <w:rFonts w:ascii="Microsoft YaHei" w:eastAsia="Microsoft YaHei" w:hAnsi="Microsoft YaHei" w:cs="Microsoft YaHei"/>
        </w:rPr>
        <w:t>公司代表待签约</w:t>
      </w:r>
    </w:p>
    <w:p w14:paraId="4C21B9E6"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xml:space="preserve">  </w:t>
      </w:r>
      <w:r>
        <w:rPr>
          <w:rFonts w:ascii="Microsoft YaHei" w:eastAsia="Microsoft YaHei" w:hAnsi="Microsoft YaHei" w:cs="Microsoft YaHei" w:hint="eastAsia"/>
        </w:rPr>
        <w:t xml:space="preserve"> </w:t>
      </w:r>
      <w:r>
        <w:rPr>
          <w:rFonts w:ascii="Microsoft YaHei" w:eastAsia="Microsoft YaHei" w:hAnsi="Microsoft YaHei" w:cs="Microsoft YaHei"/>
        </w:rPr>
        <w:t>公司代表已签约</w:t>
      </w:r>
    </w:p>
    <w:p w14:paraId="44E59BAC"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xml:space="preserve">  </w:t>
      </w:r>
      <w:r>
        <w:rPr>
          <w:rFonts w:ascii="Microsoft YaHei" w:eastAsia="Microsoft YaHei" w:hAnsi="Microsoft YaHei" w:cs="Microsoft YaHei" w:hint="eastAsia"/>
        </w:rPr>
        <w:t xml:space="preserve"> </w:t>
      </w:r>
      <w:r>
        <w:rPr>
          <w:rFonts w:ascii="Microsoft YaHei" w:eastAsia="Microsoft YaHei" w:hAnsi="Microsoft YaHei" w:cs="Microsoft YaHei"/>
        </w:rPr>
        <w:t>已签约</w:t>
      </w:r>
    </w:p>
    <w:p w14:paraId="3791FDA3"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xml:space="preserve">  </w:t>
      </w:r>
      <w:r>
        <w:rPr>
          <w:rFonts w:ascii="Microsoft YaHei" w:eastAsia="Microsoft YaHei" w:hAnsi="Microsoft YaHei" w:cs="Microsoft YaHei" w:hint="eastAsia"/>
        </w:rPr>
        <w:t xml:space="preserve"> </w:t>
      </w:r>
      <w:r>
        <w:rPr>
          <w:rFonts w:ascii="Microsoft YaHei" w:eastAsia="Microsoft YaHei" w:hAnsi="Microsoft YaHei" w:cs="Microsoft YaHei"/>
        </w:rPr>
        <w:t>已失效  (协议未签署)</w:t>
      </w:r>
    </w:p>
    <w:p w14:paraId="76BC1C1F"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xml:space="preserve">  </w:t>
      </w:r>
      <w:r>
        <w:rPr>
          <w:rFonts w:ascii="Microsoft YaHei" w:eastAsia="Microsoft YaHei" w:hAnsi="Microsoft YaHei" w:cs="Microsoft YaHei" w:hint="eastAsia"/>
        </w:rPr>
        <w:t xml:space="preserve"> </w:t>
      </w:r>
      <w:r>
        <w:rPr>
          <w:rFonts w:ascii="Microsoft YaHei" w:eastAsia="Microsoft YaHei" w:hAnsi="Microsoft YaHei" w:cs="Microsoft YaHei"/>
        </w:rPr>
        <w:t>已失效  (代表未签约)</w:t>
      </w:r>
    </w:p>
    <w:p w14:paraId="298FBD29"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xml:space="preserve">  </w:t>
      </w:r>
      <w:r>
        <w:rPr>
          <w:rFonts w:ascii="Microsoft YaHei" w:eastAsia="Microsoft YaHei" w:hAnsi="Microsoft YaHei" w:cs="Microsoft YaHei" w:hint="eastAsia"/>
        </w:rPr>
        <w:t xml:space="preserve"> </w:t>
      </w:r>
      <w:r>
        <w:rPr>
          <w:rFonts w:ascii="Microsoft YaHei" w:eastAsia="Microsoft YaHei" w:hAnsi="Microsoft YaHei" w:cs="Microsoft YaHei"/>
        </w:rPr>
        <w:t>已失效  (讲者未签约)</w:t>
      </w:r>
    </w:p>
    <w:p w14:paraId="0A5896F4"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xml:space="preserve">  </w:t>
      </w:r>
      <w:r>
        <w:rPr>
          <w:rFonts w:ascii="Microsoft YaHei" w:eastAsia="Microsoft YaHei" w:hAnsi="Microsoft YaHei" w:cs="Microsoft YaHei" w:hint="eastAsia"/>
        </w:rPr>
        <w:t xml:space="preserve"> </w:t>
      </w:r>
      <w:r>
        <w:rPr>
          <w:rFonts w:ascii="Microsoft YaHei" w:eastAsia="Microsoft YaHei" w:hAnsi="Microsoft YaHei" w:cs="Microsoft YaHei"/>
        </w:rPr>
        <w:t>已失效（会议已取消）</w:t>
      </w:r>
    </w:p>
    <w:p w14:paraId="03A3C5F1" w14:textId="77777777" w:rsidR="00CF6F30" w:rsidRDefault="00F0093C">
      <w:pPr>
        <w:numPr>
          <w:ilvl w:val="0"/>
          <w:numId w:val="38"/>
        </w:numPr>
        <w:tabs>
          <w:tab w:val="clear" w:pos="1260"/>
          <w:tab w:val="left" w:pos="420"/>
        </w:tabs>
        <w:rPr>
          <w:rFonts w:ascii="Microsoft YaHei" w:eastAsia="Microsoft YaHei" w:hAnsi="Microsoft YaHei" w:cs="Microsoft YaHei" w:hint="eastAsia"/>
        </w:rPr>
      </w:pPr>
      <w:r>
        <w:rPr>
          <w:rFonts w:ascii="Microsoft YaHei" w:eastAsia="Microsoft YaHei" w:hAnsi="Microsoft YaHei" w:cs="Microsoft YaHei"/>
        </w:rPr>
        <w:t xml:space="preserve">  </w:t>
      </w:r>
      <w:r>
        <w:rPr>
          <w:rFonts w:ascii="Microsoft YaHei" w:eastAsia="Microsoft YaHei" w:hAnsi="Microsoft YaHei" w:cs="Microsoft YaHei" w:hint="eastAsia"/>
        </w:rPr>
        <w:t xml:space="preserve"> </w:t>
      </w:r>
      <w:r>
        <w:rPr>
          <w:rFonts w:ascii="Microsoft YaHei" w:eastAsia="Microsoft YaHei" w:hAnsi="Microsoft YaHei" w:cs="Microsoft YaHei"/>
        </w:rPr>
        <w:t>待签约（协议内容变更需要重签）</w:t>
      </w:r>
    </w:p>
    <w:p w14:paraId="3CED63FA" w14:textId="77777777" w:rsidR="00CF6F30" w:rsidRDefault="00CF6F30">
      <w:pPr>
        <w:rPr>
          <w:rFonts w:ascii="Microsoft YaHei" w:eastAsia="Microsoft YaHei" w:hAnsi="Microsoft YaHei" w:cs="Microsoft YaHei" w:hint="eastAsia"/>
        </w:rPr>
      </w:pPr>
    </w:p>
    <w:p w14:paraId="7A2134D9" w14:textId="77777777" w:rsidR="00CF6F30" w:rsidRDefault="00CF6F30">
      <w:pPr>
        <w:rPr>
          <w:rFonts w:ascii="Microsoft YaHei" w:eastAsia="Microsoft YaHei" w:hAnsi="Microsoft YaHei" w:cs="Microsoft YaHei" w:hint="eastAsia"/>
        </w:rPr>
      </w:pPr>
    </w:p>
    <w:p w14:paraId="66F57086" w14:textId="77777777" w:rsidR="00CF6F30" w:rsidRDefault="00F0093C">
      <w:pPr>
        <w:numPr>
          <w:ilvl w:val="0"/>
          <w:numId w:val="37"/>
        </w:numPr>
        <w:rPr>
          <w:rFonts w:ascii="Microsoft YaHei" w:eastAsia="Microsoft YaHei" w:hAnsi="Microsoft YaHei" w:cs="Microsoft YaHei" w:hint="eastAsia"/>
        </w:rPr>
      </w:pPr>
      <w:r>
        <w:rPr>
          <w:rFonts w:ascii="Microsoft YaHei" w:eastAsia="Microsoft YaHei" w:hAnsi="Microsoft YaHei" w:cs="Microsoft YaHei" w:hint="eastAsia"/>
        </w:rPr>
        <w:t>签约规则：</w:t>
      </w:r>
    </w:p>
    <w:p w14:paraId="794AE6E0" w14:textId="77777777" w:rsidR="00CF6F30" w:rsidRDefault="00F0093C">
      <w:pPr>
        <w:pStyle w:val="TOC5"/>
        <w:rPr>
          <w:rFonts w:ascii="Microsoft YaHei" w:eastAsia="Microsoft YaHei" w:hAnsi="Microsoft YaHei" w:cs="Microsoft YaHei" w:hint="eastAsia"/>
        </w:rPr>
      </w:pPr>
      <w:r>
        <w:rPr>
          <w:rFonts w:ascii="Microsoft YaHei" w:eastAsia="Microsoft YaHei" w:hAnsi="Microsoft YaHei" w:cs="Microsoft YaHei" w:hint="eastAsia"/>
          <w:sz w:val="21"/>
          <w:szCs w:val="22"/>
        </w:rPr>
        <w:t>1</w:t>
      </w:r>
      <w:r>
        <w:rPr>
          <w:rFonts w:ascii="Microsoft YaHei" w:eastAsia="Microsoft YaHei" w:hAnsi="Microsoft YaHei" w:cs="Microsoft YaHei"/>
          <w:sz w:val="21"/>
          <w:szCs w:val="22"/>
        </w:rPr>
        <w:t>)</w:t>
      </w:r>
      <w:r>
        <w:rPr>
          <w:rFonts w:ascii="Microsoft YaHei" w:eastAsia="Microsoft YaHei" w:hAnsi="Microsoft YaHei" w:cs="Microsoft YaHei" w:hint="eastAsia"/>
          <w:sz w:val="21"/>
          <w:szCs w:val="22"/>
        </w:rPr>
        <w:t xml:space="preserve"> </w:t>
      </w:r>
      <w:r>
        <w:rPr>
          <w:rFonts w:ascii="Microsoft YaHei" w:eastAsia="Microsoft YaHei" w:hAnsi="Microsoft YaHei" w:cs="Microsoft YaHei"/>
          <w:sz w:val="21"/>
          <w:szCs w:val="22"/>
        </w:rPr>
        <w:t xml:space="preserve"> 总</w:t>
      </w:r>
      <w:proofErr w:type="gramStart"/>
      <w:r>
        <w:rPr>
          <w:rFonts w:ascii="Microsoft YaHei" w:eastAsia="Microsoft YaHei" w:hAnsi="Microsoft YaHei" w:cs="Microsoft YaHei"/>
          <w:sz w:val="21"/>
          <w:szCs w:val="22"/>
        </w:rPr>
        <w:t>览</w:t>
      </w:r>
      <w:proofErr w:type="gramEnd"/>
      <w:r>
        <w:rPr>
          <w:rFonts w:ascii="Microsoft YaHei" w:eastAsia="Microsoft YaHei" w:hAnsi="Microsoft YaHei" w:cs="Microsoft YaHei"/>
          <w:sz w:val="21"/>
          <w:szCs w:val="22"/>
        </w:rPr>
        <w:t>：核心原则</w:t>
      </w:r>
    </w:p>
    <w:p w14:paraId="49880F18"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hint="eastAsia"/>
        </w:rPr>
        <w:t>a</w:t>
      </w:r>
      <w:r>
        <w:rPr>
          <w:rFonts w:ascii="Microsoft YaHei" w:eastAsia="Microsoft YaHei" w:hAnsi="Microsoft YaHei" w:cs="Microsoft YaHei"/>
        </w:rPr>
        <w:t>.  协议唯一性：同一场会议的同一讲者，演讲人协议、补充协议、终止协议均只能签署一次。</w:t>
      </w:r>
    </w:p>
    <w:p w14:paraId="03B7DEF8"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b.  协议影响操作：一旦签署任</w:t>
      </w:r>
      <w:proofErr w:type="gramStart"/>
      <w:r>
        <w:rPr>
          <w:rFonts w:ascii="Microsoft YaHei" w:eastAsia="Microsoft YaHei" w:hAnsi="Microsoft YaHei" w:cs="Microsoft YaHei"/>
        </w:rPr>
        <w:t>一</w:t>
      </w:r>
      <w:proofErr w:type="gramEnd"/>
      <w:r>
        <w:rPr>
          <w:rFonts w:ascii="Microsoft YaHei" w:eastAsia="Microsoft YaHei" w:hAnsi="Microsoft YaHei" w:cs="Microsoft YaHei"/>
        </w:rPr>
        <w:t>协议，对应讲者的信息将无法通过常规编辑功能进行修改（演讲人协议除外）或删除。</w:t>
      </w:r>
    </w:p>
    <w:p w14:paraId="2E2EF6C6"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hint="eastAsia"/>
        </w:rPr>
        <w:t>c</w:t>
      </w:r>
      <w:r>
        <w:rPr>
          <w:rFonts w:ascii="Microsoft YaHei" w:eastAsia="Microsoft YaHei" w:hAnsi="Microsoft YaHei" w:cs="Microsoft YaHei"/>
        </w:rPr>
        <w:t>.  会议前后期差异：规则的执行严格以 “会议开始” 为分界点，</w:t>
      </w:r>
      <w:proofErr w:type="gramStart"/>
      <w:r>
        <w:rPr>
          <w:rFonts w:ascii="Microsoft YaHei" w:eastAsia="Microsoft YaHei" w:hAnsi="Microsoft YaHei" w:cs="Microsoft YaHei"/>
        </w:rPr>
        <w:t>会前与会后</w:t>
      </w:r>
      <w:proofErr w:type="gramEnd"/>
      <w:r>
        <w:rPr>
          <w:rFonts w:ascii="Microsoft YaHei" w:eastAsia="Microsoft YaHei" w:hAnsi="Microsoft YaHei" w:cs="Microsoft YaHei"/>
        </w:rPr>
        <w:t>的操作路径不同。</w:t>
      </w:r>
    </w:p>
    <w:p w14:paraId="40E938F9" w14:textId="77777777" w:rsidR="00CF6F30" w:rsidRDefault="00F0093C">
      <w:pPr>
        <w:ind w:firstLine="964"/>
        <w:rPr>
          <w:rFonts w:ascii="Microsoft YaHei" w:eastAsia="Microsoft YaHei" w:hAnsi="Microsoft YaHei" w:cs="Microsoft YaHei" w:hint="eastAsia"/>
        </w:rPr>
      </w:pPr>
      <w:r>
        <w:rPr>
          <w:rFonts w:ascii="Microsoft YaHei" w:eastAsia="Microsoft YaHei" w:hAnsi="Microsoft YaHei" w:cs="Microsoft YaHei" w:hint="eastAsia"/>
        </w:rPr>
        <w:t>2）</w:t>
      </w:r>
      <w:r>
        <w:rPr>
          <w:rFonts w:ascii="Microsoft YaHei" w:eastAsia="Microsoft YaHei" w:hAnsi="Microsoft YaHei" w:cs="Microsoft YaHei"/>
        </w:rPr>
        <w:t xml:space="preserve"> 会议开始前（审批通过后）</w:t>
      </w:r>
    </w:p>
    <w:p w14:paraId="4E3B7EA0"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第1阶段：初始签署</w:t>
      </w:r>
    </w:p>
    <w:p w14:paraId="5B75959E"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条件：会议申请审批通过后，会议开始前。</w:t>
      </w:r>
    </w:p>
    <w:p w14:paraId="48F9B1E7"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操作：可与</w:t>
      </w:r>
      <w:r>
        <w:rPr>
          <w:rFonts w:ascii="Microsoft YaHei" w:eastAsia="Microsoft YaHei" w:hAnsi="Microsoft YaHei" w:cs="Microsoft YaHei" w:hint="eastAsia"/>
        </w:rPr>
        <w:t>讲者</w:t>
      </w:r>
      <w:r>
        <w:rPr>
          <w:rFonts w:ascii="Microsoft YaHei" w:eastAsia="Microsoft YaHei" w:hAnsi="Microsoft YaHei" w:cs="Microsoft YaHei"/>
        </w:rPr>
        <w:t>签署演讲人协议。</w:t>
      </w:r>
    </w:p>
    <w:p w14:paraId="3B0D09AA"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后果：协议签署后，无法通过“编辑会议”功能删除该讲者。</w:t>
      </w:r>
    </w:p>
    <w:p w14:paraId="7E3896F2"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第2阶段：协议签署后的变更</w:t>
      </w:r>
    </w:p>
    <w:p w14:paraId="5C03BA19"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a.  变更讲者核心服务信息（服务类型、费用、时长、演讲主题）：</w:t>
      </w:r>
    </w:p>
    <w:p w14:paraId="16073869"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流程：编辑会议 → 审批通过 → 必须发起并签署《补充协议》。</w:t>
      </w:r>
    </w:p>
    <w:p w14:paraId="2E0BDA21"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后果：补充协议签署后，无法再编辑或删除该讲者信息。补充协议发起但未签署，可再编辑该讲者信息，并重新生成补充协议链接。</w:t>
      </w:r>
    </w:p>
    <w:p w14:paraId="17BBF07E"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xml:space="preserve">b.  </w:t>
      </w:r>
      <w:proofErr w:type="gramStart"/>
      <w:r>
        <w:rPr>
          <w:rFonts w:ascii="Microsoft YaHei" w:eastAsia="Microsoft YaHei" w:hAnsi="Microsoft YaHei" w:cs="Microsoft YaHei"/>
        </w:rPr>
        <w:t>变更非</w:t>
      </w:r>
      <w:proofErr w:type="gramEnd"/>
      <w:r>
        <w:rPr>
          <w:rFonts w:ascii="Microsoft YaHei" w:eastAsia="Microsoft YaHei" w:hAnsi="Microsoft YaHei" w:cs="Microsoft YaHei"/>
        </w:rPr>
        <w:t>讲者服务信息（会议时间、地点等）：</w:t>
      </w:r>
    </w:p>
    <w:p w14:paraId="2005D6B6"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xml:space="preserve">    - 流程：编辑会议 → 审批通过 → </w:t>
      </w:r>
      <w:proofErr w:type="gramStart"/>
      <w:r>
        <w:rPr>
          <w:rFonts w:ascii="Microsoft YaHei" w:eastAsia="Microsoft YaHei" w:hAnsi="Microsoft YaHei" w:cs="Microsoft YaHei"/>
        </w:rPr>
        <w:t>无需签署</w:t>
      </w:r>
      <w:proofErr w:type="gramEnd"/>
      <w:r>
        <w:rPr>
          <w:rFonts w:ascii="Microsoft YaHei" w:eastAsia="Microsoft YaHei" w:hAnsi="Microsoft YaHei" w:cs="Microsoft YaHei"/>
        </w:rPr>
        <w:t>任何协议。</w:t>
      </w:r>
    </w:p>
    <w:p w14:paraId="1B0ABBCB"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c.  讲者确定不提供服务：</w:t>
      </w:r>
    </w:p>
    <w:p w14:paraId="05D30CA7"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操作：发起并签署终止协议。</w:t>
      </w:r>
    </w:p>
    <w:p w14:paraId="67CB1CEC"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后果：终止协议签署后，无法再编辑或删除该讲者信息。</w:t>
      </w:r>
    </w:p>
    <w:p w14:paraId="7CCA2F7B" w14:textId="77777777" w:rsidR="00CF6F30" w:rsidRDefault="00F0093C">
      <w:pPr>
        <w:ind w:firstLine="964"/>
        <w:rPr>
          <w:rFonts w:ascii="Microsoft YaHei" w:eastAsia="Microsoft YaHei" w:hAnsi="Microsoft YaHei" w:cs="Microsoft YaHei" w:hint="eastAsia"/>
        </w:rPr>
      </w:pPr>
      <w:r>
        <w:rPr>
          <w:rFonts w:ascii="Microsoft YaHei" w:eastAsia="Microsoft YaHei" w:hAnsi="Microsoft YaHei" w:cs="Microsoft YaHei" w:hint="eastAsia"/>
        </w:rPr>
        <w:t>3）</w:t>
      </w:r>
      <w:r>
        <w:rPr>
          <w:rFonts w:ascii="Microsoft YaHei" w:eastAsia="Microsoft YaHei" w:hAnsi="Microsoft YaHei" w:cs="Microsoft YaHei"/>
        </w:rPr>
        <w:t xml:space="preserve"> 会议进行中（开始后 ~ 结束前）</w:t>
      </w:r>
    </w:p>
    <w:p w14:paraId="6FECB862"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xml:space="preserve">- </w:t>
      </w:r>
      <w:proofErr w:type="gramStart"/>
      <w:r>
        <w:rPr>
          <w:rFonts w:ascii="Microsoft YaHei" w:eastAsia="Microsoft YaHei" w:hAnsi="Microsoft YaHei" w:cs="Microsoft YaHei"/>
        </w:rPr>
        <w:t>禁止线</w:t>
      </w:r>
      <w:proofErr w:type="gramEnd"/>
      <w:r>
        <w:rPr>
          <w:rFonts w:ascii="Microsoft YaHei" w:eastAsia="Microsoft YaHei" w:hAnsi="Microsoft YaHei" w:cs="Microsoft YaHei"/>
        </w:rPr>
        <w:t>上签署：此阶段无法通过系统发起或签署任何协议（演讲人协议、补充协议、终止协议）。</w:t>
      </w:r>
    </w:p>
    <w:p w14:paraId="676A736C"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特殊情况处理流程：</w:t>
      </w:r>
    </w:p>
    <w:p w14:paraId="79DADEC2"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a.  未签演讲人协议，需补签：</w:t>
      </w:r>
    </w:p>
    <w:p w14:paraId="5CA0A13A"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需进行线下特殊审批。</w:t>
      </w:r>
    </w:p>
    <w:p w14:paraId="19560584"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审批通过后，告知MB运维人员。</w:t>
      </w:r>
    </w:p>
    <w:p w14:paraId="141E4B75"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由运维单独提供演讲人协议签署链接完成签署。</w:t>
      </w:r>
    </w:p>
    <w:p w14:paraId="69418B50"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b.  已签演讲人协议，需变更或终止：</w:t>
      </w:r>
    </w:p>
    <w:p w14:paraId="6244971C"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所有操作均需推迟</w:t>
      </w:r>
      <w:proofErr w:type="gramStart"/>
      <w:r>
        <w:rPr>
          <w:rFonts w:ascii="Microsoft YaHei" w:eastAsia="Microsoft YaHei" w:hAnsi="Microsoft YaHei" w:cs="Microsoft YaHei"/>
        </w:rPr>
        <w:t>至会议</w:t>
      </w:r>
      <w:proofErr w:type="gramEnd"/>
      <w:r>
        <w:rPr>
          <w:rFonts w:ascii="Microsoft YaHei" w:eastAsia="Microsoft YaHei" w:hAnsi="Microsoft YaHei" w:cs="Microsoft YaHei"/>
        </w:rPr>
        <w:t>结束后，在讲者结算环节方可发起补充协议或终止协议。</w:t>
      </w:r>
    </w:p>
    <w:p w14:paraId="711C190E" w14:textId="77777777" w:rsidR="00CF6F30" w:rsidRDefault="00F0093C">
      <w:pPr>
        <w:ind w:firstLine="964"/>
        <w:rPr>
          <w:rFonts w:ascii="Microsoft YaHei" w:eastAsia="Microsoft YaHei" w:hAnsi="Microsoft YaHei" w:cs="Microsoft YaHei" w:hint="eastAsia"/>
        </w:rPr>
      </w:pPr>
      <w:r>
        <w:rPr>
          <w:rFonts w:ascii="Microsoft YaHei" w:eastAsia="Microsoft YaHei" w:hAnsi="Microsoft YaHei" w:cs="Microsoft YaHei" w:hint="eastAsia"/>
        </w:rPr>
        <w:t>4）</w:t>
      </w:r>
      <w:r>
        <w:rPr>
          <w:rFonts w:ascii="Microsoft YaHei" w:eastAsia="Microsoft YaHei" w:hAnsi="Microsoft YaHei" w:cs="Microsoft YaHei"/>
        </w:rPr>
        <w:t xml:space="preserve"> 会议结束后</w:t>
      </w:r>
    </w:p>
    <w:p w14:paraId="5DFA1D0E"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第1阶段：初始状态处理</w:t>
      </w:r>
    </w:p>
    <w:p w14:paraId="5F397C5F"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lastRenderedPageBreak/>
        <w:t>1.  未签署过演讲人协议：</w:t>
      </w:r>
    </w:p>
    <w:p w14:paraId="3B6543FF"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需补签：如特殊情况需补签，流程同“会议进行中”——线下审批 → 告知运维 → 获取专属链接签署。</w:t>
      </w:r>
    </w:p>
    <w:p w14:paraId="36EE4E4D"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无需服务：可直接删除该讲者。</w:t>
      </w:r>
    </w:p>
    <w:p w14:paraId="6F3EB071"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编辑服务信息：若编辑了讲者服务信息，可直接签署《演讲人协议》。</w:t>
      </w:r>
    </w:p>
    <w:p w14:paraId="5303E266" w14:textId="77777777" w:rsidR="00CF6F30" w:rsidRDefault="00CF6F30">
      <w:pPr>
        <w:ind w:leftChars="600" w:left="1260"/>
        <w:rPr>
          <w:rFonts w:ascii="Microsoft YaHei" w:eastAsia="Microsoft YaHei" w:hAnsi="Microsoft YaHei" w:cs="Microsoft YaHei" w:hint="eastAsia"/>
        </w:rPr>
      </w:pPr>
    </w:p>
    <w:p w14:paraId="57114CED"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第2阶段：协议签署后的变更</w:t>
      </w:r>
    </w:p>
    <w:p w14:paraId="4DC11330"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（以下操作入口均为“讲者结算信息”编辑）</w:t>
      </w:r>
    </w:p>
    <w:p w14:paraId="0309F248"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a.  已签署演讲人协议，需变更讲者核心服务信息：</w:t>
      </w:r>
    </w:p>
    <w:p w14:paraId="2FA05F77"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操作：编辑讲者服务信息 → 系统将发起补充协议。</w:t>
      </w:r>
    </w:p>
    <w:p w14:paraId="367B31A0"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后果：补充协议签署后，无法再通过“编辑讲者结算信息”修改或删除该讲者。补充协议发起但未签署，可再编辑该讲者信息，并重新生成补充协议链接。</w:t>
      </w:r>
    </w:p>
    <w:p w14:paraId="2F2B85FE"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b.  已签署任何协议，讲者确定不提供服务：</w:t>
      </w:r>
    </w:p>
    <w:p w14:paraId="33C023F6"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操作：发起并签署终止协议。</w:t>
      </w:r>
    </w:p>
    <w:p w14:paraId="6D30612B"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后果：终止协议签署后，无法再编辑或删除该讲者信息。</w:t>
      </w:r>
    </w:p>
    <w:p w14:paraId="740C8F6D"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xml:space="preserve">c.  </w:t>
      </w:r>
      <w:proofErr w:type="gramStart"/>
      <w:r>
        <w:rPr>
          <w:rFonts w:ascii="Microsoft YaHei" w:eastAsia="Microsoft YaHei" w:hAnsi="Microsoft YaHei" w:cs="Microsoft YaHei"/>
        </w:rPr>
        <w:t>仅实际</w:t>
      </w:r>
      <w:proofErr w:type="gramEnd"/>
      <w:r>
        <w:rPr>
          <w:rFonts w:ascii="Microsoft YaHei" w:eastAsia="Microsoft YaHei" w:hAnsi="Microsoft YaHei" w:cs="Microsoft YaHei"/>
        </w:rPr>
        <w:t>会议信息变更（时间、地点等），讲者服务内容不变：</w:t>
      </w:r>
    </w:p>
    <w:p w14:paraId="20E73C84" w14:textId="77777777" w:rsidR="00CF6F30" w:rsidRDefault="00F0093C">
      <w:pPr>
        <w:ind w:leftChars="600" w:left="1260"/>
        <w:rPr>
          <w:rFonts w:ascii="Microsoft YaHei" w:eastAsia="Microsoft YaHei" w:hAnsi="Microsoft YaHei" w:cs="Microsoft YaHei" w:hint="eastAsia"/>
        </w:rPr>
      </w:pPr>
      <w:r>
        <w:rPr>
          <w:rFonts w:ascii="Microsoft YaHei" w:eastAsia="Microsoft YaHei" w:hAnsi="Microsoft YaHei" w:cs="Microsoft YaHei"/>
        </w:rPr>
        <w:t>    - 不影响已有协议，也</w:t>
      </w:r>
      <w:proofErr w:type="gramStart"/>
      <w:r>
        <w:rPr>
          <w:rFonts w:ascii="Microsoft YaHei" w:eastAsia="Microsoft YaHei" w:hAnsi="Microsoft YaHei" w:cs="Microsoft YaHei"/>
        </w:rPr>
        <w:t>无需签署</w:t>
      </w:r>
      <w:proofErr w:type="gramEnd"/>
      <w:r>
        <w:rPr>
          <w:rFonts w:ascii="Microsoft YaHei" w:eastAsia="Microsoft YaHei" w:hAnsi="Microsoft YaHei" w:cs="Microsoft YaHei"/>
        </w:rPr>
        <w:t>新协议。</w:t>
      </w:r>
    </w:p>
    <w:p w14:paraId="6209476D" w14:textId="77777777" w:rsidR="00CF6F30" w:rsidRDefault="00CF6F30">
      <w:pPr>
        <w:tabs>
          <w:tab w:val="left" w:pos="420"/>
        </w:tabs>
        <w:ind w:left="845"/>
        <w:rPr>
          <w:rFonts w:ascii="Microsoft YaHei" w:eastAsia="Microsoft YaHei" w:hAnsi="Microsoft YaHei" w:cs="Microsoft YaHei" w:hint="eastAsia"/>
        </w:rPr>
      </w:pPr>
    </w:p>
    <w:p w14:paraId="190618A3" w14:textId="77777777" w:rsidR="00CF6F30" w:rsidRDefault="00CF6F30">
      <w:pPr>
        <w:rPr>
          <w:rFonts w:ascii="Microsoft YaHei" w:eastAsia="Microsoft YaHei" w:hAnsi="Microsoft YaHei" w:cs="Microsoft YaHei" w:hint="eastAsia"/>
        </w:rPr>
      </w:pPr>
    </w:p>
    <w:p w14:paraId="19EBD83E"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3.4.3会中执行-参会人邀约报名</w:t>
      </w:r>
    </w:p>
    <w:p w14:paraId="07D390C1" w14:textId="77777777" w:rsidR="00CF6F30" w:rsidRDefault="00F0093C">
      <w:pPr>
        <w:rPr>
          <w:rFonts w:ascii="Microsoft YaHei" w:eastAsia="Microsoft YaHei" w:hAnsi="Microsoft YaHei" w:cs="Microsoft YaHei" w:hint="eastAsia"/>
        </w:rPr>
      </w:pPr>
      <w:r>
        <w:rPr>
          <w:noProof/>
        </w:rPr>
        <w:drawing>
          <wp:inline distT="0" distB="0" distL="114300" distR="114300" wp14:anchorId="064CCA41" wp14:editId="4AF7C8AC">
            <wp:extent cx="6132195" cy="3488690"/>
            <wp:effectExtent l="0" t="0" r="14605" b="1651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46"/>
                    <a:srcRect/>
                    <a:stretch>
                      <a:fillRect/>
                    </a:stretch>
                  </pic:blipFill>
                  <pic:spPr>
                    <a:xfrm>
                      <a:off x="0" y="0"/>
                      <a:ext cx="6132195" cy="3488690"/>
                    </a:xfrm>
                    <a:prstGeom prst="rect">
                      <a:avLst/>
                    </a:prstGeom>
                    <a:noFill/>
                    <a:ln>
                      <a:noFill/>
                    </a:ln>
                  </pic:spPr>
                </pic:pic>
              </a:graphicData>
            </a:graphic>
          </wp:inline>
        </w:drawing>
      </w:r>
    </w:p>
    <w:p w14:paraId="5A64E180" w14:textId="77777777" w:rsidR="00CF6F30" w:rsidRDefault="00CF6F30">
      <w:pPr>
        <w:rPr>
          <w:rFonts w:ascii="Microsoft YaHei" w:eastAsia="Microsoft YaHei" w:hAnsi="Microsoft YaHei" w:cs="Microsoft YaHei" w:hint="eastAsia"/>
        </w:rPr>
      </w:pPr>
    </w:p>
    <w:p w14:paraId="6B2BDDD7" w14:textId="77777777" w:rsidR="00CF6F30" w:rsidRDefault="00F0093C">
      <w:pPr>
        <w:numPr>
          <w:ilvl w:val="0"/>
          <w:numId w:val="39"/>
        </w:numPr>
        <w:rPr>
          <w:rFonts w:ascii="Microsoft YaHei" w:eastAsia="Microsoft YaHei" w:hAnsi="Microsoft YaHei" w:cs="Microsoft YaHei" w:hint="eastAsia"/>
        </w:rPr>
      </w:pPr>
      <w:r>
        <w:rPr>
          <w:rFonts w:ascii="Microsoft YaHei" w:eastAsia="Microsoft YaHei" w:hAnsi="Microsoft YaHei" w:cs="Microsoft YaHei" w:hint="eastAsia"/>
        </w:rPr>
        <w:lastRenderedPageBreak/>
        <w:t>会议审批通过后，会议开始前，系统自动根据会议信息生成会议邀请函，会议申请人/负责人/协办人可在“会议详情页面-Step2会议执行-邀约报名管理”板块中添加/删除外部参会人。</w:t>
      </w:r>
    </w:p>
    <w:p w14:paraId="0CEA61FE" w14:textId="77777777" w:rsidR="00CF6F30" w:rsidRDefault="00F0093C">
      <w:pPr>
        <w:numPr>
          <w:ilvl w:val="0"/>
          <w:numId w:val="39"/>
        </w:numPr>
        <w:rPr>
          <w:rFonts w:ascii="Microsoft YaHei" w:eastAsia="Microsoft YaHei" w:hAnsi="Microsoft YaHei" w:cs="Microsoft YaHei" w:hint="eastAsia"/>
        </w:rPr>
      </w:pPr>
      <w:r>
        <w:rPr>
          <w:rFonts w:ascii="Microsoft YaHei" w:eastAsia="Microsoft YaHei" w:hAnsi="Microsoft YaHei" w:cs="Microsoft YaHei" w:hint="eastAsia"/>
        </w:rPr>
        <w:t>会议开始后，不可添加/删除外部参会人，如临时参会，仅可通过</w:t>
      </w:r>
      <w:proofErr w:type="gramStart"/>
      <w:r>
        <w:rPr>
          <w:rFonts w:ascii="Microsoft YaHei" w:eastAsia="Microsoft YaHei" w:hAnsi="Microsoft YaHei" w:cs="Microsoft YaHei" w:hint="eastAsia"/>
        </w:rPr>
        <w:t>签到扫码以</w:t>
      </w:r>
      <w:proofErr w:type="gramEnd"/>
      <w:r>
        <w:rPr>
          <w:rFonts w:ascii="Microsoft YaHei" w:eastAsia="Microsoft YaHei" w:hAnsi="Microsoft YaHei" w:cs="Microsoft YaHei" w:hint="eastAsia"/>
        </w:rPr>
        <w:t>临时参会人的形式参会。</w:t>
      </w:r>
    </w:p>
    <w:p w14:paraId="16BDFB82" w14:textId="77777777" w:rsidR="00CF6F30" w:rsidRDefault="00F0093C">
      <w:pPr>
        <w:numPr>
          <w:ilvl w:val="0"/>
          <w:numId w:val="39"/>
        </w:numPr>
        <w:rPr>
          <w:rFonts w:ascii="Microsoft YaHei" w:eastAsia="Microsoft YaHei" w:hAnsi="Microsoft YaHei" w:cs="Microsoft YaHei" w:hint="eastAsia"/>
        </w:rPr>
      </w:pPr>
      <w:r>
        <w:rPr>
          <w:rFonts w:ascii="Microsoft YaHei" w:eastAsia="Microsoft YaHei" w:hAnsi="Microsoft YaHei" w:cs="Microsoft YaHei" w:hint="eastAsia"/>
        </w:rPr>
        <w:t>用户可复制会议邀请函链接，也可查看邀请函，可预览/下载邀请函图片。该功能与会议时间无关，会议结束后邀请函链接依然生效</w:t>
      </w:r>
    </w:p>
    <w:p w14:paraId="1166607A" w14:textId="77777777" w:rsidR="00CF6F30" w:rsidRDefault="00F0093C">
      <w:pPr>
        <w:numPr>
          <w:ilvl w:val="0"/>
          <w:numId w:val="39"/>
        </w:numPr>
        <w:rPr>
          <w:rFonts w:ascii="Microsoft YaHei" w:eastAsia="Microsoft YaHei" w:hAnsi="Microsoft YaHei" w:cs="Microsoft YaHei" w:hint="eastAsia"/>
        </w:rPr>
      </w:pPr>
      <w:r>
        <w:rPr>
          <w:rFonts w:ascii="Microsoft YaHei" w:eastAsia="Microsoft YaHei" w:hAnsi="Microsoft YaHei" w:cs="Microsoft YaHei" w:hint="eastAsia"/>
        </w:rPr>
        <w:t>编辑参会人：</w:t>
      </w:r>
    </w:p>
    <w:p w14:paraId="1F8FEF48"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HCP名称：自动展示参会人姓名</w:t>
      </w:r>
      <w:proofErr w:type="gramStart"/>
      <w:r>
        <w:rPr>
          <w:rFonts w:ascii="Microsoft YaHei" w:eastAsia="Microsoft YaHei" w:hAnsi="Microsoft YaHei" w:cs="Microsoft YaHei" w:hint="eastAsia"/>
        </w:rPr>
        <w:t>及微信绑定</w:t>
      </w:r>
      <w:proofErr w:type="gramEnd"/>
      <w:r>
        <w:rPr>
          <w:rFonts w:ascii="Microsoft YaHei" w:eastAsia="Microsoft YaHei" w:hAnsi="Microsoft YaHei" w:cs="Microsoft YaHei" w:hint="eastAsia"/>
        </w:rPr>
        <w:t>状态；如果是讲者的话，展示“讲者”标识。</w:t>
      </w:r>
    </w:p>
    <w:p w14:paraId="6FDB5127"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所属医院：参会人归属医院名称。</w:t>
      </w:r>
    </w:p>
    <w:p w14:paraId="14C24067" w14:textId="77777777" w:rsidR="00CF6F30" w:rsidRDefault="00F0093C">
      <w:pPr>
        <w:ind w:firstLine="960"/>
        <w:rPr>
          <w:rFonts w:ascii="Microsoft YaHei" w:eastAsia="Microsoft YaHei" w:hAnsi="Microsoft YaHei" w:cs="Microsoft YaHei" w:hint="eastAsia"/>
        </w:rPr>
      </w:pPr>
      <w:r>
        <w:rPr>
          <w:rFonts w:ascii="Microsoft YaHei" w:eastAsia="Microsoft YaHei" w:hAnsi="Microsoft YaHei" w:cs="Microsoft YaHei" w:hint="eastAsia"/>
        </w:rPr>
        <w:t>省/市：参会人所在省/市</w:t>
      </w:r>
    </w:p>
    <w:p w14:paraId="4BC5479E"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所属科室：参会人归属科室名称</w:t>
      </w:r>
    </w:p>
    <w:p w14:paraId="4F9AFFB9"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职称：参会人职称</w:t>
      </w:r>
    </w:p>
    <w:p w14:paraId="43A17709"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行政职务：参会人行政职务</w:t>
      </w:r>
    </w:p>
    <w:p w14:paraId="68D0B787"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查看邀请信息：生成参会人在</w:t>
      </w:r>
      <w:proofErr w:type="gramStart"/>
      <w:r>
        <w:rPr>
          <w:rFonts w:ascii="Microsoft YaHei" w:eastAsia="Microsoft YaHei" w:hAnsi="Microsoft YaHei" w:cs="Microsoft YaHei" w:hint="eastAsia"/>
        </w:rPr>
        <w:t>这场会专属</w:t>
      </w:r>
      <w:proofErr w:type="gramEnd"/>
      <w:r>
        <w:rPr>
          <w:rFonts w:ascii="Microsoft YaHei" w:eastAsia="Microsoft YaHei" w:hAnsi="Microsoft YaHei" w:cs="Microsoft YaHei" w:hint="eastAsia"/>
        </w:rPr>
        <w:t>的邀请函页面，可查看下载</w:t>
      </w:r>
    </w:p>
    <w:p w14:paraId="2A1DABFB"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删除：会议申请人/负责人/协办人可删除讲者之外的参会人</w:t>
      </w:r>
    </w:p>
    <w:p w14:paraId="4F5B9247" w14:textId="77777777" w:rsidR="00CF6F30" w:rsidRDefault="00F0093C">
      <w:pPr>
        <w:ind w:left="420" w:firstLine="960"/>
        <w:rPr>
          <w:rFonts w:ascii="Microsoft YaHei" w:eastAsia="Microsoft YaHei" w:hAnsi="Microsoft YaHei" w:cs="Microsoft YaHei" w:hint="eastAsia"/>
        </w:rPr>
      </w:pPr>
      <w:r>
        <w:rPr>
          <w:noProof/>
        </w:rPr>
        <w:drawing>
          <wp:inline distT="0" distB="0" distL="114300" distR="114300" wp14:anchorId="1EDA5D02" wp14:editId="3A2EC622">
            <wp:extent cx="3543300" cy="2844800"/>
            <wp:effectExtent l="0" t="0" r="12700" b="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7"/>
                    <a:srcRect/>
                    <a:stretch>
                      <a:fillRect/>
                    </a:stretch>
                  </pic:blipFill>
                  <pic:spPr>
                    <a:xfrm>
                      <a:off x="0" y="0"/>
                      <a:ext cx="3543300" cy="2844800"/>
                    </a:xfrm>
                    <a:prstGeom prst="rect">
                      <a:avLst/>
                    </a:prstGeom>
                    <a:noFill/>
                    <a:ln>
                      <a:noFill/>
                    </a:ln>
                  </pic:spPr>
                </pic:pic>
              </a:graphicData>
            </a:graphic>
          </wp:inline>
        </w:drawing>
      </w:r>
    </w:p>
    <w:p w14:paraId="07077C52" w14:textId="77777777" w:rsidR="00CF6F30" w:rsidRDefault="00CF6F30">
      <w:pPr>
        <w:ind w:left="420" w:firstLine="960"/>
        <w:rPr>
          <w:rFonts w:ascii="Microsoft YaHei" w:eastAsia="Microsoft YaHei" w:hAnsi="Microsoft YaHei" w:cs="Microsoft YaHei" w:hint="eastAsia"/>
        </w:rPr>
      </w:pPr>
    </w:p>
    <w:p w14:paraId="4539170D" w14:textId="77777777" w:rsidR="00CF6F30" w:rsidRDefault="00F0093C">
      <w:pPr>
        <w:numPr>
          <w:ilvl w:val="0"/>
          <w:numId w:val="39"/>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查看微信绑定</w:t>
      </w:r>
      <w:proofErr w:type="gramEnd"/>
      <w:r>
        <w:rPr>
          <w:rFonts w:ascii="Microsoft YaHei" w:eastAsia="Microsoft YaHei" w:hAnsi="Microsoft YaHei" w:cs="Microsoft YaHei" w:hint="eastAsia"/>
        </w:rPr>
        <w:t>二维码：用户</w:t>
      </w:r>
      <w:proofErr w:type="gramStart"/>
      <w:r>
        <w:rPr>
          <w:rFonts w:ascii="Microsoft YaHei" w:eastAsia="Microsoft YaHei" w:hAnsi="Microsoft YaHei" w:cs="Microsoft YaHei" w:hint="eastAsia"/>
        </w:rPr>
        <w:t>提供微信绑定</w:t>
      </w:r>
      <w:proofErr w:type="gramEnd"/>
      <w:r>
        <w:rPr>
          <w:rFonts w:ascii="Microsoft YaHei" w:eastAsia="Microsoft YaHei" w:hAnsi="Microsoft YaHei" w:cs="Microsoft YaHei" w:hint="eastAsia"/>
        </w:rPr>
        <w:t>二</w:t>
      </w:r>
      <w:proofErr w:type="gramStart"/>
      <w:r>
        <w:rPr>
          <w:rFonts w:ascii="Microsoft YaHei" w:eastAsia="Microsoft YaHei" w:hAnsi="Microsoft YaHei" w:cs="Microsoft YaHei" w:hint="eastAsia"/>
        </w:rPr>
        <w:t>维码给</w:t>
      </w:r>
      <w:proofErr w:type="gramEnd"/>
      <w:r>
        <w:rPr>
          <w:rFonts w:ascii="Microsoft YaHei" w:eastAsia="Microsoft YaHei" w:hAnsi="Microsoft YaHei" w:cs="Microsoft YaHei" w:hint="eastAsia"/>
        </w:rPr>
        <w:t>客户时，医生</w:t>
      </w:r>
      <w:proofErr w:type="gramStart"/>
      <w:r>
        <w:rPr>
          <w:rFonts w:ascii="Microsoft YaHei" w:eastAsia="Microsoft YaHei" w:hAnsi="Microsoft YaHei" w:cs="Microsoft YaHei" w:hint="eastAsia"/>
        </w:rPr>
        <w:t>用微信扫描</w:t>
      </w:r>
      <w:proofErr w:type="gramEnd"/>
      <w:r>
        <w:rPr>
          <w:rFonts w:ascii="Microsoft YaHei" w:eastAsia="Microsoft YaHei" w:hAnsi="Microsoft YaHei" w:cs="Microsoft YaHei" w:hint="eastAsia"/>
        </w:rPr>
        <w:t>专属绑定</w:t>
      </w:r>
      <w:proofErr w:type="gramStart"/>
      <w:r>
        <w:rPr>
          <w:rFonts w:ascii="Microsoft YaHei" w:eastAsia="Microsoft YaHei" w:hAnsi="Microsoft YaHei" w:cs="Microsoft YaHei" w:hint="eastAsia"/>
        </w:rPr>
        <w:t>二维码后</w:t>
      </w:r>
      <w:proofErr w:type="gramEnd"/>
      <w:r>
        <w:rPr>
          <w:rFonts w:ascii="Microsoft YaHei" w:eastAsia="Microsoft YaHei" w:hAnsi="Microsoft YaHei" w:cs="Microsoft YaHei" w:hint="eastAsia"/>
        </w:rPr>
        <w:t>，进入绑定页面；姓名、医院、科室信息自动带出，不可编辑；手机号自动带出（若有），可编辑，根据手机号获取验证码后填入；</w:t>
      </w:r>
      <w:proofErr w:type="gramStart"/>
      <w:r>
        <w:rPr>
          <w:rFonts w:ascii="Microsoft YaHei" w:eastAsia="Microsoft YaHei" w:hAnsi="Microsoft YaHei" w:cs="Microsoft YaHei" w:hint="eastAsia"/>
        </w:rPr>
        <w:t>勾选同意</w:t>
      </w:r>
      <w:proofErr w:type="gramEnd"/>
      <w:r>
        <w:rPr>
          <w:rFonts w:ascii="Microsoft YaHei" w:eastAsia="Microsoft YaHei" w:hAnsi="Microsoft YaHei" w:cs="Microsoft YaHei" w:hint="eastAsia"/>
        </w:rPr>
        <w:t>隐私条款并点击“确认绑定”后绑定</w:t>
      </w:r>
      <w:proofErr w:type="spellStart"/>
      <w:r>
        <w:rPr>
          <w:rFonts w:ascii="Microsoft YaHei" w:eastAsia="Microsoft YaHei" w:hAnsi="Microsoft YaHei" w:cs="Microsoft YaHei" w:hint="eastAsia"/>
        </w:rPr>
        <w:t>HCPID&amp;OpenID</w:t>
      </w:r>
      <w:proofErr w:type="spellEnd"/>
      <w:r>
        <w:rPr>
          <w:rFonts w:ascii="Microsoft YaHei" w:eastAsia="Microsoft YaHei" w:hAnsi="Microsoft YaHei" w:cs="Microsoft YaHei" w:hint="eastAsia"/>
        </w:rPr>
        <w:t>；接口调取阿里云接口进行姓名、手机号二要素认证；</w:t>
      </w:r>
    </w:p>
    <w:p w14:paraId="3A362F94" w14:textId="77777777" w:rsidR="00CF6F30" w:rsidRDefault="00F0093C">
      <w:pPr>
        <w:numPr>
          <w:ilvl w:val="0"/>
          <w:numId w:val="39"/>
        </w:numPr>
        <w:rPr>
          <w:rFonts w:ascii="Microsoft YaHei" w:eastAsia="Microsoft YaHei" w:hAnsi="Microsoft YaHei" w:cs="Microsoft YaHei" w:hint="eastAsia"/>
        </w:rPr>
      </w:pPr>
      <w:r>
        <w:rPr>
          <w:rFonts w:ascii="Microsoft YaHei" w:eastAsia="Microsoft YaHei" w:hAnsi="Microsoft YaHei" w:cs="Microsoft YaHei" w:hint="eastAsia"/>
        </w:rPr>
        <w:t>查看邀请信息：可查看下载单个参会人的会议邀请函，可展示该参会人在这场会的专</w:t>
      </w:r>
      <w:proofErr w:type="gramStart"/>
      <w:r>
        <w:rPr>
          <w:rFonts w:ascii="Microsoft YaHei" w:eastAsia="Microsoft YaHei" w:hAnsi="Microsoft YaHei" w:cs="Microsoft YaHei" w:hint="eastAsia"/>
        </w:rPr>
        <w:t>属邀请码</w:t>
      </w:r>
      <w:proofErr w:type="gramEnd"/>
      <w:r>
        <w:rPr>
          <w:rFonts w:ascii="Microsoft YaHei" w:eastAsia="Microsoft YaHei" w:hAnsi="Microsoft YaHei" w:cs="Microsoft YaHei" w:hint="eastAsia"/>
        </w:rPr>
        <w:t>，用于未</w:t>
      </w:r>
      <w:proofErr w:type="gramStart"/>
      <w:r>
        <w:rPr>
          <w:rFonts w:ascii="Microsoft YaHei" w:eastAsia="Microsoft YaHei" w:hAnsi="Microsoft YaHei" w:cs="Microsoft YaHei" w:hint="eastAsia"/>
        </w:rPr>
        <w:t>绑定微信的</w:t>
      </w:r>
      <w:proofErr w:type="gramEnd"/>
      <w:r>
        <w:rPr>
          <w:rFonts w:ascii="Microsoft YaHei" w:eastAsia="Microsoft YaHei" w:hAnsi="Microsoft YaHei" w:cs="Microsoft YaHei" w:hint="eastAsia"/>
        </w:rPr>
        <w:t>用户后续用这个身份签到。会中签到时，可以用邀请函上的4位数字邀请码进行绑定身份+签到会议。</w:t>
      </w:r>
    </w:p>
    <w:p w14:paraId="4BCC2325" w14:textId="77777777" w:rsidR="00CF6F30" w:rsidRDefault="00F0093C">
      <w:pPr>
        <w:rPr>
          <w:rFonts w:ascii="Microsoft YaHei" w:eastAsia="Microsoft YaHei" w:hAnsi="Microsoft YaHei" w:cs="Microsoft YaHei" w:hint="eastAsia"/>
        </w:rPr>
      </w:pPr>
      <w:r>
        <w:rPr>
          <w:noProof/>
        </w:rPr>
        <w:lastRenderedPageBreak/>
        <w:drawing>
          <wp:inline distT="0" distB="0" distL="114300" distR="114300" wp14:anchorId="2F73C6DE" wp14:editId="07A0F530">
            <wp:extent cx="3657600" cy="8128000"/>
            <wp:effectExtent l="0" t="0" r="0" b="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48"/>
                    <a:srcRect/>
                    <a:stretch>
                      <a:fillRect/>
                    </a:stretch>
                  </pic:blipFill>
                  <pic:spPr>
                    <a:xfrm>
                      <a:off x="0" y="0"/>
                      <a:ext cx="3657600" cy="8128000"/>
                    </a:xfrm>
                    <a:prstGeom prst="rect">
                      <a:avLst/>
                    </a:prstGeom>
                    <a:noFill/>
                    <a:ln>
                      <a:noFill/>
                    </a:ln>
                  </pic:spPr>
                </pic:pic>
              </a:graphicData>
            </a:graphic>
          </wp:inline>
        </w:drawing>
      </w:r>
    </w:p>
    <w:p w14:paraId="716D2F3C" w14:textId="77777777" w:rsidR="00CF6F30" w:rsidRDefault="00CF6F30">
      <w:pPr>
        <w:rPr>
          <w:rFonts w:ascii="Microsoft YaHei" w:eastAsia="Microsoft YaHei" w:hAnsi="Microsoft YaHei" w:cs="Microsoft YaHei" w:hint="eastAsia"/>
        </w:rPr>
      </w:pPr>
    </w:p>
    <w:p w14:paraId="04BA071D" w14:textId="77777777" w:rsidR="00CF6F30" w:rsidRDefault="00CF6F30">
      <w:pPr>
        <w:rPr>
          <w:rFonts w:ascii="Microsoft YaHei" w:eastAsia="Microsoft YaHei" w:hAnsi="Microsoft YaHei" w:cs="Microsoft YaHei" w:hint="eastAsia"/>
        </w:rPr>
      </w:pPr>
    </w:p>
    <w:p w14:paraId="6FAF8FD1"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sz w:val="22"/>
          <w:lang w:val="en-US"/>
        </w:rPr>
        <w:lastRenderedPageBreak/>
        <w:t>3.4.4会中执行-参会人电子签到</w:t>
      </w:r>
    </w:p>
    <w:p w14:paraId="3D2D2C2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44EAF14D" wp14:editId="04380007">
            <wp:extent cx="6363970" cy="3020060"/>
            <wp:effectExtent l="0" t="0" r="11430" b="254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49"/>
                    <a:stretch>
                      <a:fillRect/>
                    </a:stretch>
                  </pic:blipFill>
                  <pic:spPr>
                    <a:xfrm>
                      <a:off x="0" y="0"/>
                      <a:ext cx="6363970" cy="3020070"/>
                    </a:xfrm>
                    <a:prstGeom prst="rect">
                      <a:avLst/>
                    </a:prstGeom>
                  </pic:spPr>
                </pic:pic>
              </a:graphicData>
            </a:graphic>
          </wp:inline>
        </w:drawing>
      </w:r>
    </w:p>
    <w:p w14:paraId="09049FE1" w14:textId="77777777" w:rsidR="00CF6F30" w:rsidRDefault="00CF6F30">
      <w:pPr>
        <w:rPr>
          <w:rFonts w:ascii="Microsoft YaHei" w:eastAsia="Microsoft YaHei" w:hAnsi="Microsoft YaHei" w:cs="Microsoft YaHei" w:hint="eastAsia"/>
        </w:rPr>
      </w:pPr>
    </w:p>
    <w:p w14:paraId="117632F0" w14:textId="77777777" w:rsidR="00CF6F30" w:rsidRDefault="00F0093C">
      <w:pPr>
        <w:pStyle w:val="5"/>
        <w:tabs>
          <w:tab w:val="center" w:pos="6480"/>
          <w:tab w:val="right" w:pos="10440"/>
        </w:tabs>
        <w:rPr>
          <w:rFonts w:ascii="Microsoft YaHei" w:eastAsia="Microsoft YaHei" w:hAnsi="Microsoft YaHei" w:cs="Microsoft YaHei" w:hint="eastAsia"/>
          <w:lang w:val="en-US"/>
        </w:rPr>
      </w:pPr>
      <w:r>
        <w:rPr>
          <w:rFonts w:ascii="Microsoft YaHei" w:eastAsia="Microsoft YaHei" w:hAnsi="Microsoft YaHei" w:cs="Microsoft YaHei" w:hint="eastAsia"/>
          <w:sz w:val="22"/>
          <w:lang w:val="en-US"/>
        </w:rPr>
        <w:t>3.4.4.1签到</w:t>
      </w:r>
      <w:proofErr w:type="gramStart"/>
      <w:r>
        <w:rPr>
          <w:rFonts w:ascii="Microsoft YaHei" w:eastAsia="Microsoft YaHei" w:hAnsi="Microsoft YaHei" w:cs="Microsoft YaHei" w:hint="eastAsia"/>
          <w:sz w:val="22"/>
          <w:lang w:val="en-US"/>
        </w:rPr>
        <w:t>二维码管理</w:t>
      </w:r>
      <w:proofErr w:type="gramEnd"/>
    </w:p>
    <w:p w14:paraId="7E8CDD80" w14:textId="77777777" w:rsidR="00CF6F30" w:rsidRDefault="00F0093C">
      <w:pPr>
        <w:numPr>
          <w:ilvl w:val="0"/>
          <w:numId w:val="40"/>
        </w:numPr>
        <w:rPr>
          <w:rFonts w:ascii="Microsoft YaHei" w:eastAsia="Microsoft YaHei" w:hAnsi="Microsoft YaHei" w:cs="Microsoft YaHei" w:hint="eastAsia"/>
        </w:rPr>
      </w:pPr>
      <w:r>
        <w:rPr>
          <w:rFonts w:ascii="Microsoft YaHei" w:eastAsia="Microsoft YaHei" w:hAnsi="Microsoft YaHei" w:cs="Microsoft YaHei" w:hint="eastAsia"/>
        </w:rPr>
        <w:t>参会人签到时间限制（即签到定位开放时间）：会议当天都可签到。</w:t>
      </w:r>
    </w:p>
    <w:p w14:paraId="7D1A802A" w14:textId="77777777" w:rsidR="00CF6F30" w:rsidRDefault="00F0093C">
      <w:pPr>
        <w:numPr>
          <w:ilvl w:val="0"/>
          <w:numId w:val="40"/>
        </w:numPr>
        <w:rPr>
          <w:rFonts w:ascii="Microsoft YaHei" w:eastAsia="Microsoft YaHei" w:hAnsi="Microsoft YaHei" w:cs="Microsoft YaHei" w:hint="eastAsia"/>
        </w:rPr>
      </w:pPr>
      <w:r>
        <w:rPr>
          <w:rFonts w:ascii="Microsoft YaHei" w:eastAsia="Microsoft YaHei" w:hAnsi="Microsoft YaHei" w:cs="Microsoft YaHei" w:hint="eastAsia"/>
        </w:rPr>
        <w:t>签到定位要求：</w:t>
      </w:r>
    </w:p>
    <w:p w14:paraId="7CB3D772"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签到地点配置：会议审批通过后，会议申请人、负责人、协办人均可在会议详情页面配置签到地点，配置好签到地点，可查看下载签到海报/二维码</w:t>
      </w:r>
    </w:p>
    <w:p w14:paraId="1A5D2AED"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线下会议、线上+线下会议：需设置签到地点，签到时需获取用户签到定位，但不强控距离；</w:t>
      </w:r>
    </w:p>
    <w:p w14:paraId="034478FA"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线上会议：无需设置签到地点，签到时不获取定位；</w:t>
      </w:r>
    </w:p>
    <w:p w14:paraId="74E1CF1B"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定位更新：只需也仅能签到一次；</w:t>
      </w:r>
    </w:p>
    <w:p w14:paraId="15D3392C" w14:textId="77777777" w:rsidR="00CF6F30" w:rsidRDefault="00F0093C">
      <w:pPr>
        <w:numPr>
          <w:ilvl w:val="0"/>
          <w:numId w:val="40"/>
        </w:numPr>
        <w:rPr>
          <w:rFonts w:ascii="Microsoft YaHei" w:eastAsia="Microsoft YaHei" w:hAnsi="Microsoft YaHei" w:cs="Microsoft YaHei" w:hint="eastAsia"/>
        </w:rPr>
      </w:pPr>
      <w:r>
        <w:rPr>
          <w:rFonts w:ascii="Microsoft YaHei" w:eastAsia="Microsoft YaHei" w:hAnsi="Microsoft YaHei" w:cs="Microsoft YaHei" w:hint="eastAsia"/>
        </w:rPr>
        <w:t>签到信息详情查看：</w:t>
      </w:r>
    </w:p>
    <w:p w14:paraId="634508DA" w14:textId="77777777" w:rsidR="00CF6F30" w:rsidRDefault="00F0093C">
      <w:pPr>
        <w:ind w:left="420" w:firstLine="960"/>
        <w:rPr>
          <w:rFonts w:ascii="Microsoft YaHei" w:eastAsia="Microsoft YaHei" w:hAnsi="Microsoft YaHei" w:cs="Microsoft YaHei" w:hint="eastAsia"/>
        </w:rPr>
      </w:pPr>
      <w:r>
        <w:rPr>
          <w:rFonts w:ascii="Microsoft YaHei" w:eastAsia="Microsoft YaHei" w:hAnsi="Microsoft YaHei" w:cs="Microsoft YaHei" w:hint="eastAsia"/>
        </w:rPr>
        <w:t>线下会议、线上+线下会议：展示会议地点、签到位置、实际签到位置距离会议地点；</w:t>
      </w:r>
    </w:p>
    <w:p w14:paraId="6A71720D" w14:textId="77777777" w:rsidR="00CF6F30" w:rsidRDefault="00F0093C">
      <w:pPr>
        <w:numPr>
          <w:ilvl w:val="0"/>
          <w:numId w:val="40"/>
        </w:numPr>
        <w:rPr>
          <w:rFonts w:ascii="Microsoft YaHei" w:eastAsia="Microsoft YaHei" w:hAnsi="Microsoft YaHei" w:cs="Microsoft YaHei" w:hint="eastAsia"/>
        </w:rPr>
      </w:pPr>
      <w:r>
        <w:rPr>
          <w:rFonts w:ascii="Microsoft YaHei" w:eastAsia="Microsoft YaHei" w:hAnsi="Microsoft YaHei" w:cs="Microsoft YaHei" w:hint="eastAsia"/>
        </w:rPr>
        <w:t>签到</w:t>
      </w:r>
      <w:proofErr w:type="gramStart"/>
      <w:r>
        <w:rPr>
          <w:rFonts w:ascii="Microsoft YaHei" w:eastAsia="Microsoft YaHei" w:hAnsi="Microsoft YaHei" w:cs="Microsoft YaHei" w:hint="eastAsia"/>
        </w:rPr>
        <w:t>二维码界面</w:t>
      </w:r>
      <w:proofErr w:type="gramEnd"/>
      <w:r>
        <w:rPr>
          <w:rFonts w:ascii="Microsoft YaHei" w:eastAsia="Microsoft YaHei" w:hAnsi="Microsoft YaHei" w:cs="Microsoft YaHei" w:hint="eastAsia"/>
        </w:rPr>
        <w:t>参考</w:t>
      </w:r>
    </w:p>
    <w:p w14:paraId="1D315B4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lastRenderedPageBreak/>
        <w:drawing>
          <wp:inline distT="0" distB="0" distL="0" distR="0" wp14:anchorId="7365B2FA" wp14:editId="1F9027FE">
            <wp:extent cx="2428875" cy="3705225"/>
            <wp:effectExtent l="0" t="0" r="9525" b="3175"/>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50"/>
                    <a:stretch>
                      <a:fillRect/>
                    </a:stretch>
                  </pic:blipFill>
                  <pic:spPr>
                    <a:xfrm>
                      <a:off x="0" y="0"/>
                      <a:ext cx="2428875" cy="3705225"/>
                    </a:xfrm>
                    <a:prstGeom prst="rect">
                      <a:avLst/>
                    </a:prstGeom>
                  </pic:spPr>
                </pic:pic>
              </a:graphicData>
            </a:graphic>
          </wp:inline>
        </w:drawing>
      </w:r>
    </w:p>
    <w:p w14:paraId="0987849E" w14:textId="77777777" w:rsidR="00CF6F30" w:rsidRDefault="00CF6F30">
      <w:pPr>
        <w:rPr>
          <w:rFonts w:ascii="Microsoft YaHei" w:eastAsia="Microsoft YaHei" w:hAnsi="Microsoft YaHei" w:cs="Microsoft YaHei" w:hint="eastAsia"/>
        </w:rPr>
      </w:pPr>
    </w:p>
    <w:p w14:paraId="2EF7625D" w14:textId="77777777" w:rsidR="00CF6F30" w:rsidRDefault="00F0093C">
      <w:pPr>
        <w:numPr>
          <w:ilvl w:val="0"/>
          <w:numId w:val="40"/>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扫码签到</w:t>
      </w:r>
      <w:proofErr w:type="gramEnd"/>
      <w:r>
        <w:rPr>
          <w:rFonts w:ascii="Microsoft YaHei" w:eastAsia="Microsoft YaHei" w:hAnsi="Microsoft YaHei" w:cs="Microsoft YaHei" w:hint="eastAsia"/>
        </w:rPr>
        <w:t>逻辑</w:t>
      </w:r>
    </w:p>
    <w:p w14:paraId="63854FC4" w14:textId="77777777" w:rsidR="00CF6F30" w:rsidRDefault="00F0093C">
      <w:pPr>
        <w:numPr>
          <w:ilvl w:val="0"/>
          <w:numId w:val="41"/>
        </w:numPr>
        <w:rPr>
          <w:rFonts w:ascii="Microsoft YaHei" w:eastAsia="Microsoft YaHei" w:hAnsi="Microsoft YaHei" w:cs="Microsoft YaHei" w:hint="eastAsia"/>
        </w:rPr>
      </w:pPr>
      <w:r>
        <w:rPr>
          <w:rFonts w:ascii="Microsoft YaHei" w:eastAsia="Microsoft YaHei" w:hAnsi="Microsoft YaHei" w:cs="Microsoft YaHei" w:hint="eastAsia"/>
        </w:rPr>
        <w:t>系统自动根据特定规则自动生成签到二维码，</w:t>
      </w:r>
    </w:p>
    <w:p w14:paraId="0C520512" w14:textId="77777777" w:rsidR="00CF6F30" w:rsidRDefault="00F0093C">
      <w:pPr>
        <w:numPr>
          <w:ilvl w:val="0"/>
          <w:numId w:val="41"/>
        </w:numPr>
        <w:rPr>
          <w:rFonts w:ascii="Microsoft YaHei" w:eastAsia="Microsoft YaHei" w:hAnsi="Microsoft YaHei" w:cs="Microsoft YaHei" w:hint="eastAsia"/>
        </w:rPr>
      </w:pPr>
      <w:r>
        <w:rPr>
          <w:rFonts w:ascii="Microsoft YaHei" w:eastAsia="Microsoft YaHei" w:hAnsi="Microsoft YaHei" w:cs="Microsoft YaHei" w:hint="eastAsia"/>
        </w:rPr>
        <w:t>如果会议未开放扫码，则提示“会议尚未开始！”，下方为会议时间、会议编号。</w:t>
      </w:r>
    </w:p>
    <w:p w14:paraId="41994879" w14:textId="77777777" w:rsidR="00CF6F30" w:rsidRDefault="00F0093C">
      <w:pPr>
        <w:numPr>
          <w:ilvl w:val="0"/>
          <w:numId w:val="41"/>
        </w:numPr>
        <w:rPr>
          <w:rFonts w:ascii="Microsoft YaHei" w:eastAsia="Microsoft YaHei" w:hAnsi="Microsoft YaHei" w:cs="Microsoft YaHei" w:hint="eastAsia"/>
        </w:rPr>
      </w:pPr>
      <w:r>
        <w:rPr>
          <w:rFonts w:ascii="Microsoft YaHei" w:eastAsia="Microsoft YaHei" w:hAnsi="Microsoft YaHei" w:cs="Microsoft YaHei" w:hint="eastAsia"/>
        </w:rPr>
        <w:t>如果会议已结束扫码，则提示“会议已经结束！”，下方为会议时间、会议编号</w:t>
      </w:r>
    </w:p>
    <w:p w14:paraId="307E27FE" w14:textId="77777777" w:rsidR="00CF6F30" w:rsidRDefault="00F0093C">
      <w:pPr>
        <w:numPr>
          <w:ilvl w:val="0"/>
          <w:numId w:val="41"/>
        </w:numPr>
        <w:rPr>
          <w:rFonts w:ascii="Microsoft YaHei" w:eastAsia="Microsoft YaHei" w:hAnsi="Microsoft YaHei" w:cs="Microsoft YaHei" w:hint="eastAsia"/>
        </w:rPr>
      </w:pPr>
      <w:r>
        <w:rPr>
          <w:rFonts w:ascii="Microsoft YaHei" w:eastAsia="Microsoft YaHei" w:hAnsi="Microsoft YaHei" w:cs="Microsoft YaHei" w:hint="eastAsia"/>
        </w:rPr>
        <w:t>同一个人同一步手机，用户只能签到一次，系统不会更新，仅展示签到成功页面；</w:t>
      </w:r>
    </w:p>
    <w:p w14:paraId="72D11389" w14:textId="77777777" w:rsidR="00CF6F30" w:rsidRDefault="00F0093C">
      <w:pPr>
        <w:numPr>
          <w:ilvl w:val="0"/>
          <w:numId w:val="40"/>
        </w:numPr>
        <w:rPr>
          <w:rFonts w:ascii="Microsoft YaHei" w:eastAsia="Microsoft YaHei" w:hAnsi="Microsoft YaHei" w:cs="Microsoft YaHei" w:hint="eastAsia"/>
        </w:rPr>
      </w:pPr>
      <w:r>
        <w:rPr>
          <w:rFonts w:ascii="Microsoft YaHei" w:eastAsia="Microsoft YaHei" w:hAnsi="Microsoft YaHei" w:cs="Microsoft YaHei" w:hint="eastAsia"/>
        </w:rPr>
        <w:t>用户在PC端及移动端会议详情页面可实时查看签到记录，且在PC</w:t>
      </w:r>
      <w:proofErr w:type="gramStart"/>
      <w:r>
        <w:rPr>
          <w:rFonts w:ascii="Microsoft YaHei" w:eastAsia="Microsoft YaHei" w:hAnsi="Microsoft YaHei" w:cs="Microsoft YaHei" w:hint="eastAsia"/>
        </w:rPr>
        <w:t>端支持</w:t>
      </w:r>
      <w:proofErr w:type="gramEnd"/>
      <w:r>
        <w:rPr>
          <w:rFonts w:ascii="Microsoft YaHei" w:eastAsia="Microsoft YaHei" w:hAnsi="Microsoft YaHei" w:cs="Microsoft YaHei" w:hint="eastAsia"/>
        </w:rPr>
        <w:t>导出签到表、打印签到表；</w:t>
      </w:r>
    </w:p>
    <w:p w14:paraId="59E76DEC" w14:textId="77777777" w:rsidR="00CF6F30" w:rsidRDefault="00F0093C">
      <w:pPr>
        <w:pStyle w:val="5"/>
        <w:tabs>
          <w:tab w:val="center" w:pos="6480"/>
          <w:tab w:val="right" w:pos="10440"/>
        </w:tabs>
        <w:rPr>
          <w:rFonts w:ascii="Microsoft YaHei" w:eastAsia="Microsoft YaHei" w:hAnsi="Microsoft YaHei" w:cs="Microsoft YaHei" w:hint="eastAsia"/>
          <w:lang w:val="en-US"/>
        </w:rPr>
      </w:pPr>
      <w:r>
        <w:rPr>
          <w:rFonts w:ascii="Microsoft YaHei" w:eastAsia="Microsoft YaHei" w:hAnsi="Microsoft YaHei" w:cs="Microsoft YaHei" w:hint="eastAsia"/>
          <w:sz w:val="22"/>
          <w:lang w:val="en-US"/>
        </w:rPr>
        <w:t>3.4.4.2会中签到管理</w:t>
      </w:r>
    </w:p>
    <w:p w14:paraId="1E70DA04" w14:textId="77777777" w:rsidR="00CF6F30" w:rsidRDefault="00F0093C">
      <w:pPr>
        <w:numPr>
          <w:ilvl w:val="0"/>
          <w:numId w:val="42"/>
        </w:numPr>
        <w:rPr>
          <w:rFonts w:ascii="Microsoft YaHei" w:eastAsia="Microsoft YaHei" w:hAnsi="Microsoft YaHei" w:cs="Microsoft YaHei" w:hint="eastAsia"/>
        </w:rPr>
      </w:pPr>
      <w:r>
        <w:rPr>
          <w:rFonts w:ascii="Microsoft YaHei" w:eastAsia="Microsoft YaHei" w:hAnsi="Microsoft YaHei" w:cs="Microsoft YaHei" w:hint="eastAsia"/>
        </w:rPr>
        <w:t>如果会前参会人已经</w:t>
      </w:r>
      <w:proofErr w:type="gramStart"/>
      <w:r>
        <w:rPr>
          <w:rFonts w:ascii="Microsoft YaHei" w:eastAsia="Microsoft YaHei" w:hAnsi="Microsoft YaHei" w:cs="Microsoft YaHei" w:hint="eastAsia"/>
        </w:rPr>
        <w:t>绑定过微信</w:t>
      </w:r>
      <w:proofErr w:type="gramEnd"/>
      <w:r>
        <w:rPr>
          <w:rFonts w:ascii="Microsoft YaHei" w:eastAsia="Microsoft YaHei" w:hAnsi="Microsoft YaHei" w:cs="Microsoft YaHei" w:hint="eastAsia"/>
        </w:rPr>
        <w:t>，扫描会议签到</w:t>
      </w:r>
      <w:proofErr w:type="gramStart"/>
      <w:r>
        <w:rPr>
          <w:rFonts w:ascii="Microsoft YaHei" w:eastAsia="Microsoft YaHei" w:hAnsi="Microsoft YaHei" w:cs="Microsoft YaHei" w:hint="eastAsia"/>
        </w:rPr>
        <w:t>二维码后</w:t>
      </w:r>
      <w:proofErr w:type="gramEnd"/>
      <w:r>
        <w:rPr>
          <w:rFonts w:ascii="Microsoft YaHei" w:eastAsia="Microsoft YaHei" w:hAnsi="Microsoft YaHei" w:cs="Microsoft YaHei" w:hint="eastAsia"/>
        </w:rPr>
        <w:t>需要获取定位权限，</w:t>
      </w:r>
      <w:proofErr w:type="gramStart"/>
      <w:r>
        <w:rPr>
          <w:rFonts w:ascii="Microsoft YaHei" w:eastAsia="Microsoft YaHei" w:hAnsi="Microsoft YaHei" w:cs="Microsoft YaHei" w:hint="eastAsia"/>
        </w:rPr>
        <w:t>勾选同意</w:t>
      </w:r>
      <w:proofErr w:type="gramEnd"/>
      <w:r>
        <w:rPr>
          <w:rFonts w:ascii="Microsoft YaHei" w:eastAsia="Microsoft YaHei" w:hAnsi="Microsoft YaHei" w:cs="Microsoft YaHei" w:hint="eastAsia"/>
        </w:rPr>
        <w:t>隐私条款后点击“签到”即可；</w:t>
      </w:r>
    </w:p>
    <w:p w14:paraId="6A6898C7" w14:textId="77777777" w:rsidR="00CF6F30" w:rsidRDefault="00F0093C">
      <w:pPr>
        <w:ind w:left="425"/>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0" distR="0" wp14:anchorId="785B08D2" wp14:editId="576E606A">
            <wp:extent cx="1814830" cy="3905250"/>
            <wp:effectExtent l="0" t="0" r="13970" b="635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51"/>
                    <a:stretch>
                      <a:fillRect/>
                    </a:stretch>
                  </pic:blipFill>
                  <pic:spPr>
                    <a:xfrm>
                      <a:off x="0" y="0"/>
                      <a:ext cx="1815206" cy="3905250"/>
                    </a:xfrm>
                    <a:prstGeom prst="rect">
                      <a:avLst/>
                    </a:prstGeom>
                  </pic:spPr>
                </pic:pic>
              </a:graphicData>
            </a:graphic>
          </wp:inline>
        </w:drawing>
      </w:r>
      <w:r>
        <w:rPr>
          <w:noProof/>
        </w:rPr>
        <w:drawing>
          <wp:inline distT="0" distB="0" distL="0" distR="0" wp14:anchorId="4075B3BA" wp14:editId="7E7CABA7">
            <wp:extent cx="1814830" cy="3905250"/>
            <wp:effectExtent l="0" t="0" r="13970" b="635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52"/>
                    <a:srcRect/>
                    <a:stretch>
                      <a:fillRect/>
                    </a:stretch>
                  </pic:blipFill>
                  <pic:spPr>
                    <a:xfrm>
                      <a:off x="0" y="0"/>
                      <a:ext cx="1815207" cy="3905250"/>
                    </a:xfrm>
                    <a:prstGeom prst="rect">
                      <a:avLst/>
                    </a:prstGeom>
                  </pic:spPr>
                </pic:pic>
              </a:graphicData>
            </a:graphic>
          </wp:inline>
        </w:drawing>
      </w:r>
      <w:r>
        <w:rPr>
          <w:noProof/>
        </w:rPr>
        <w:drawing>
          <wp:inline distT="0" distB="0" distL="0" distR="0" wp14:anchorId="0FD211A5" wp14:editId="08FB90AE">
            <wp:extent cx="1810385" cy="3918585"/>
            <wp:effectExtent l="0" t="0" r="18415" b="18415"/>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53"/>
                    <a:srcRect/>
                    <a:stretch>
                      <a:fillRect/>
                    </a:stretch>
                  </pic:blipFill>
                  <pic:spPr>
                    <a:xfrm>
                      <a:off x="0" y="0"/>
                      <a:ext cx="1810567" cy="3918585"/>
                    </a:xfrm>
                    <a:prstGeom prst="rect">
                      <a:avLst/>
                    </a:prstGeom>
                  </pic:spPr>
                </pic:pic>
              </a:graphicData>
            </a:graphic>
          </wp:inline>
        </w:drawing>
      </w:r>
    </w:p>
    <w:p w14:paraId="49B9F584" w14:textId="77777777" w:rsidR="00CF6F30" w:rsidRDefault="00CF6F30">
      <w:pPr>
        <w:ind w:left="425"/>
        <w:rPr>
          <w:rFonts w:ascii="Microsoft YaHei" w:eastAsia="Microsoft YaHei" w:hAnsi="Microsoft YaHei" w:cs="Microsoft YaHei" w:hint="eastAsia"/>
        </w:rPr>
      </w:pPr>
    </w:p>
    <w:p w14:paraId="7E0CA004" w14:textId="77777777" w:rsidR="00CF6F30" w:rsidRDefault="00CF6F30">
      <w:pPr>
        <w:ind w:left="425"/>
        <w:rPr>
          <w:rFonts w:ascii="Microsoft YaHei" w:eastAsia="Microsoft YaHei" w:hAnsi="Microsoft YaHei" w:cs="Microsoft YaHei" w:hint="eastAsia"/>
        </w:rPr>
      </w:pPr>
    </w:p>
    <w:p w14:paraId="4563BC34" w14:textId="77777777" w:rsidR="00CF6F30" w:rsidRDefault="00CF6F30">
      <w:pPr>
        <w:ind w:left="425"/>
        <w:rPr>
          <w:rFonts w:ascii="Microsoft YaHei" w:eastAsia="Microsoft YaHei" w:hAnsi="Microsoft YaHei" w:cs="Microsoft YaHei" w:hint="eastAsia"/>
        </w:rPr>
      </w:pPr>
    </w:p>
    <w:p w14:paraId="1E37EF62" w14:textId="77777777" w:rsidR="00CF6F30" w:rsidRDefault="00F0093C">
      <w:pPr>
        <w:numPr>
          <w:ilvl w:val="0"/>
          <w:numId w:val="42"/>
        </w:numPr>
        <w:rPr>
          <w:rFonts w:ascii="Microsoft YaHei" w:eastAsia="Microsoft YaHei" w:hAnsi="Microsoft YaHei" w:cs="Microsoft YaHei" w:hint="eastAsia"/>
        </w:rPr>
      </w:pPr>
      <w:r>
        <w:rPr>
          <w:rFonts w:ascii="Microsoft YaHei" w:eastAsia="Microsoft YaHei" w:hAnsi="Microsoft YaHei" w:cs="Microsoft YaHei" w:hint="eastAsia"/>
        </w:rPr>
        <w:t>未绑定过身份、但在邀约名单中的参会人扫描签到</w:t>
      </w:r>
      <w:proofErr w:type="gramStart"/>
      <w:r>
        <w:rPr>
          <w:rFonts w:ascii="Microsoft YaHei" w:eastAsia="Microsoft YaHei" w:hAnsi="Microsoft YaHei" w:cs="Microsoft YaHei" w:hint="eastAsia"/>
        </w:rPr>
        <w:t>二维码后</w:t>
      </w:r>
      <w:proofErr w:type="gramEnd"/>
      <w:r>
        <w:rPr>
          <w:rFonts w:ascii="Microsoft YaHei" w:eastAsia="Microsoft YaHei" w:hAnsi="Microsoft YaHei" w:cs="Microsoft YaHei" w:hint="eastAsia"/>
        </w:rPr>
        <w:t>，可输入参会人专属邀请函中的四位数字邀请码进行身份绑定+会议签到；</w:t>
      </w:r>
    </w:p>
    <w:p w14:paraId="62E749EE" w14:textId="77777777" w:rsidR="00CF6F30" w:rsidRDefault="00F0093C">
      <w:pPr>
        <w:ind w:left="425"/>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0" distR="0" wp14:anchorId="35EA1D5B" wp14:editId="71750419">
            <wp:extent cx="2705100" cy="5800725"/>
            <wp:effectExtent l="0" t="0" r="12700" b="15875"/>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54"/>
                    <a:stretch>
                      <a:fillRect/>
                    </a:stretch>
                  </pic:blipFill>
                  <pic:spPr>
                    <a:xfrm>
                      <a:off x="0" y="0"/>
                      <a:ext cx="2705100" cy="5800725"/>
                    </a:xfrm>
                    <a:prstGeom prst="rect">
                      <a:avLst/>
                    </a:prstGeom>
                  </pic:spPr>
                </pic:pic>
              </a:graphicData>
            </a:graphic>
          </wp:inline>
        </w:drawing>
      </w:r>
      <w:r>
        <w:rPr>
          <w:noProof/>
        </w:rPr>
        <w:drawing>
          <wp:inline distT="0" distB="0" distL="0" distR="0" wp14:anchorId="312B1D55" wp14:editId="5E110F3B">
            <wp:extent cx="2705100" cy="5800725"/>
            <wp:effectExtent l="0" t="0" r="12700" b="15875"/>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55"/>
                    <a:srcRect/>
                    <a:stretch>
                      <a:fillRect/>
                    </a:stretch>
                  </pic:blipFill>
                  <pic:spPr>
                    <a:xfrm>
                      <a:off x="0" y="0"/>
                      <a:ext cx="2705100" cy="5800725"/>
                    </a:xfrm>
                    <a:prstGeom prst="rect">
                      <a:avLst/>
                    </a:prstGeom>
                  </pic:spPr>
                </pic:pic>
              </a:graphicData>
            </a:graphic>
          </wp:inline>
        </w:drawing>
      </w:r>
    </w:p>
    <w:p w14:paraId="5E0C2CAA" w14:textId="77777777" w:rsidR="00CF6F30" w:rsidRDefault="00CF6F30">
      <w:pPr>
        <w:ind w:left="425"/>
        <w:rPr>
          <w:rFonts w:ascii="Microsoft YaHei" w:eastAsia="Microsoft YaHei" w:hAnsi="Microsoft YaHei" w:cs="Microsoft YaHei" w:hint="eastAsia"/>
        </w:rPr>
      </w:pPr>
    </w:p>
    <w:p w14:paraId="141A639B" w14:textId="77777777" w:rsidR="00CF6F30" w:rsidRDefault="00F0093C">
      <w:pPr>
        <w:numPr>
          <w:ilvl w:val="0"/>
          <w:numId w:val="42"/>
        </w:numPr>
        <w:rPr>
          <w:rFonts w:ascii="Microsoft YaHei" w:eastAsia="Microsoft YaHei" w:hAnsi="Microsoft YaHei" w:cs="Microsoft YaHei" w:hint="eastAsia"/>
        </w:rPr>
      </w:pPr>
      <w:r>
        <w:rPr>
          <w:rFonts w:ascii="Microsoft YaHei" w:eastAsia="Microsoft YaHei" w:hAnsi="Microsoft YaHei" w:cs="Microsoft YaHei" w:hint="eastAsia"/>
        </w:rPr>
        <w:t>对于临时参会的外部参会人，扫描签到</w:t>
      </w:r>
      <w:proofErr w:type="gramStart"/>
      <w:r>
        <w:rPr>
          <w:rFonts w:ascii="Microsoft YaHei" w:eastAsia="Microsoft YaHei" w:hAnsi="Microsoft YaHei" w:cs="Microsoft YaHei" w:hint="eastAsia"/>
        </w:rPr>
        <w:t>二维码都</w:t>
      </w:r>
      <w:proofErr w:type="gramEnd"/>
      <w:r>
        <w:rPr>
          <w:rFonts w:ascii="Microsoft YaHei" w:eastAsia="Microsoft YaHei" w:hAnsi="Microsoft YaHei" w:cs="Microsoft YaHei" w:hint="eastAsia"/>
        </w:rPr>
        <w:t>要走一遍注册和填写个人信息的流程，填完之后会跳转到有邀请码输入的页面，如果用户不输入邀请</w:t>
      </w:r>
      <w:proofErr w:type="gramStart"/>
      <w:r>
        <w:rPr>
          <w:rFonts w:ascii="Microsoft YaHei" w:eastAsia="Microsoft YaHei" w:hAnsi="Microsoft YaHei" w:cs="Microsoft YaHei" w:hint="eastAsia"/>
        </w:rPr>
        <w:t>码就是</w:t>
      </w:r>
      <w:proofErr w:type="gramEnd"/>
      <w:r>
        <w:rPr>
          <w:rFonts w:ascii="Microsoft YaHei" w:eastAsia="Microsoft YaHei" w:hAnsi="Microsoft YaHei" w:cs="Microsoft YaHei" w:hint="eastAsia"/>
        </w:rPr>
        <w:t>临时参会，直接点击【确认签到】按钮就在MB的签到记录里面变成了临时参会人</w:t>
      </w:r>
    </w:p>
    <w:p w14:paraId="536BEFB9" w14:textId="77777777" w:rsidR="00CF6F30" w:rsidRDefault="00F0093C">
      <w:pPr>
        <w:numPr>
          <w:ilvl w:val="0"/>
          <w:numId w:val="43"/>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仅可填写一次，系统会记录身份，后续签到无需再重复填写，点击“签到”调取阿里云接口进行姓名、手机号二要素认证</w:t>
      </w:r>
    </w:p>
    <w:p w14:paraId="6ED871CF" w14:textId="77777777" w:rsidR="00CF6F30" w:rsidRDefault="00F0093C">
      <w:pPr>
        <w:numPr>
          <w:ilvl w:val="0"/>
          <w:numId w:val="43"/>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若姓名+医院+科室精准匹配上在库（HCP库）医生，则会自动绑定微信</w:t>
      </w:r>
    </w:p>
    <w:p w14:paraId="0092F7BB" w14:textId="77777777" w:rsidR="00CF6F30" w:rsidRDefault="00F0093C">
      <w:pPr>
        <w:numPr>
          <w:ilvl w:val="0"/>
          <w:numId w:val="43"/>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若姓名+医院+科室匹配不上在库（HCP库）医生，则仅记录</w:t>
      </w:r>
    </w:p>
    <w:p w14:paraId="21367935" w14:textId="77777777" w:rsidR="00CF6F30" w:rsidRDefault="00F0093C">
      <w:pPr>
        <w:ind w:left="425"/>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0" distR="0" wp14:anchorId="4F8243F7" wp14:editId="53764C65">
            <wp:extent cx="6094095" cy="4071620"/>
            <wp:effectExtent l="0" t="0" r="1905" b="1778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56"/>
                    <a:stretch>
                      <a:fillRect/>
                    </a:stretch>
                  </pic:blipFill>
                  <pic:spPr>
                    <a:xfrm>
                      <a:off x="0" y="0"/>
                      <a:ext cx="6094095" cy="4071932"/>
                    </a:xfrm>
                    <a:prstGeom prst="rect">
                      <a:avLst/>
                    </a:prstGeom>
                  </pic:spPr>
                </pic:pic>
              </a:graphicData>
            </a:graphic>
          </wp:inline>
        </w:drawing>
      </w:r>
    </w:p>
    <w:p w14:paraId="41D4A98A" w14:textId="77777777" w:rsidR="00CF6F30" w:rsidRDefault="00CF6F30">
      <w:pPr>
        <w:ind w:left="425"/>
        <w:rPr>
          <w:rFonts w:ascii="Microsoft YaHei" w:eastAsia="Microsoft YaHei" w:hAnsi="Microsoft YaHei" w:cs="Microsoft YaHei" w:hint="eastAsia"/>
        </w:rPr>
      </w:pPr>
    </w:p>
    <w:p w14:paraId="1678FCD2" w14:textId="77777777" w:rsidR="00CF6F30" w:rsidRDefault="00F0093C">
      <w:pPr>
        <w:numPr>
          <w:ilvl w:val="0"/>
          <w:numId w:val="42"/>
        </w:numPr>
        <w:rPr>
          <w:rFonts w:ascii="Microsoft YaHei" w:eastAsia="Microsoft YaHei" w:hAnsi="Microsoft YaHei" w:cs="Microsoft YaHei" w:hint="eastAsia"/>
        </w:rPr>
      </w:pPr>
      <w:r>
        <w:rPr>
          <w:rFonts w:ascii="Microsoft YaHei" w:eastAsia="Microsoft YaHei" w:hAnsi="Microsoft YaHei" w:cs="Microsoft YaHei" w:hint="eastAsia"/>
        </w:rPr>
        <w:t>对于内部参会员工，在移动端页面首页或会议列表进行活动签到</w:t>
      </w:r>
    </w:p>
    <w:p w14:paraId="3A87D2D1" w14:textId="77777777" w:rsidR="00CF6F30" w:rsidRDefault="00F0093C">
      <w:pPr>
        <w:ind w:left="425"/>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0" distR="0" wp14:anchorId="7C5DAD95" wp14:editId="30D926BD">
            <wp:extent cx="6094095" cy="6209665"/>
            <wp:effectExtent l="0" t="0" r="1905" b="13335"/>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57"/>
                    <a:stretch>
                      <a:fillRect/>
                    </a:stretch>
                  </pic:blipFill>
                  <pic:spPr>
                    <a:xfrm>
                      <a:off x="0" y="0"/>
                      <a:ext cx="6094095" cy="6209897"/>
                    </a:xfrm>
                    <a:prstGeom prst="rect">
                      <a:avLst/>
                    </a:prstGeom>
                  </pic:spPr>
                </pic:pic>
              </a:graphicData>
            </a:graphic>
          </wp:inline>
        </w:drawing>
      </w:r>
    </w:p>
    <w:p w14:paraId="07AF5D31" w14:textId="77777777" w:rsidR="00CF6F30" w:rsidRDefault="00CF6F30">
      <w:pPr>
        <w:rPr>
          <w:rFonts w:ascii="Microsoft YaHei" w:eastAsia="Microsoft YaHei" w:hAnsi="Microsoft YaHei" w:cs="Microsoft YaHei" w:hint="eastAsia"/>
        </w:rPr>
      </w:pPr>
    </w:p>
    <w:p w14:paraId="6D96DC4B" w14:textId="77777777" w:rsidR="00CF6F30" w:rsidRDefault="00CF6F30">
      <w:pPr>
        <w:rPr>
          <w:rFonts w:ascii="Microsoft YaHei" w:eastAsia="Microsoft YaHei" w:hAnsi="Microsoft YaHei" w:cs="Microsoft YaHei" w:hint="eastAsia"/>
        </w:rPr>
      </w:pPr>
    </w:p>
    <w:p w14:paraId="4F8E0BA0" w14:textId="77777777" w:rsidR="00CF6F30" w:rsidRDefault="00F0093C">
      <w:pPr>
        <w:pStyle w:val="5"/>
        <w:tabs>
          <w:tab w:val="center" w:pos="6480"/>
          <w:tab w:val="right" w:pos="10440"/>
        </w:tabs>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3.4.4.3签到明细表</w:t>
      </w:r>
    </w:p>
    <w:p w14:paraId="1760E600" w14:textId="77777777" w:rsidR="00CF6F30" w:rsidRDefault="00CF6F30">
      <w:pPr>
        <w:tabs>
          <w:tab w:val="center" w:pos="6480"/>
          <w:tab w:val="right" w:pos="10440"/>
        </w:tabs>
        <w:ind w:left="715"/>
      </w:pPr>
    </w:p>
    <w:p w14:paraId="7B643E8D" w14:textId="77777777" w:rsidR="00CF6F30" w:rsidRDefault="00F0093C">
      <w:pPr>
        <w:numPr>
          <w:ilvl w:val="0"/>
          <w:numId w:val="44"/>
        </w:numPr>
        <w:rPr>
          <w:rFonts w:ascii="Microsoft YaHei" w:eastAsia="Microsoft YaHei" w:hAnsi="Microsoft YaHei" w:cs="Microsoft YaHei" w:hint="eastAsia"/>
        </w:rPr>
      </w:pPr>
      <w:r>
        <w:rPr>
          <w:rFonts w:ascii="Microsoft YaHei" w:eastAsia="Microsoft YaHei" w:hAnsi="Microsoft YaHei" w:cs="Microsoft YaHei" w:hint="eastAsia"/>
        </w:rPr>
        <w:t>参会人员签到完成后，会议申请人、负责人、协办人可在执行页面看到签到记录；</w:t>
      </w:r>
    </w:p>
    <w:p w14:paraId="4FC09C09" w14:textId="77777777" w:rsidR="00CF6F30" w:rsidRDefault="00F0093C">
      <w:pPr>
        <w:numPr>
          <w:ilvl w:val="0"/>
          <w:numId w:val="44"/>
        </w:numPr>
        <w:rPr>
          <w:rFonts w:ascii="Microsoft YaHei" w:eastAsia="Microsoft YaHei" w:hAnsi="Microsoft YaHei" w:cs="Microsoft YaHei" w:hint="eastAsia"/>
        </w:rPr>
      </w:pPr>
      <w:r>
        <w:rPr>
          <w:rFonts w:ascii="Microsoft YaHei" w:eastAsia="Microsoft YaHei" w:hAnsi="Microsoft YaHei" w:cs="Microsoft YaHei" w:hint="eastAsia"/>
        </w:rPr>
        <w:t>输入姓名、手机号可进行搜索；</w:t>
      </w:r>
    </w:p>
    <w:p w14:paraId="2B2EE601" w14:textId="77777777" w:rsidR="00CF6F30" w:rsidRDefault="00F0093C">
      <w:pPr>
        <w:numPr>
          <w:ilvl w:val="0"/>
          <w:numId w:val="44"/>
        </w:numPr>
        <w:rPr>
          <w:rFonts w:ascii="Microsoft YaHei" w:eastAsia="Microsoft YaHei" w:hAnsi="Microsoft YaHei" w:cs="Microsoft YaHei" w:hint="eastAsia"/>
        </w:rPr>
      </w:pPr>
      <w:r>
        <w:rPr>
          <w:rFonts w:ascii="Microsoft YaHei" w:eastAsia="Microsoft YaHei" w:hAnsi="Microsoft YaHei" w:cs="Microsoft YaHei" w:hint="eastAsia"/>
        </w:rPr>
        <w:t>导出签到表，excel表头如下：</w:t>
      </w:r>
    </w:p>
    <w:p w14:paraId="413A7AF2" w14:textId="77777777" w:rsidR="00CF6F30" w:rsidRDefault="00CF6F30">
      <w:pPr>
        <w:rPr>
          <w:rFonts w:ascii="Microsoft YaHei" w:eastAsia="Microsoft YaHei" w:hAnsi="Microsoft YaHei" w:cs="Microsoft YaHei" w:hint="eastAsia"/>
        </w:rPr>
      </w:pPr>
    </w:p>
    <w:p w14:paraId="7B8B73C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114300" distR="114300" wp14:anchorId="15AFF302" wp14:editId="1A0A5F1B">
            <wp:extent cx="6135370" cy="1014095"/>
            <wp:effectExtent l="0" t="0" r="11430" b="190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58"/>
                    <a:stretch>
                      <a:fillRect/>
                    </a:stretch>
                  </pic:blipFill>
                  <pic:spPr>
                    <a:xfrm>
                      <a:off x="0" y="0"/>
                      <a:ext cx="6135370" cy="1014095"/>
                    </a:xfrm>
                    <a:prstGeom prst="rect">
                      <a:avLst/>
                    </a:prstGeom>
                    <a:noFill/>
                    <a:ln>
                      <a:noFill/>
                    </a:ln>
                  </pic:spPr>
                </pic:pic>
              </a:graphicData>
            </a:graphic>
          </wp:inline>
        </w:drawing>
      </w:r>
    </w:p>
    <w:p w14:paraId="2FE649CE" w14:textId="77777777" w:rsidR="00CF6F30" w:rsidRDefault="00F0093C">
      <w:pPr>
        <w:numPr>
          <w:ilvl w:val="0"/>
          <w:numId w:val="44"/>
        </w:numPr>
        <w:rPr>
          <w:rFonts w:ascii="Microsoft YaHei" w:eastAsia="Microsoft YaHei" w:hAnsi="Microsoft YaHei" w:cs="Microsoft YaHei" w:hint="eastAsia"/>
        </w:rPr>
      </w:pPr>
      <w:r>
        <w:rPr>
          <w:rFonts w:ascii="Microsoft YaHei" w:eastAsia="Microsoft YaHei" w:hAnsi="Microsoft YaHei" w:cs="Microsoft YaHei" w:hint="eastAsia"/>
        </w:rPr>
        <w:t>点击查看详情，查看签到信息，可填写备注，备注可</w:t>
      </w:r>
      <w:proofErr w:type="gramStart"/>
      <w:r>
        <w:rPr>
          <w:rFonts w:ascii="Microsoft YaHei" w:eastAsia="Microsoft YaHei" w:hAnsi="Microsoft YaHei" w:cs="Microsoft YaHei" w:hint="eastAsia"/>
        </w:rPr>
        <w:t>通过弹窗或</w:t>
      </w:r>
      <w:proofErr w:type="gramEnd"/>
      <w:r>
        <w:rPr>
          <w:rFonts w:ascii="Microsoft YaHei" w:eastAsia="Microsoft YaHei" w:hAnsi="Microsoft YaHei" w:cs="Microsoft YaHei" w:hint="eastAsia"/>
        </w:rPr>
        <w:t>导出明细查看。</w:t>
      </w:r>
    </w:p>
    <w:p w14:paraId="30AA1E8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114300" distR="114300" wp14:anchorId="1AEF5E4F" wp14:editId="6C01CBD2">
            <wp:extent cx="6134100" cy="1786890"/>
            <wp:effectExtent l="0" t="0" r="12700" b="16510"/>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59"/>
                    <a:stretch>
                      <a:fillRect/>
                    </a:stretch>
                  </pic:blipFill>
                  <pic:spPr>
                    <a:xfrm>
                      <a:off x="0" y="0"/>
                      <a:ext cx="6134100" cy="1786890"/>
                    </a:xfrm>
                    <a:prstGeom prst="rect">
                      <a:avLst/>
                    </a:prstGeom>
                    <a:noFill/>
                    <a:ln>
                      <a:noFill/>
                    </a:ln>
                  </pic:spPr>
                </pic:pic>
              </a:graphicData>
            </a:graphic>
          </wp:inline>
        </w:drawing>
      </w:r>
    </w:p>
    <w:p w14:paraId="09611D53" w14:textId="77777777" w:rsidR="00CF6F30" w:rsidRDefault="00F0093C">
      <w:pPr>
        <w:numPr>
          <w:ilvl w:val="0"/>
          <w:numId w:val="44"/>
        </w:numPr>
        <w:rPr>
          <w:rFonts w:ascii="Microsoft YaHei" w:eastAsia="Microsoft YaHei" w:hAnsi="Microsoft YaHei" w:cs="Microsoft YaHei" w:hint="eastAsia"/>
        </w:rPr>
      </w:pPr>
      <w:r>
        <w:rPr>
          <w:rFonts w:ascii="Microsoft YaHei" w:eastAsia="Microsoft YaHei" w:hAnsi="Microsoft YaHei" w:cs="Microsoft YaHei" w:hint="eastAsia"/>
        </w:rPr>
        <w:t>可打印签到表明细，具体格式如下：</w:t>
      </w:r>
    </w:p>
    <w:p w14:paraId="6DAEA03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114300" distR="114300" wp14:anchorId="1BF5304D" wp14:editId="284ABAF0">
            <wp:extent cx="6132195" cy="3662045"/>
            <wp:effectExtent l="0" t="0" r="14605" b="2095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60"/>
                    <a:stretch>
                      <a:fillRect/>
                    </a:stretch>
                  </pic:blipFill>
                  <pic:spPr>
                    <a:xfrm>
                      <a:off x="0" y="0"/>
                      <a:ext cx="6132195" cy="3662045"/>
                    </a:xfrm>
                    <a:prstGeom prst="rect">
                      <a:avLst/>
                    </a:prstGeom>
                    <a:noFill/>
                    <a:ln>
                      <a:noFill/>
                    </a:ln>
                  </pic:spPr>
                </pic:pic>
              </a:graphicData>
            </a:graphic>
          </wp:inline>
        </w:drawing>
      </w:r>
    </w:p>
    <w:p w14:paraId="5F4443A0"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3.4.5会中执行-会议照片管理</w:t>
      </w:r>
    </w:p>
    <w:p w14:paraId="58E34A6F" w14:textId="77777777" w:rsidR="00CF6F30" w:rsidRDefault="00F0093C">
      <w:pPr>
        <w:ind w:firstLine="964"/>
        <w:rPr>
          <w:rFonts w:ascii="Microsoft YaHei" w:eastAsia="Microsoft YaHei" w:hAnsi="Microsoft YaHei" w:cs="Microsoft YaHei" w:hint="eastAsia"/>
          <w:b/>
          <w:bCs/>
        </w:rPr>
      </w:pPr>
      <w:r>
        <w:rPr>
          <w:rFonts w:ascii="Microsoft YaHei" w:eastAsia="Microsoft YaHei" w:hAnsi="Microsoft YaHei" w:cs="Microsoft YaHei" w:hint="eastAsia"/>
          <w:noProof/>
        </w:rPr>
        <w:drawing>
          <wp:inline distT="0" distB="0" distL="114300" distR="114300" wp14:anchorId="55F24F2B" wp14:editId="4BD4177C">
            <wp:extent cx="3219450" cy="5862320"/>
            <wp:effectExtent l="0" t="0" r="6350" b="508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61"/>
                    <a:stretch>
                      <a:fillRect/>
                    </a:stretch>
                  </pic:blipFill>
                  <pic:spPr>
                    <a:xfrm>
                      <a:off x="0" y="0"/>
                      <a:ext cx="3219450" cy="5862320"/>
                    </a:xfrm>
                    <a:prstGeom prst="rect">
                      <a:avLst/>
                    </a:prstGeom>
                    <a:noFill/>
                    <a:ln>
                      <a:noFill/>
                    </a:ln>
                  </pic:spPr>
                </pic:pic>
              </a:graphicData>
            </a:graphic>
          </wp:inline>
        </w:drawing>
      </w:r>
    </w:p>
    <w:p w14:paraId="22AB6116" w14:textId="77777777" w:rsidR="00CF6F30" w:rsidRDefault="00F0093C">
      <w:pPr>
        <w:numPr>
          <w:ilvl w:val="0"/>
          <w:numId w:val="45"/>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照片分类：会议现场照片、讲者照片（一位讲者一个模块）</w:t>
      </w:r>
    </w:p>
    <w:p w14:paraId="23B85DE3" w14:textId="77777777" w:rsidR="00CF6F30" w:rsidRDefault="00F0093C">
      <w:pPr>
        <w:numPr>
          <w:ilvl w:val="0"/>
          <w:numId w:val="45"/>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拍照时间：会议当天都可以拍照上传</w:t>
      </w:r>
    </w:p>
    <w:p w14:paraId="72F69F95" w14:textId="77777777" w:rsidR="00CF6F30" w:rsidRDefault="00F0093C">
      <w:pPr>
        <w:numPr>
          <w:ilvl w:val="0"/>
          <w:numId w:val="45"/>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拍照方式：线上会议：可以拍照，也可以上传；线下、线下+线上会议：必须移动端拍照</w:t>
      </w:r>
    </w:p>
    <w:p w14:paraId="7A551A53" w14:textId="77777777" w:rsidR="00CF6F30" w:rsidRDefault="00F0093C">
      <w:pPr>
        <w:numPr>
          <w:ilvl w:val="0"/>
          <w:numId w:val="45"/>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拍照水印：操作人+定位位置+拍照时间（上传时间）</w:t>
      </w:r>
    </w:p>
    <w:p w14:paraId="2DDFE474" w14:textId="77777777" w:rsidR="00CF6F30" w:rsidRDefault="00F0093C">
      <w:pPr>
        <w:numPr>
          <w:ilvl w:val="0"/>
          <w:numId w:val="45"/>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照片下载：PC端/移动端不支持下载</w:t>
      </w:r>
    </w:p>
    <w:p w14:paraId="014C0B30" w14:textId="77777777" w:rsidR="00CF6F30" w:rsidRDefault="00F0093C">
      <w:pPr>
        <w:numPr>
          <w:ilvl w:val="0"/>
          <w:numId w:val="45"/>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照片删除：会中可以删除，会后不可删除</w:t>
      </w:r>
    </w:p>
    <w:p w14:paraId="5D55EA21" w14:textId="77777777" w:rsidR="00CF6F30" w:rsidRDefault="00F0093C">
      <w:pPr>
        <w:numPr>
          <w:ilvl w:val="0"/>
          <w:numId w:val="45"/>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拍照权限：会议申请人、负责人、协办人</w:t>
      </w:r>
    </w:p>
    <w:p w14:paraId="4403EEF2" w14:textId="77777777" w:rsidR="00CF6F30" w:rsidRDefault="00CF6F30">
      <w:pPr>
        <w:ind w:left="420"/>
        <w:rPr>
          <w:rFonts w:ascii="Microsoft YaHei" w:eastAsia="Microsoft YaHei" w:hAnsi="Microsoft YaHei" w:cs="Microsoft YaHei" w:hint="eastAsia"/>
        </w:rPr>
      </w:pPr>
    </w:p>
    <w:p w14:paraId="65F2A1FD" w14:textId="77777777" w:rsidR="00CF6F30" w:rsidRDefault="00CF6F30">
      <w:pPr>
        <w:tabs>
          <w:tab w:val="left" w:pos="420"/>
        </w:tabs>
        <w:ind w:left="845"/>
        <w:rPr>
          <w:rFonts w:ascii="Microsoft YaHei" w:eastAsia="Microsoft YaHei" w:hAnsi="Microsoft YaHei" w:cs="Microsoft YaHei" w:hint="eastAsia"/>
        </w:rPr>
      </w:pPr>
    </w:p>
    <w:p w14:paraId="283D4C37" w14:textId="77777777" w:rsidR="00CF6F30" w:rsidRDefault="00CF6F30">
      <w:pPr>
        <w:tabs>
          <w:tab w:val="left" w:pos="420"/>
        </w:tabs>
        <w:ind w:left="845"/>
        <w:rPr>
          <w:rFonts w:ascii="Microsoft YaHei" w:eastAsia="Microsoft YaHei" w:hAnsi="Microsoft YaHei" w:cs="Microsoft YaHei" w:hint="eastAsia"/>
        </w:rPr>
      </w:pPr>
    </w:p>
    <w:p w14:paraId="52A1A3A2" w14:textId="77777777" w:rsidR="00CF6F30" w:rsidRDefault="00CF6F30">
      <w:pPr>
        <w:rPr>
          <w:rFonts w:ascii="Microsoft YaHei" w:eastAsia="Microsoft YaHei" w:hAnsi="Microsoft YaHei" w:cs="Microsoft YaHei" w:hint="eastAsia"/>
        </w:rPr>
      </w:pPr>
    </w:p>
    <w:p w14:paraId="1E0F6CE6" w14:textId="77777777" w:rsidR="00CF6F30" w:rsidRDefault="00F0093C">
      <w:pPr>
        <w:pStyle w:val="3"/>
        <w:rPr>
          <w:rFonts w:ascii="Microsoft YaHei" w:eastAsia="Microsoft YaHei" w:hAnsi="Microsoft YaHei" w:cs="Microsoft YaHei" w:hint="eastAsia"/>
          <w:sz w:val="22"/>
          <w:lang w:val="en-US"/>
        </w:rPr>
      </w:pPr>
      <w:bookmarkStart w:id="382" w:name="_Toc1188940785"/>
      <w:bookmarkStart w:id="383" w:name="_Toc902145306"/>
      <w:bookmarkStart w:id="384" w:name="_Toc1022806458"/>
      <w:r>
        <w:rPr>
          <w:rFonts w:ascii="Microsoft YaHei" w:eastAsia="Microsoft YaHei" w:hAnsi="Microsoft YaHei" w:cs="Microsoft YaHei" w:hint="eastAsia"/>
          <w:sz w:val="22"/>
          <w:lang w:val="en-US"/>
        </w:rPr>
        <w:t>3.5会后结算</w:t>
      </w:r>
      <w:bookmarkEnd w:id="382"/>
      <w:bookmarkEnd w:id="383"/>
      <w:bookmarkEnd w:id="384"/>
    </w:p>
    <w:p w14:paraId="50D16E5F"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w:t>
      </w:r>
      <w:r>
        <w:rPr>
          <w:rFonts w:ascii="Microsoft YaHei" w:eastAsia="Microsoft YaHei" w:hAnsi="Microsoft YaHei" w:cs="Microsoft YaHei" w:hint="eastAsia"/>
        </w:rPr>
        <w:t>.</w:t>
      </w:r>
      <w:r>
        <w:rPr>
          <w:rFonts w:ascii="Microsoft YaHei" w:eastAsia="Microsoft YaHei" w:hAnsi="Microsoft YaHei" w:cs="Microsoft YaHei" w:hint="eastAsia"/>
          <w:lang w:val="en-US"/>
        </w:rPr>
        <w:t>5.1会后结算流程及业务规则说明</w:t>
      </w:r>
    </w:p>
    <w:p w14:paraId="0D8422E8" w14:textId="77777777" w:rsidR="00CF6F30" w:rsidRDefault="00F0093C">
      <w:pPr>
        <w:numPr>
          <w:ilvl w:val="0"/>
          <w:numId w:val="46"/>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如当前会议还未</w:t>
      </w:r>
      <w:proofErr w:type="gramStart"/>
      <w:r>
        <w:rPr>
          <w:rFonts w:ascii="Microsoft YaHei" w:eastAsia="Microsoft YaHei" w:hAnsi="Microsoft YaHei" w:cs="Microsoft YaHei" w:hint="eastAsia"/>
        </w:rPr>
        <w:t>飞检完成或飞检完成但被禁用关</w:t>
      </w:r>
      <w:proofErr w:type="gramEnd"/>
      <w:r>
        <w:rPr>
          <w:rFonts w:ascii="Microsoft YaHei" w:eastAsia="Microsoft YaHei" w:hAnsi="Microsoft YaHei" w:cs="Microsoft YaHei" w:hint="eastAsia"/>
        </w:rPr>
        <w:t>会，且已到达会议结束时间时，确认实际会议信息的页面显示以下提示文案：“当前会议尚未完成飞检，暂无法确认会议实际信息”。且不显示“开始确认”按钮，无法进行关会确认流程。</w:t>
      </w:r>
    </w:p>
    <w:p w14:paraId="213BE371" w14:textId="77777777" w:rsidR="00CF6F30" w:rsidRDefault="00F0093C">
      <w:pPr>
        <w:numPr>
          <w:ilvl w:val="0"/>
          <w:numId w:val="46"/>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如当前会议的</w:t>
      </w: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为“飞检完成”且被允许关会时，且已到达会议结束时间时，确认实际会议信息的页面显示以下提示文案：“请您确认会议实际信息是否正确，如有错误请及时调整”。并出现“开始确认”按钮，可以正常进行关会确认流程。</w:t>
      </w:r>
    </w:p>
    <w:p w14:paraId="119132A1" w14:textId="77777777" w:rsidR="00CF6F30" w:rsidRDefault="00F0093C">
      <w:pPr>
        <w:numPr>
          <w:ilvl w:val="0"/>
          <w:numId w:val="46"/>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用户通过确认会议实际信息，进行关会确认。关</w:t>
      </w:r>
      <w:proofErr w:type="gramStart"/>
      <w:r>
        <w:rPr>
          <w:rFonts w:ascii="Microsoft YaHei" w:eastAsia="Microsoft YaHei" w:hAnsi="Microsoft YaHei" w:cs="Microsoft YaHei" w:hint="eastAsia"/>
        </w:rPr>
        <w:t>会后可</w:t>
      </w:r>
      <w:proofErr w:type="gramEnd"/>
      <w:r>
        <w:rPr>
          <w:rFonts w:ascii="Microsoft YaHei" w:eastAsia="Microsoft YaHei" w:hAnsi="Microsoft YaHei" w:cs="Microsoft YaHei" w:hint="eastAsia"/>
        </w:rPr>
        <w:t>进行后续讲课费结算流程。</w:t>
      </w:r>
    </w:p>
    <w:p w14:paraId="0A501665" w14:textId="77777777" w:rsidR="00CF6F30" w:rsidRDefault="00F0093C">
      <w:pPr>
        <w:numPr>
          <w:ilvl w:val="0"/>
          <w:numId w:val="46"/>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关会确认完成后，可在会后结算-讲者核销部分，点击“结算劳务费”按钮，进行讲者名单确认。若会前申请的讲者没有参会，可删除该讲者信息。</w:t>
      </w:r>
    </w:p>
    <w:p w14:paraId="3D77D43E" w14:textId="77777777" w:rsidR="00CF6F30" w:rsidRDefault="00F0093C">
      <w:pPr>
        <w:numPr>
          <w:ilvl w:val="0"/>
          <w:numId w:val="46"/>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查看单个讲者信息，可对讲者服务信息进行展开核对修改：会后讲者服务确认明细，讲课费可往下调整，但不可超过申请时的金额。</w:t>
      </w:r>
    </w:p>
    <w:p w14:paraId="3916272A" w14:textId="77777777" w:rsidR="00CF6F30" w:rsidRDefault="00CF6F30">
      <w:pPr>
        <w:ind w:left="420"/>
        <w:rPr>
          <w:rFonts w:ascii="Microsoft YaHei" w:eastAsia="Microsoft YaHei" w:hAnsi="Microsoft YaHei" w:cs="Microsoft YaHei" w:hint="eastAsia"/>
        </w:rPr>
      </w:pPr>
    </w:p>
    <w:p w14:paraId="21E94B87" w14:textId="77777777" w:rsidR="00CF6F30" w:rsidRDefault="00F0093C">
      <w:pPr>
        <w:pStyle w:val="4"/>
        <w:pBdr>
          <w:top w:val="none" w:sz="0" w:space="0" w:color="auto"/>
          <w:bottom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3.5.2会后结算页面参考</w:t>
      </w:r>
    </w:p>
    <w:p w14:paraId="0E0348A5" w14:textId="77777777" w:rsidR="00CF6F30" w:rsidRDefault="00F0093C">
      <w:pPr>
        <w:rPr>
          <w:rFonts w:ascii="Microsoft YaHei" w:eastAsia="Microsoft YaHei" w:hAnsi="Microsoft YaHei" w:cs="Microsoft YaHei" w:hint="eastAsia"/>
          <w:color w:val="FF0000"/>
        </w:rPr>
      </w:pPr>
      <w:r>
        <w:rPr>
          <w:rFonts w:ascii="Microsoft YaHei" w:eastAsia="Microsoft YaHei" w:hAnsi="Microsoft YaHei" w:cs="Microsoft YaHei"/>
          <w:noProof/>
          <w:color w:val="FF0000"/>
        </w:rPr>
        <w:drawing>
          <wp:inline distT="0" distB="0" distL="0" distR="0" wp14:anchorId="2295DB59" wp14:editId="6A0C9D00">
            <wp:extent cx="6363970" cy="4081145"/>
            <wp:effectExtent l="0" t="0" r="11430" b="8255"/>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62"/>
                    <a:stretch>
                      <a:fillRect/>
                    </a:stretch>
                  </pic:blipFill>
                  <pic:spPr>
                    <a:xfrm>
                      <a:off x="0" y="0"/>
                      <a:ext cx="6363970" cy="4081719"/>
                    </a:xfrm>
                    <a:prstGeom prst="rect">
                      <a:avLst/>
                    </a:prstGeom>
                  </pic:spPr>
                </pic:pic>
              </a:graphicData>
            </a:graphic>
          </wp:inline>
        </w:drawing>
      </w:r>
    </w:p>
    <w:p w14:paraId="2F06AA2C" w14:textId="77777777" w:rsidR="00CF6F30" w:rsidRDefault="00CF6F30">
      <w:pPr>
        <w:rPr>
          <w:rFonts w:ascii="Microsoft YaHei" w:eastAsia="Microsoft YaHei" w:hAnsi="Microsoft YaHei" w:cs="Microsoft YaHei" w:hint="eastAsia"/>
        </w:rPr>
      </w:pPr>
    </w:p>
    <w:p w14:paraId="2DBB37B9" w14:textId="77777777" w:rsidR="00CF6F30" w:rsidRDefault="00F0093C">
      <w:pPr>
        <w:pStyle w:val="4"/>
        <w:pBdr>
          <w:top w:val="none" w:sz="0" w:space="0" w:color="auto"/>
          <w:bottom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3.5.3会后结算-确认会议实际信息</w:t>
      </w:r>
    </w:p>
    <w:p w14:paraId="0255709A" w14:textId="77777777" w:rsidR="00CF6F30" w:rsidRDefault="00F0093C">
      <w:pPr>
        <w:numPr>
          <w:ilvl w:val="0"/>
          <w:numId w:val="47"/>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用户进行关会时，根据实际会议是否举办情况，确认是或者否。如果为是，则填写关会信息，上传附件等。如果会议实际未举办，需要取消，则选择“否”并填写取消原因提交，提交后即取消会议，并展示取消人，取消时间，以及取消原因。会议取消操作不可逆，一旦取消无法再进行恢复。</w:t>
      </w:r>
    </w:p>
    <w:p w14:paraId="22CD86DC" w14:textId="77777777" w:rsidR="00CF6F30" w:rsidRDefault="00CF6F30">
      <w:pPr>
        <w:ind w:leftChars="512" w:left="1075"/>
      </w:pPr>
    </w:p>
    <w:p w14:paraId="41BB6145" w14:textId="77777777" w:rsidR="00CF6F30" w:rsidRDefault="00CF6F30">
      <w:pPr>
        <w:ind w:leftChars="100" w:left="210"/>
        <w:rPr>
          <w:rFonts w:ascii="Microsoft YaHei" w:eastAsia="Microsoft YaHei" w:hAnsi="Microsoft YaHei" w:cs="Microsoft YaHei" w:hint="eastAsia"/>
        </w:rPr>
      </w:pPr>
    </w:p>
    <w:p w14:paraId="4C8F5926" w14:textId="77777777" w:rsidR="00CF6F30" w:rsidRDefault="00F0093C">
      <w:pPr>
        <w:numPr>
          <w:ilvl w:val="0"/>
          <w:numId w:val="47"/>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会议结束后，一直不做会议确认，不取消会议（尚未关会的话，第7天、15天、30天、60天给会议负责人推送相应邮件、</w:t>
      </w:r>
      <w:proofErr w:type="gramStart"/>
      <w:r>
        <w:rPr>
          <w:rFonts w:ascii="Microsoft YaHei" w:eastAsia="Microsoft YaHei" w:hAnsi="Microsoft YaHei" w:cs="Microsoft YaHei" w:hint="eastAsia"/>
        </w:rPr>
        <w:t>企业微信提醒</w:t>
      </w:r>
      <w:proofErr w:type="gramEnd"/>
      <w:r>
        <w:rPr>
          <w:rFonts w:ascii="Microsoft YaHei" w:eastAsia="Microsoft YaHei" w:hAnsi="Microsoft YaHei" w:cs="Microsoft YaHei" w:hint="eastAsia"/>
        </w:rPr>
        <w:t xml:space="preserve">）               </w:t>
      </w:r>
    </w:p>
    <w:p w14:paraId="325BF2C7" w14:textId="77777777" w:rsidR="00CF6F30" w:rsidRDefault="00F0093C">
      <w:pPr>
        <w:numPr>
          <w:ilvl w:val="0"/>
          <w:numId w:val="47"/>
        </w:numPr>
        <w:ind w:leftChars="100" w:left="630"/>
      </w:pPr>
      <w:r>
        <w:rPr>
          <w:rFonts w:ascii="Microsoft YaHei" w:eastAsia="Microsoft YaHei" w:hAnsi="Microsoft YaHei" w:cs="Microsoft YaHei" w:hint="eastAsia"/>
        </w:rPr>
        <w:t xml:space="preserve">确认会议实际信息支持会议申请人、负责人重新编辑，会议结算完成后不支持编辑。 </w:t>
      </w:r>
    </w:p>
    <w:p w14:paraId="0C7D8C52" w14:textId="77777777" w:rsidR="00CF6F30" w:rsidRDefault="00F0093C">
      <w:pPr>
        <w:numPr>
          <w:ilvl w:val="0"/>
          <w:numId w:val="47"/>
        </w:numPr>
        <w:ind w:leftChars="100" w:left="630"/>
      </w:pPr>
      <w:r>
        <w:rPr>
          <w:rFonts w:ascii="Microsoft YaHei" w:eastAsia="Microsoft YaHei" w:hAnsi="Microsoft YaHei" w:cs="Microsoft YaHei" w:hint="eastAsia"/>
        </w:rPr>
        <w:t xml:space="preserve">确认会议实际信息无需审批。   </w:t>
      </w:r>
    </w:p>
    <w:p w14:paraId="477CD8F7" w14:textId="77777777" w:rsidR="00CF6F30" w:rsidRDefault="00F0093C">
      <w:pPr>
        <w:pStyle w:val="5"/>
        <w:tabs>
          <w:tab w:val="center" w:pos="6480"/>
          <w:tab w:val="right" w:pos="10440"/>
        </w:tabs>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3.5.3.1确认会议实际信息界面字段说明</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705"/>
        <w:gridCol w:w="1005"/>
        <w:gridCol w:w="705"/>
        <w:gridCol w:w="4965"/>
        <w:gridCol w:w="1635"/>
      </w:tblGrid>
      <w:tr w:rsidR="00CF6F30" w14:paraId="3B8F5F24" w14:textId="77777777">
        <w:trPr>
          <w:trHeight w:val="360"/>
        </w:trPr>
        <w:tc>
          <w:tcPr>
            <w:tcW w:w="705"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1B9C57E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模块</w:t>
            </w:r>
          </w:p>
        </w:tc>
        <w:tc>
          <w:tcPr>
            <w:tcW w:w="1005"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57E4AFB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字段</w:t>
            </w:r>
          </w:p>
        </w:tc>
        <w:tc>
          <w:tcPr>
            <w:tcW w:w="705"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7B35591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b/>
                <w:bCs/>
                <w:color w:val="FFFFFF"/>
                <w:sz w:val="20"/>
                <w:szCs w:val="20"/>
              </w:rPr>
              <w:t>是否必填</w:t>
            </w:r>
          </w:p>
        </w:tc>
        <w:tc>
          <w:tcPr>
            <w:tcW w:w="4965"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48A8ADB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字段逻辑</w:t>
            </w:r>
          </w:p>
        </w:tc>
        <w:tc>
          <w:tcPr>
            <w:tcW w:w="1635"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0A1DFD6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字段类型</w:t>
            </w:r>
          </w:p>
        </w:tc>
      </w:tr>
      <w:tr w:rsidR="00CF6F30" w14:paraId="077C2D4A" w14:textId="77777777">
        <w:trPr>
          <w:trHeight w:val="360"/>
        </w:trPr>
        <w:tc>
          <w:tcPr>
            <w:tcW w:w="70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1B23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确认会议实际信息</w:t>
            </w: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5D813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会议是否已举办</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27059"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0CD29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选择“否”时，下列字段仅保留【附件】（非必填）和【取消原因】（必填）；选择“是”时，出现下列全部字段</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8811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单选-平铺</w:t>
            </w:r>
          </w:p>
        </w:tc>
      </w:tr>
      <w:tr w:rsidR="00CF6F30" w14:paraId="396169D3"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41E227B4"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1A0A9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会议实际开始时间</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1539C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55F82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自动带出申请阶段的信息，允许修改；限制只可比会议实际结束时间早；</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DFC3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时间控件</w:t>
            </w:r>
          </w:p>
        </w:tc>
      </w:tr>
      <w:tr w:rsidR="00CF6F30" w14:paraId="6ED3B033"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6925A50F"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3A0F6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会议实际结束时间</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6D01C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E9638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自动带出申请阶段的信息，允许修改；限制只可比会议实际开始时间晚；</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9C8CD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时间控件</w:t>
            </w:r>
          </w:p>
        </w:tc>
      </w:tr>
      <w:tr w:rsidR="00CF6F30" w14:paraId="4AD07FE1"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4A1B993A"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213E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实际内部参会人数</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3140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33714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自动带出签到中，人员类型为员工的内部参会人员，可编辑</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EC2B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r>
      <w:tr w:rsidR="00CF6F30" w14:paraId="5F5CEB6B"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3BC6CAAF"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A5D4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实际外部参会人数（不含讲者）</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99ED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0ECE4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自动带出签到中，人员类型为外部参会人，可编辑</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0D756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r>
      <w:tr w:rsidR="00CF6F30" w14:paraId="018DFD36"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0AC05844"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6EDD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实际讲者人数</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003D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01013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自动带出所有讲者人数</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7686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r>
      <w:tr w:rsidR="00CF6F30" w14:paraId="76C7CCF8"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3F37AB67"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B75D6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实际议程</w:t>
            </w:r>
          </w:p>
        </w:tc>
        <w:tc>
          <w:tcPr>
            <w:tcW w:w="7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686BBD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496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29E1F4C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需提示“若有更新请上传”</w:t>
            </w:r>
          </w:p>
        </w:tc>
        <w:tc>
          <w:tcPr>
            <w:tcW w:w="163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C77B0D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r>
      <w:tr w:rsidR="00CF6F30" w14:paraId="3DFC030C"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6A0F2E04"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654D4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线上电子签到信息</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51B5D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9E34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51036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表格</w:t>
            </w:r>
          </w:p>
        </w:tc>
      </w:tr>
      <w:tr w:rsidR="00CF6F30" w14:paraId="49224E8C"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080DB689"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204AB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线上电子签到信息-序号</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EF0A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C2E38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A06A7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r>
      <w:tr w:rsidR="00CF6F30" w14:paraId="1FC9F9EC"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442C248E"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83314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线上电子签到信息-姓名</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74F6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7D388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不可编辑，仅展示，带出会中签到的人员姓名</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EF137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r>
      <w:tr w:rsidR="00CF6F30" w14:paraId="3AF80E1E"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22858FBA"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E7A6D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线上电子签到信息-工作单位</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9536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00D46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不可编辑，仅展示，带出会中签到的人员工作单位</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172A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r>
      <w:tr w:rsidR="00CF6F30" w14:paraId="74D0F272"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59425722"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15A31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线上电子签到信息-科室</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1DBCB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D5D6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不可编辑，仅展示，带出会中签到的人员科室</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5C0C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r>
      <w:tr w:rsidR="00CF6F30" w14:paraId="2ECAC393"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0EF1F80E"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C5DD8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线上电子签到信息-签到地点</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0062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8703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不可编辑，仅展示，带出会中签到人员最新的签到地点；</w:t>
            </w:r>
            <w:proofErr w:type="gramStart"/>
            <w:r>
              <w:rPr>
                <w:rFonts w:ascii="Microsoft YaHei" w:eastAsia="Microsoft YaHei" w:hAnsi="Microsoft YaHei" w:hint="eastAsia"/>
                <w:color w:val="000000"/>
                <w:sz w:val="20"/>
                <w:szCs w:val="20"/>
              </w:rPr>
              <w:t>纯线上</w:t>
            </w:r>
            <w:proofErr w:type="gramEnd"/>
            <w:r>
              <w:rPr>
                <w:rFonts w:ascii="Microsoft YaHei" w:eastAsia="Microsoft YaHei" w:hAnsi="Microsoft YaHei" w:hint="eastAsia"/>
                <w:color w:val="000000"/>
                <w:sz w:val="20"/>
                <w:szCs w:val="20"/>
              </w:rPr>
              <w:t>会由于没有签到地点，因此展示“-”即可；</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5BF5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r>
      <w:tr w:rsidR="00CF6F30" w14:paraId="71680B52"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33BDBD1D"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0CCBC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线上电子签到信息-签到时间</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F2DE7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4CA1F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不可编辑，仅展示，带出会中签到人员最新的签到时间</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EF5A4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r>
      <w:tr w:rsidR="00CF6F30" w14:paraId="23AEC2AD"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3F873057"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5654A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线上电子签到信息-参会</w:t>
            </w:r>
            <w:proofErr w:type="gramStart"/>
            <w:r>
              <w:rPr>
                <w:rFonts w:ascii="Microsoft YaHei" w:eastAsia="Microsoft YaHei" w:hAnsi="Microsoft YaHei" w:hint="eastAsia"/>
                <w:color w:val="000000"/>
                <w:sz w:val="20"/>
                <w:szCs w:val="20"/>
              </w:rPr>
              <w:t>人类型</w:t>
            </w:r>
            <w:proofErr w:type="gramEnd"/>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A0C0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ABD9A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不可编辑，仅展示，带出会中签到人员的参会</w:t>
            </w:r>
            <w:proofErr w:type="gramStart"/>
            <w:r>
              <w:rPr>
                <w:rFonts w:ascii="Microsoft YaHei" w:eastAsia="Microsoft YaHei" w:hAnsi="Microsoft YaHei" w:hint="eastAsia"/>
                <w:color w:val="000000"/>
                <w:sz w:val="20"/>
                <w:szCs w:val="20"/>
              </w:rPr>
              <w:t>人类型</w:t>
            </w:r>
            <w:proofErr w:type="gramEnd"/>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C8F01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r>
      <w:tr w:rsidR="00CF6F30" w14:paraId="5AE090E3"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026F1C0D"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93D0D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线上电子签到信息-人员类型</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0028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2DE2F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不可编辑，仅展示，带出会中签到人员的人员类型</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68E33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r>
      <w:tr w:rsidR="00CF6F30" w14:paraId="794ACF4C"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7423363E"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E4EA4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线下签到表</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D568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Y/N</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ED489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若线上电子签到信息无数据，需上传线下签到表</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7AB7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r>
      <w:tr w:rsidR="00CF6F30" w14:paraId="62CA7335"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45FF7E3C"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9AA5B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会议照片</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D4B9EB"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ED553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1）照片数据来源于会议执行过程中所上传的会议照片，可预览、可下载（预览、</w:t>
            </w:r>
            <w:proofErr w:type="gramStart"/>
            <w:r>
              <w:rPr>
                <w:rFonts w:ascii="Microsoft YaHei" w:eastAsia="Microsoft YaHei" w:hAnsi="Microsoft YaHei" w:hint="eastAsia"/>
                <w:color w:val="000000"/>
                <w:sz w:val="20"/>
                <w:szCs w:val="20"/>
              </w:rPr>
              <w:t>下载带</w:t>
            </w:r>
            <w:proofErr w:type="gramEnd"/>
            <w:r>
              <w:rPr>
                <w:rFonts w:ascii="Microsoft YaHei" w:eastAsia="Microsoft YaHei" w:hAnsi="Microsoft YaHei" w:hint="eastAsia"/>
                <w:color w:val="000000"/>
                <w:sz w:val="20"/>
                <w:szCs w:val="20"/>
              </w:rPr>
              <w:t>水印）、不可删除；</w:t>
            </w:r>
          </w:p>
          <w:p w14:paraId="62EA3D6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lastRenderedPageBreak/>
              <w:t>2）若无照片显示，则显示空白区域；</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3456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lastRenderedPageBreak/>
              <w:t>附件</w:t>
            </w:r>
          </w:p>
        </w:tc>
      </w:tr>
      <w:tr w:rsidR="00CF6F30" w14:paraId="3849BCF4"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0BB29C96"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DE24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会后补充照片</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EE26A"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Y/N</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50B27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1）可以从本地上传会后补充照片；</w:t>
            </w:r>
          </w:p>
          <w:p w14:paraId="34DB03F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2）当“会议照片”存在照片时，非必填；</w:t>
            </w:r>
          </w:p>
          <w:p w14:paraId="51336C2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3）当“会议照片”不存在照片时，必填。</w:t>
            </w:r>
          </w:p>
          <w:p w14:paraId="3CC7E23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4）展示提示: 只有下列类型的照片文件才可以被上传：gif、jpeg、jpg、</w:t>
            </w:r>
            <w:proofErr w:type="spellStart"/>
            <w:r>
              <w:rPr>
                <w:rFonts w:ascii="Microsoft YaHei" w:eastAsia="Microsoft YaHei" w:hAnsi="Microsoft YaHei" w:hint="eastAsia"/>
                <w:color w:val="000000"/>
                <w:sz w:val="20"/>
                <w:szCs w:val="20"/>
              </w:rPr>
              <w:t>png</w:t>
            </w:r>
            <w:proofErr w:type="spellEnd"/>
            <w:r>
              <w:rPr>
                <w:rFonts w:ascii="Microsoft YaHei" w:eastAsia="Microsoft YaHei" w:hAnsi="Microsoft YaHei" w:hint="eastAsia"/>
                <w:color w:val="000000"/>
                <w:sz w:val="20"/>
                <w:szCs w:val="20"/>
              </w:rPr>
              <w:t>，最大20M</w:t>
            </w:r>
          </w:p>
          <w:p w14:paraId="5B3E229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5）上传不带水印，不可预览、可下载（下载不带水印）、可删除；</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C2913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r>
      <w:tr w:rsidR="00CF6F30" w14:paraId="4FEE36C1"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7FE2ABB0"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E170F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其他附件</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B8125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4868C"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CA74C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r>
      <w:tr w:rsidR="00CF6F30" w14:paraId="31358DAD" w14:textId="77777777">
        <w:trPr>
          <w:trHeight w:val="360"/>
        </w:trPr>
        <w:tc>
          <w:tcPr>
            <w:tcW w:w="705" w:type="dxa"/>
            <w:vMerge/>
            <w:tcBorders>
              <w:top w:val="single" w:sz="4" w:space="0" w:color="000000"/>
              <w:left w:val="single" w:sz="4" w:space="0" w:color="000000"/>
              <w:bottom w:val="single" w:sz="4" w:space="0" w:color="000000"/>
              <w:right w:val="single" w:sz="4" w:space="0" w:color="000000"/>
            </w:tcBorders>
            <w:vAlign w:val="center"/>
          </w:tcPr>
          <w:p w14:paraId="00B762C2" w14:textId="77777777" w:rsidR="00CF6F30" w:rsidRDefault="00CF6F30">
            <w:pPr>
              <w:rPr>
                <w:rFonts w:ascii="DengXian" w:eastAsia="DengXian" w:hAnsi="DengXian" w:cs="Times New Roman" w:hint="eastAsia"/>
                <w:kern w:val="0"/>
              </w:rPr>
            </w:pPr>
          </w:p>
        </w:tc>
        <w:tc>
          <w:tcPr>
            <w:tcW w:w="1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545B6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备注</w:t>
            </w:r>
          </w:p>
        </w:tc>
        <w:tc>
          <w:tcPr>
            <w:tcW w:w="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428D3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Y/N</w:t>
            </w:r>
          </w:p>
        </w:tc>
        <w:tc>
          <w:tcPr>
            <w:tcW w:w="4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2FD7A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不满足合</w:t>
            </w:r>
            <w:proofErr w:type="gramStart"/>
            <w:r>
              <w:rPr>
                <w:rFonts w:ascii="Microsoft YaHei" w:eastAsia="Microsoft YaHei" w:hAnsi="Microsoft YaHei" w:hint="eastAsia"/>
                <w:color w:val="000000"/>
                <w:sz w:val="20"/>
                <w:szCs w:val="20"/>
              </w:rPr>
              <w:t>规</w:t>
            </w:r>
            <w:proofErr w:type="gramEnd"/>
            <w:r>
              <w:rPr>
                <w:rFonts w:ascii="Microsoft YaHei" w:eastAsia="Microsoft YaHei" w:hAnsi="Microsoft YaHei" w:hint="eastAsia"/>
                <w:color w:val="000000"/>
                <w:sz w:val="20"/>
                <w:szCs w:val="20"/>
              </w:rPr>
              <w:t>要求、上传线下签到表、上传会后补充照片都必须填写备注</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6FDB1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r>
    </w:tbl>
    <w:p w14:paraId="6E88EADB" w14:textId="77777777" w:rsidR="00CF6F30" w:rsidRDefault="00CF6F30"/>
    <w:p w14:paraId="15A6B891" w14:textId="77777777" w:rsidR="00CF6F30" w:rsidRDefault="00CF6F30">
      <w:pPr>
        <w:rPr>
          <w:rFonts w:ascii="Microsoft YaHei" w:eastAsia="Microsoft YaHei" w:hAnsi="Microsoft YaHei" w:cs="Microsoft YaHei" w:hint="eastAsia"/>
        </w:rPr>
      </w:pPr>
    </w:p>
    <w:p w14:paraId="38034075"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3.5.4会后结算-讲课费结算</w:t>
      </w:r>
    </w:p>
    <w:p w14:paraId="6FCCA1AA" w14:textId="77777777" w:rsidR="00CF6F30" w:rsidRDefault="00F0093C">
      <w:pPr>
        <w:numPr>
          <w:ilvl w:val="0"/>
          <w:numId w:val="48"/>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用户确认会议实际信息后，可进行讲者劳务费结算；</w:t>
      </w:r>
    </w:p>
    <w:p w14:paraId="1862FCCF" w14:textId="77777777" w:rsidR="00CF6F30" w:rsidRDefault="00F0093C">
      <w:pPr>
        <w:numPr>
          <w:ilvl w:val="0"/>
          <w:numId w:val="48"/>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系统自动带出申请阶段的讲者名单及服务信息，列表字段包括劳务费单号、讲者（姓名、讲者编号、医院、科室、职称、等级）、服务类型、净劳务费、劳务费（含税）、讲者单次协议签署状态、讲者照片、会议照片和查看详情；</w:t>
      </w:r>
    </w:p>
    <w:p w14:paraId="28894307" w14:textId="77777777" w:rsidR="00CF6F30" w:rsidRDefault="00F0093C">
      <w:pPr>
        <w:numPr>
          <w:ilvl w:val="0"/>
          <w:numId w:val="48"/>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点击结算劳务费，可编辑讲者名单和提交结算审批：</w:t>
      </w:r>
    </w:p>
    <w:p w14:paraId="34DD355E" w14:textId="77777777" w:rsidR="00CF6F30" w:rsidRDefault="00F0093C">
      <w:pPr>
        <w:rPr>
          <w:rFonts w:ascii="Microsoft YaHei" w:eastAsia="Microsoft YaHei" w:hAnsi="Microsoft YaHei" w:cs="Microsoft YaHei" w:hint="eastAsia"/>
          <w:color w:val="FF0000"/>
        </w:rPr>
      </w:pPr>
      <w:r>
        <w:rPr>
          <w:rFonts w:ascii="Microsoft YaHei" w:eastAsia="Microsoft YaHei" w:hAnsi="Microsoft YaHei" w:cs="Microsoft YaHei"/>
          <w:noProof/>
          <w:color w:val="FF0000"/>
        </w:rPr>
        <w:drawing>
          <wp:inline distT="0" distB="0" distL="0" distR="0" wp14:anchorId="00F007A2" wp14:editId="13618448">
            <wp:extent cx="6363970" cy="2003425"/>
            <wp:effectExtent l="0" t="0" r="11430" b="3175"/>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63"/>
                    <a:stretch>
                      <a:fillRect/>
                    </a:stretch>
                  </pic:blipFill>
                  <pic:spPr>
                    <a:xfrm>
                      <a:off x="0" y="0"/>
                      <a:ext cx="6363970" cy="2003472"/>
                    </a:xfrm>
                    <a:prstGeom prst="rect">
                      <a:avLst/>
                    </a:prstGeom>
                  </pic:spPr>
                </pic:pic>
              </a:graphicData>
            </a:graphic>
          </wp:inline>
        </w:drawing>
      </w:r>
    </w:p>
    <w:p w14:paraId="2555181D" w14:textId="77777777" w:rsidR="00CF6F30" w:rsidRDefault="00F0093C">
      <w:pPr>
        <w:rPr>
          <w:rFonts w:ascii="Microsoft YaHei" w:eastAsia="Microsoft YaHei" w:hAnsi="Microsoft YaHei" w:cs="Microsoft YaHei" w:hint="eastAsia"/>
          <w:color w:val="FF0000"/>
        </w:rPr>
      </w:pPr>
      <w:r>
        <w:rPr>
          <w:rFonts w:ascii="Microsoft YaHei" w:eastAsia="Microsoft YaHei" w:hAnsi="Microsoft YaHei" w:cs="Microsoft YaHei"/>
          <w:noProof/>
          <w:color w:val="FF0000"/>
        </w:rPr>
        <w:lastRenderedPageBreak/>
        <w:drawing>
          <wp:inline distT="0" distB="0" distL="0" distR="0" wp14:anchorId="1F1C7B00" wp14:editId="22A780DC">
            <wp:extent cx="6363970" cy="5134610"/>
            <wp:effectExtent l="0" t="0" r="11430" b="2159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64"/>
                    <a:stretch>
                      <a:fillRect/>
                    </a:stretch>
                  </pic:blipFill>
                  <pic:spPr>
                    <a:xfrm>
                      <a:off x="0" y="0"/>
                      <a:ext cx="6363970" cy="5134877"/>
                    </a:xfrm>
                    <a:prstGeom prst="rect">
                      <a:avLst/>
                    </a:prstGeom>
                  </pic:spPr>
                </pic:pic>
              </a:graphicData>
            </a:graphic>
          </wp:inline>
        </w:drawing>
      </w:r>
    </w:p>
    <w:p w14:paraId="4C8AD685" w14:textId="77777777" w:rsidR="00CF6F30" w:rsidRDefault="00F0093C">
      <w:pPr>
        <w:rPr>
          <w:rFonts w:ascii="Microsoft YaHei" w:eastAsia="Microsoft YaHei" w:hAnsi="Microsoft YaHei" w:cs="Microsoft YaHei" w:hint="eastAsia"/>
          <w:color w:val="FF0000"/>
        </w:rPr>
      </w:pPr>
      <w:r>
        <w:rPr>
          <w:rFonts w:ascii="Microsoft YaHei" w:eastAsia="Microsoft YaHei" w:hAnsi="Microsoft YaHei" w:cs="Microsoft YaHei"/>
          <w:noProof/>
          <w:color w:val="FF0000"/>
        </w:rPr>
        <w:drawing>
          <wp:inline distT="0" distB="0" distL="0" distR="0" wp14:anchorId="0F074F8E" wp14:editId="2683AB54">
            <wp:extent cx="6363970" cy="3165475"/>
            <wp:effectExtent l="0" t="0" r="11430" b="9525"/>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65"/>
                    <a:stretch>
                      <a:fillRect/>
                    </a:stretch>
                  </pic:blipFill>
                  <pic:spPr>
                    <a:xfrm>
                      <a:off x="0" y="0"/>
                      <a:ext cx="6363970" cy="3165583"/>
                    </a:xfrm>
                    <a:prstGeom prst="rect">
                      <a:avLst/>
                    </a:prstGeom>
                  </pic:spPr>
                </pic:pic>
              </a:graphicData>
            </a:graphic>
          </wp:inline>
        </w:drawing>
      </w:r>
    </w:p>
    <w:p w14:paraId="055478D2" w14:textId="77777777" w:rsidR="00CF6F30" w:rsidRDefault="00CF6F30">
      <w:pPr>
        <w:rPr>
          <w:rFonts w:ascii="Microsoft YaHei" w:eastAsia="Microsoft YaHei" w:hAnsi="Microsoft YaHei" w:cs="Microsoft YaHei" w:hint="eastAsia"/>
        </w:rPr>
      </w:pPr>
    </w:p>
    <w:p w14:paraId="14ABD53A" w14:textId="77777777" w:rsidR="00CF6F30" w:rsidRDefault="00F0093C">
      <w:pPr>
        <w:numPr>
          <w:ilvl w:val="0"/>
          <w:numId w:val="48"/>
        </w:numPr>
        <w:rPr>
          <w:rFonts w:ascii="Microsoft YaHei" w:eastAsia="Microsoft YaHei" w:hAnsi="Microsoft YaHei" w:cs="Microsoft YaHei" w:hint="eastAsia"/>
        </w:rPr>
      </w:pPr>
      <w:r>
        <w:rPr>
          <w:rFonts w:ascii="Microsoft YaHei" w:eastAsia="Microsoft YaHei" w:hAnsi="Microsoft YaHei" w:cs="Microsoft YaHei" w:hint="eastAsia"/>
        </w:rPr>
        <w:lastRenderedPageBreak/>
        <w:t>编辑校验逻辑：</w:t>
      </w:r>
    </w:p>
    <w:p w14:paraId="1F1FC9BF" w14:textId="77777777" w:rsidR="00CF6F30" w:rsidRDefault="00F0093C">
      <w:pPr>
        <w:numPr>
          <w:ilvl w:val="0"/>
          <w:numId w:val="49"/>
        </w:numPr>
        <w:rPr>
          <w:rFonts w:ascii="Microsoft YaHei" w:eastAsia="Microsoft YaHei" w:hAnsi="Microsoft YaHei" w:cs="Microsoft YaHei" w:hint="eastAsia"/>
        </w:rPr>
      </w:pPr>
      <w:r>
        <w:rPr>
          <w:rFonts w:ascii="Microsoft YaHei" w:eastAsia="Microsoft YaHei" w:hAnsi="Microsoft YaHei" w:cs="Microsoft YaHei" w:hint="eastAsia"/>
        </w:rPr>
        <w:t>点击编辑讲者名单，可修改审批状态为待提交、审批拒绝、退回补充材料、已撤回</w:t>
      </w:r>
      <w:proofErr w:type="gramStart"/>
      <w:r>
        <w:rPr>
          <w:rFonts w:ascii="Microsoft YaHei" w:eastAsia="Microsoft YaHei" w:hAnsi="Microsoft YaHei" w:cs="Microsoft YaHei" w:hint="eastAsia"/>
        </w:rPr>
        <w:t>的讲者的讲者</w:t>
      </w:r>
      <w:proofErr w:type="gramEnd"/>
      <w:r>
        <w:rPr>
          <w:rFonts w:ascii="Microsoft YaHei" w:eastAsia="Microsoft YaHei" w:hAnsi="Microsoft YaHei" w:cs="Microsoft YaHei" w:hint="eastAsia"/>
        </w:rPr>
        <w:t>信息，但只能往下调整服务费，不可往上调整；</w:t>
      </w:r>
    </w:p>
    <w:p w14:paraId="218B564B" w14:textId="77777777" w:rsidR="00CF6F30" w:rsidRDefault="00F0093C">
      <w:pPr>
        <w:numPr>
          <w:ilvl w:val="0"/>
          <w:numId w:val="49"/>
        </w:numPr>
        <w:rPr>
          <w:rFonts w:ascii="Microsoft YaHei" w:eastAsia="Microsoft YaHei" w:hAnsi="Microsoft YaHei" w:cs="Microsoft YaHei" w:hint="eastAsia"/>
        </w:rPr>
      </w:pPr>
      <w:r>
        <w:rPr>
          <w:rFonts w:ascii="Microsoft YaHei" w:eastAsia="Microsoft YaHei" w:hAnsi="Microsoft YaHei" w:cs="Microsoft YaHei" w:hint="eastAsia"/>
        </w:rPr>
        <w:t>不可进行新增讲者，只能变更或删除审批状态为待提交、审批拒绝、已撤回的讲者。变更讲者，讲课</w:t>
      </w:r>
      <w:proofErr w:type="gramStart"/>
      <w:r>
        <w:rPr>
          <w:rFonts w:ascii="Microsoft YaHei" w:eastAsia="Microsoft YaHei" w:hAnsi="Microsoft YaHei" w:cs="Microsoft YaHei" w:hint="eastAsia"/>
        </w:rPr>
        <w:t>费不可</w:t>
      </w:r>
      <w:proofErr w:type="gramEnd"/>
      <w:r>
        <w:rPr>
          <w:rFonts w:ascii="Microsoft YaHei" w:eastAsia="Microsoft YaHei" w:hAnsi="Microsoft YaHei" w:cs="Microsoft YaHei" w:hint="eastAsia"/>
        </w:rPr>
        <w:t>超过申请费用。</w:t>
      </w:r>
    </w:p>
    <w:p w14:paraId="797A2DAB" w14:textId="77777777" w:rsidR="00CF6F30" w:rsidRDefault="00F0093C">
      <w:pPr>
        <w:numPr>
          <w:ilvl w:val="0"/>
          <w:numId w:val="49"/>
        </w:numPr>
        <w:rPr>
          <w:rFonts w:ascii="Microsoft YaHei" w:eastAsia="Microsoft YaHei" w:hAnsi="Microsoft YaHei" w:cs="Microsoft YaHei" w:hint="eastAsia"/>
        </w:rPr>
      </w:pPr>
      <w:r>
        <w:rPr>
          <w:rFonts w:ascii="Microsoft YaHei" w:eastAsia="Microsoft YaHei" w:hAnsi="Microsoft YaHei" w:cs="Microsoft YaHei" w:hint="eastAsia"/>
        </w:rPr>
        <w:t>讲者管控规则同申请阶段（比例、费用等）；</w:t>
      </w:r>
    </w:p>
    <w:p w14:paraId="5F3702B0" w14:textId="77777777" w:rsidR="00CF6F30" w:rsidRDefault="00F0093C">
      <w:pPr>
        <w:numPr>
          <w:ilvl w:val="0"/>
          <w:numId w:val="49"/>
        </w:numPr>
        <w:rPr>
          <w:rFonts w:ascii="Microsoft YaHei" w:eastAsia="Microsoft YaHei" w:hAnsi="Microsoft YaHei" w:cs="Microsoft YaHei" w:hint="eastAsia"/>
        </w:rPr>
      </w:pPr>
      <w:r>
        <w:rPr>
          <w:rFonts w:ascii="Microsoft YaHei" w:eastAsia="Microsoft YaHei" w:hAnsi="Microsoft YaHei" w:cs="Microsoft YaHei" w:hint="eastAsia"/>
        </w:rPr>
        <w:t>必须上传讲者照片，只可选择会中上传和会后补充的照片，可以选择多张；可以下载、删除讲者照片（下载不带水印）；</w:t>
      </w:r>
    </w:p>
    <w:p w14:paraId="5C6F06A8" w14:textId="77777777" w:rsidR="00CF6F30" w:rsidRDefault="00F0093C">
      <w:pPr>
        <w:numPr>
          <w:ilvl w:val="0"/>
          <w:numId w:val="48"/>
        </w:numPr>
        <w:rPr>
          <w:rFonts w:ascii="Microsoft YaHei" w:eastAsia="Microsoft YaHei" w:hAnsi="Microsoft YaHei" w:cs="Microsoft YaHei" w:hint="eastAsia"/>
        </w:rPr>
      </w:pPr>
      <w:r>
        <w:rPr>
          <w:rFonts w:ascii="Microsoft YaHei" w:eastAsia="Microsoft YaHei" w:hAnsi="Microsoft YaHei" w:cs="Microsoft YaHei" w:hint="eastAsia"/>
        </w:rPr>
        <w:t>保存校验逻辑：</w:t>
      </w:r>
    </w:p>
    <w:p w14:paraId="2A5F4A60" w14:textId="77777777" w:rsidR="00CF6F30" w:rsidRDefault="00F0093C">
      <w:pPr>
        <w:numPr>
          <w:ilvl w:val="0"/>
          <w:numId w:val="49"/>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符合讲者管控规则（同申请阶段）</w:t>
      </w:r>
    </w:p>
    <w:p w14:paraId="24B51B92" w14:textId="77777777" w:rsidR="00CF6F30" w:rsidRDefault="00F0093C">
      <w:pPr>
        <w:numPr>
          <w:ilvl w:val="0"/>
          <w:numId w:val="49"/>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讲者照片不为空</w:t>
      </w:r>
    </w:p>
    <w:p w14:paraId="52EF6995" w14:textId="77777777" w:rsidR="00CF6F30" w:rsidRDefault="00F0093C">
      <w:pPr>
        <w:numPr>
          <w:ilvl w:val="0"/>
          <w:numId w:val="49"/>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讲课费只允许往下调整</w:t>
      </w:r>
    </w:p>
    <w:p w14:paraId="45B26626" w14:textId="77777777" w:rsidR="00CF6F30" w:rsidRDefault="00F0093C">
      <w:pPr>
        <w:rPr>
          <w:rFonts w:ascii="Microsoft YaHei" w:eastAsia="Microsoft YaHei" w:hAnsi="Microsoft YaHei" w:cs="Microsoft YaHei" w:hint="eastAsia"/>
          <w:color w:val="FF0000"/>
        </w:rPr>
      </w:pPr>
      <w:r>
        <w:rPr>
          <w:noProof/>
        </w:rPr>
        <w:drawing>
          <wp:inline distT="0" distB="0" distL="0" distR="0" wp14:anchorId="24508235" wp14:editId="3F9FEE6D">
            <wp:extent cx="6363970" cy="5134610"/>
            <wp:effectExtent l="0" t="0" r="11430" b="2159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64"/>
                    <a:srcRect/>
                    <a:stretch>
                      <a:fillRect/>
                    </a:stretch>
                  </pic:blipFill>
                  <pic:spPr>
                    <a:xfrm>
                      <a:off x="0" y="0"/>
                      <a:ext cx="6363970" cy="5134877"/>
                    </a:xfrm>
                    <a:prstGeom prst="rect">
                      <a:avLst/>
                    </a:prstGeom>
                  </pic:spPr>
                </pic:pic>
              </a:graphicData>
            </a:graphic>
          </wp:inline>
        </w:drawing>
      </w:r>
    </w:p>
    <w:p w14:paraId="6805A4A8" w14:textId="77777777" w:rsidR="00CF6F30" w:rsidRDefault="00F0093C">
      <w:pPr>
        <w:numPr>
          <w:ilvl w:val="0"/>
          <w:numId w:val="48"/>
        </w:numPr>
        <w:rPr>
          <w:rFonts w:ascii="Microsoft YaHei" w:eastAsia="Microsoft YaHei" w:hAnsi="Microsoft YaHei" w:cs="Microsoft YaHei" w:hint="eastAsia"/>
        </w:rPr>
      </w:pPr>
      <w:r>
        <w:rPr>
          <w:rFonts w:ascii="Microsoft YaHei" w:eastAsia="Microsoft YaHei" w:hAnsi="Microsoft YaHei" w:cs="Microsoft YaHei" w:hint="eastAsia"/>
        </w:rPr>
        <w:t>结算校验逻辑：</w:t>
      </w:r>
    </w:p>
    <w:p w14:paraId="3B8AAD9A" w14:textId="77777777" w:rsidR="00CF6F30" w:rsidRDefault="00F0093C">
      <w:pPr>
        <w:numPr>
          <w:ilvl w:val="0"/>
          <w:numId w:val="49"/>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保存后，可任意</w:t>
      </w:r>
      <w:proofErr w:type="gramStart"/>
      <w:r>
        <w:rPr>
          <w:rFonts w:ascii="Microsoft YaHei" w:eastAsia="Microsoft YaHei" w:hAnsi="Microsoft YaHei" w:cs="Microsoft YaHei" w:hint="eastAsia"/>
        </w:rPr>
        <w:t>勾选需要</w:t>
      </w:r>
      <w:proofErr w:type="gramEnd"/>
      <w:r>
        <w:rPr>
          <w:rFonts w:ascii="Microsoft YaHei" w:eastAsia="Microsoft YaHei" w:hAnsi="Microsoft YaHei" w:cs="Microsoft YaHei" w:hint="eastAsia"/>
        </w:rPr>
        <w:t>结算且可结算的讲者进行结算申请</w:t>
      </w:r>
    </w:p>
    <w:p w14:paraId="5232CE5A" w14:textId="77777777" w:rsidR="00CF6F30" w:rsidRDefault="00F0093C">
      <w:pPr>
        <w:numPr>
          <w:ilvl w:val="0"/>
          <w:numId w:val="49"/>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审批状态为待提交的，才可进行结算</w:t>
      </w:r>
    </w:p>
    <w:p w14:paraId="022331A2" w14:textId="77777777" w:rsidR="00CF6F30" w:rsidRDefault="00F0093C">
      <w:pPr>
        <w:numPr>
          <w:ilvl w:val="0"/>
          <w:numId w:val="49"/>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lastRenderedPageBreak/>
        <w:t>所有讲者的单次协议必须签署，才可进行结算</w:t>
      </w:r>
    </w:p>
    <w:p w14:paraId="1B33CCA6" w14:textId="77777777" w:rsidR="00CF6F30" w:rsidRDefault="00F0093C">
      <w:pPr>
        <w:numPr>
          <w:ilvl w:val="0"/>
          <w:numId w:val="49"/>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劳务费为0元的讲者提交结算后自动审批通过</w:t>
      </w:r>
    </w:p>
    <w:p w14:paraId="2D3ECA02" w14:textId="77777777" w:rsidR="00CF6F30" w:rsidRDefault="00F0093C">
      <w:pPr>
        <w:numPr>
          <w:ilvl w:val="0"/>
          <w:numId w:val="48"/>
        </w:numPr>
        <w:rPr>
          <w:rFonts w:ascii="Microsoft YaHei" w:eastAsia="Microsoft YaHei" w:hAnsi="Microsoft YaHei" w:cs="Microsoft YaHei" w:hint="eastAsia"/>
        </w:rPr>
      </w:pPr>
      <w:r>
        <w:rPr>
          <w:rFonts w:ascii="Microsoft YaHei" w:eastAsia="Microsoft YaHei" w:hAnsi="Microsoft YaHei" w:cs="Microsoft YaHei" w:hint="eastAsia"/>
        </w:rPr>
        <w:t>撤回申请</w:t>
      </w:r>
    </w:p>
    <w:p w14:paraId="5CD88711" w14:textId="77777777" w:rsidR="00CF6F30" w:rsidRDefault="00F0093C">
      <w:pPr>
        <w:numPr>
          <w:ilvl w:val="0"/>
          <w:numId w:val="49"/>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首次提交审批或审批不通过、退回补充材料、主动撤回后再次提交申请（即审批状态为待审批）的讲者结算申请，在未审批通过之前可以撤回申请</w:t>
      </w:r>
    </w:p>
    <w:p w14:paraId="79C276EE" w14:textId="77777777" w:rsidR="00CF6F30" w:rsidRDefault="00F0093C">
      <w:pPr>
        <w:numPr>
          <w:ilvl w:val="0"/>
          <w:numId w:val="49"/>
        </w:numPr>
        <w:tabs>
          <w:tab w:val="clear" w:pos="840"/>
          <w:tab w:val="left" w:pos="420"/>
        </w:tabs>
        <w:rPr>
          <w:rFonts w:ascii="Microsoft YaHei" w:eastAsia="Microsoft YaHei" w:hAnsi="Microsoft YaHei" w:cs="Microsoft YaHei" w:hint="eastAsia"/>
        </w:rPr>
      </w:pPr>
      <w:r>
        <w:rPr>
          <w:rFonts w:ascii="Microsoft YaHei" w:eastAsia="Microsoft YaHei" w:hAnsi="Microsoft YaHei" w:cs="Microsoft YaHei" w:hint="eastAsia"/>
        </w:rPr>
        <w:t>确认撤回后，可以进行讲者信息编辑</w:t>
      </w:r>
    </w:p>
    <w:p w14:paraId="34598DE9" w14:textId="77777777" w:rsidR="00CF6F30" w:rsidRDefault="00CF6F30">
      <w:pPr>
        <w:tabs>
          <w:tab w:val="left" w:pos="420"/>
        </w:tabs>
        <w:ind w:left="840"/>
        <w:rPr>
          <w:rFonts w:ascii="Microsoft YaHei" w:eastAsia="Microsoft YaHei" w:hAnsi="Microsoft YaHei" w:cs="Microsoft YaHei" w:hint="eastAsia"/>
        </w:rPr>
      </w:pPr>
    </w:p>
    <w:p w14:paraId="6AA5EA73"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3.5.5会后结算-对公付款/个人报销结算</w:t>
      </w:r>
    </w:p>
    <w:p w14:paraId="10F07B99" w14:textId="77777777" w:rsidR="00CF6F30" w:rsidRDefault="00F0093C">
      <w:pPr>
        <w:numPr>
          <w:ilvl w:val="0"/>
          <w:numId w:val="50"/>
        </w:numPr>
        <w:ind w:leftChars="100" w:left="630"/>
        <w:rPr>
          <w:rFonts w:ascii="Microsoft YaHei" w:eastAsia="Microsoft YaHei" w:hAnsi="Microsoft YaHei" w:cs="Microsoft YaHei" w:hint="eastAsia"/>
        </w:rPr>
      </w:pPr>
      <w:proofErr w:type="gramStart"/>
      <w:r>
        <w:rPr>
          <w:rFonts w:ascii="Microsoft YaHei" w:eastAsia="Microsoft YaHei" w:hAnsi="Microsoft YaHei" w:cs="Microsoft YaHei" w:hint="eastAsia"/>
        </w:rPr>
        <w:t>用户云简中</w:t>
      </w:r>
      <w:proofErr w:type="gramEnd"/>
      <w:r>
        <w:rPr>
          <w:rFonts w:ascii="Microsoft YaHei" w:eastAsia="Microsoft YaHei" w:hAnsi="Microsoft YaHei" w:cs="Microsoft YaHei" w:hint="eastAsia"/>
        </w:rPr>
        <w:t>发起对公付款/个人报销结算，关联会议信息。</w:t>
      </w:r>
      <w:proofErr w:type="gramStart"/>
      <w:r>
        <w:rPr>
          <w:rFonts w:ascii="Microsoft YaHei" w:eastAsia="Microsoft YaHei" w:hAnsi="Microsoft YaHei" w:cs="Microsoft YaHei" w:hint="eastAsia"/>
        </w:rPr>
        <w:t>由云简回传</w:t>
      </w:r>
      <w:proofErr w:type="gramEnd"/>
      <w:r>
        <w:rPr>
          <w:rFonts w:ascii="Microsoft YaHei" w:eastAsia="Microsoft YaHei" w:hAnsi="Microsoft YaHei" w:cs="Microsoft YaHei" w:hint="eastAsia"/>
        </w:rPr>
        <w:t>对公付款/个人报销结算到EMS中。付款结算展示</w:t>
      </w:r>
      <w:proofErr w:type="gramStart"/>
      <w:r>
        <w:rPr>
          <w:rFonts w:ascii="Microsoft YaHei" w:eastAsia="Microsoft YaHei" w:hAnsi="Microsoft YaHei" w:cs="Microsoft YaHei" w:hint="eastAsia"/>
        </w:rPr>
        <w:t>回传云简</w:t>
      </w:r>
      <w:proofErr w:type="gramEnd"/>
      <w:r>
        <w:rPr>
          <w:rFonts w:ascii="Microsoft YaHei" w:eastAsia="Microsoft YaHei" w:hAnsi="Microsoft YaHei" w:cs="Microsoft YaHei" w:hint="eastAsia"/>
        </w:rPr>
        <w:t>的结算单号、</w:t>
      </w:r>
      <w:r>
        <w:rPr>
          <w:rFonts w:ascii="Microsoft YaHei" w:eastAsia="Microsoft YaHei" w:hAnsi="Microsoft YaHei" w:cs="Microsoft YaHei" w:hint="eastAsia"/>
          <w:color w:val="FF0000"/>
        </w:rPr>
        <w:t>第三方机构名称/员工名称、第三方机构编码/员工工号</w:t>
      </w:r>
      <w:r>
        <w:rPr>
          <w:rFonts w:ascii="Microsoft YaHei" w:eastAsia="Microsoft YaHei" w:hAnsi="Microsoft YaHei" w:cs="Microsoft YaHei" w:hint="eastAsia"/>
        </w:rPr>
        <w:t>、结算金额、付款状态、付款时间。</w:t>
      </w:r>
    </w:p>
    <w:p w14:paraId="4F1766ED" w14:textId="77777777" w:rsidR="00CF6F30" w:rsidRDefault="00CF6F30">
      <w:pPr>
        <w:rPr>
          <w:rFonts w:ascii="Microsoft YaHei" w:eastAsia="Microsoft YaHei" w:hAnsi="Microsoft YaHei" w:cs="Microsoft YaHei" w:hint="eastAsia"/>
        </w:rPr>
      </w:pPr>
    </w:p>
    <w:p w14:paraId="74C25513" w14:textId="77777777" w:rsidR="00CF6F30" w:rsidRDefault="00CF6F30">
      <w:pPr>
        <w:tabs>
          <w:tab w:val="left" w:pos="420"/>
        </w:tabs>
        <w:rPr>
          <w:rFonts w:ascii="Microsoft YaHei" w:eastAsia="Microsoft YaHei" w:hAnsi="Microsoft YaHei" w:cs="Microsoft YaHei" w:hint="eastAsia"/>
        </w:rPr>
      </w:pPr>
    </w:p>
    <w:p w14:paraId="5E46B874"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3.5.6会后结算-确认会议结算</w:t>
      </w:r>
    </w:p>
    <w:p w14:paraId="5A1F3266" w14:textId="77777777" w:rsidR="00CF6F30" w:rsidRDefault="00F0093C">
      <w:pPr>
        <w:numPr>
          <w:ilvl w:val="0"/>
          <w:numId w:val="51"/>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确认会议实际信息、讲者核销全部完成，点击确认结算完成，即可完成最终结会，此时会议状态变为“已完成”。</w:t>
      </w:r>
      <w:r>
        <w:rPr>
          <w:rFonts w:ascii="Microsoft YaHei" w:eastAsia="Microsoft YaHei" w:hAnsi="Microsoft YaHei" w:cs="Microsoft YaHei" w:hint="eastAsia"/>
        </w:rPr>
        <w:br w:type="page"/>
      </w:r>
    </w:p>
    <w:p w14:paraId="79DD6159" w14:textId="77777777" w:rsidR="00CF6F30" w:rsidRDefault="00F0093C">
      <w:pPr>
        <w:pStyle w:val="2"/>
        <w:spacing w:beforeLines="50" w:before="120" w:afterLines="50" w:after="120"/>
        <w:rPr>
          <w:rFonts w:ascii="Microsoft YaHei" w:eastAsia="Microsoft YaHei" w:hAnsi="Microsoft YaHei" w:cs="Microsoft YaHei" w:hint="eastAsia"/>
          <w:sz w:val="24"/>
          <w:lang w:val="en-US"/>
        </w:rPr>
      </w:pPr>
      <w:bookmarkStart w:id="385" w:name="_Toc1121610122"/>
      <w:bookmarkStart w:id="386" w:name="_Toc192438160"/>
      <w:bookmarkStart w:id="387" w:name="_Toc1849029018"/>
      <w:r>
        <w:rPr>
          <w:rFonts w:ascii="Microsoft YaHei" w:eastAsia="Microsoft YaHei" w:hAnsi="Microsoft YaHei" w:cs="Microsoft YaHei" w:hint="eastAsia"/>
          <w:sz w:val="24"/>
          <w:lang w:val="en-US"/>
        </w:rPr>
        <w:lastRenderedPageBreak/>
        <w:t>4</w:t>
      </w:r>
      <w:proofErr w:type="gramStart"/>
      <w:r>
        <w:rPr>
          <w:rFonts w:ascii="Microsoft YaHei" w:eastAsia="Microsoft YaHei" w:hAnsi="Microsoft YaHei" w:cs="Microsoft YaHei" w:hint="eastAsia"/>
          <w:sz w:val="24"/>
          <w:lang w:val="en-US"/>
        </w:rPr>
        <w:t>三</w:t>
      </w:r>
      <w:proofErr w:type="gramEnd"/>
      <w:r>
        <w:rPr>
          <w:rFonts w:ascii="Microsoft YaHei" w:eastAsia="Microsoft YaHei" w:hAnsi="Microsoft YaHei" w:cs="Microsoft YaHei" w:hint="eastAsia"/>
          <w:sz w:val="24"/>
          <w:lang w:val="en-US"/>
        </w:rPr>
        <w:t>方项目管理</w:t>
      </w:r>
      <w:bookmarkEnd w:id="385"/>
      <w:bookmarkEnd w:id="386"/>
      <w:bookmarkEnd w:id="387"/>
    </w:p>
    <w:p w14:paraId="574CE9E6" w14:textId="77777777" w:rsidR="00CF6F30" w:rsidRDefault="00F0093C">
      <w:pPr>
        <w:pStyle w:val="3"/>
      </w:pPr>
      <w:bookmarkStart w:id="388" w:name="_Toc394849789"/>
      <w:bookmarkStart w:id="389" w:name="_Toc289867088"/>
      <w:bookmarkStart w:id="390" w:name="_Toc197782738"/>
      <w:r>
        <w:rPr>
          <w:rFonts w:ascii="Microsoft YaHei" w:eastAsia="Microsoft YaHei" w:hAnsi="Microsoft YaHei" w:cs="Microsoft YaHei" w:hint="eastAsia"/>
          <w:sz w:val="22"/>
          <w:lang w:val="en-US"/>
        </w:rPr>
        <w:t>4</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1现状及需求分析</w:t>
      </w:r>
      <w:bookmarkEnd w:id="388"/>
      <w:bookmarkEnd w:id="389"/>
      <w:bookmarkEnd w:id="390"/>
    </w:p>
    <w:p w14:paraId="3CB60B4D" w14:textId="77777777" w:rsidR="00CF6F30" w:rsidRDefault="00F0093C">
      <w:pPr>
        <w:numPr>
          <w:ilvl w:val="0"/>
          <w:numId w:val="52"/>
        </w:numPr>
        <w:spacing w:line="240" w:lineRule="atLeast"/>
        <w:rPr>
          <w:rFonts w:ascii="Microsoft YaHei" w:eastAsia="Microsoft YaHei" w:hAnsi="Microsoft YaHei" w:cs="Microsoft YaHei" w:hint="eastAsia"/>
        </w:rPr>
      </w:pPr>
      <w:proofErr w:type="gramStart"/>
      <w:r>
        <w:rPr>
          <w:rFonts w:ascii="Microsoft YaHei" w:eastAsia="Microsoft YaHei" w:hAnsi="Microsoft YaHei" w:cs="Microsoft YaHei" w:hint="eastAsia"/>
        </w:rPr>
        <w:t>目前士</w:t>
      </w:r>
      <w:proofErr w:type="gramEnd"/>
      <w:r>
        <w:rPr>
          <w:rFonts w:ascii="Microsoft YaHei" w:eastAsia="Microsoft YaHei" w:hAnsi="Microsoft YaHei" w:cs="Microsoft YaHei" w:hint="eastAsia"/>
        </w:rPr>
        <w:t>卓曼开展三</w:t>
      </w:r>
      <w:proofErr w:type="gramStart"/>
      <w:r>
        <w:rPr>
          <w:rFonts w:ascii="Microsoft YaHei" w:eastAsia="Microsoft YaHei" w:hAnsi="Microsoft YaHei" w:cs="Microsoft YaHei" w:hint="eastAsia"/>
        </w:rPr>
        <w:t>方项目</w:t>
      </w:r>
      <w:proofErr w:type="gramEnd"/>
      <w:r>
        <w:rPr>
          <w:rFonts w:ascii="Microsoft YaHei" w:eastAsia="Microsoft YaHei" w:hAnsi="Microsoft YaHei" w:cs="Microsoft YaHei" w:hint="eastAsia"/>
        </w:rPr>
        <w:t>在DD系统发起申请审批。</w:t>
      </w:r>
    </w:p>
    <w:p w14:paraId="2EDC4E48" w14:textId="77777777" w:rsidR="00CF6F30" w:rsidRDefault="00F0093C">
      <w:pPr>
        <w:numPr>
          <w:ilvl w:val="0"/>
          <w:numId w:val="52"/>
        </w:numPr>
        <w:spacing w:line="240" w:lineRule="atLeast"/>
        <w:rPr>
          <w:rFonts w:ascii="Microsoft YaHei" w:eastAsia="Microsoft YaHei" w:hAnsi="Microsoft YaHei" w:cs="Microsoft YaHei" w:hint="eastAsia"/>
        </w:rPr>
      </w:pPr>
      <w:r>
        <w:rPr>
          <w:rFonts w:ascii="Microsoft YaHei" w:eastAsia="Microsoft YaHei" w:hAnsi="Microsoft YaHei" w:cs="Microsoft YaHei" w:hint="eastAsia"/>
        </w:rPr>
        <w:t>通过EMS管理所有类型的三方项目。</w:t>
      </w:r>
    </w:p>
    <w:p w14:paraId="54B3FAAB" w14:textId="77777777" w:rsidR="00CF6F30" w:rsidRDefault="00F0093C">
      <w:pPr>
        <w:numPr>
          <w:ilvl w:val="0"/>
          <w:numId w:val="52"/>
        </w:numPr>
        <w:spacing w:line="240" w:lineRule="atLeast"/>
        <w:rPr>
          <w:rFonts w:ascii="Microsoft YaHei" w:eastAsia="Microsoft YaHei" w:hAnsi="Microsoft YaHei" w:cs="Microsoft YaHei" w:hint="eastAsia"/>
        </w:rPr>
      </w:pPr>
      <w:r>
        <w:rPr>
          <w:rFonts w:ascii="Microsoft YaHei" w:eastAsia="Microsoft YaHei" w:hAnsi="Microsoft YaHei" w:cs="Microsoft YaHei" w:hint="eastAsia"/>
        </w:rPr>
        <w:t>将项目申请、项目执行、项目确认实际信息等全流程通过EMS系统实现全面线上管理。</w:t>
      </w:r>
    </w:p>
    <w:p w14:paraId="17A45C26" w14:textId="77777777" w:rsidR="00CF6F30" w:rsidRDefault="00F0093C">
      <w:pPr>
        <w:numPr>
          <w:ilvl w:val="0"/>
          <w:numId w:val="52"/>
        </w:numPr>
        <w:spacing w:line="240" w:lineRule="atLeast"/>
        <w:rPr>
          <w:rFonts w:ascii="Microsoft YaHei" w:eastAsia="Microsoft YaHei" w:hAnsi="Microsoft YaHei" w:cs="Microsoft YaHei" w:hint="eastAsia"/>
        </w:rPr>
      </w:pPr>
      <w:r>
        <w:rPr>
          <w:rFonts w:ascii="Microsoft YaHei" w:eastAsia="Microsoft YaHei" w:hAnsi="Microsoft YaHei" w:cs="Microsoft YaHei" w:hint="eastAsia"/>
        </w:rPr>
        <w:t>通过EMS对接云洲、金蝶实现项目流程，费用管理等全面信息自动流转。</w:t>
      </w:r>
    </w:p>
    <w:p w14:paraId="176FD21C" w14:textId="77777777" w:rsidR="00CF6F30" w:rsidRDefault="00CF6F30"/>
    <w:p w14:paraId="37DC2768" w14:textId="77777777" w:rsidR="00CF6F30" w:rsidRDefault="00F0093C">
      <w:pPr>
        <w:pStyle w:val="3"/>
        <w:rPr>
          <w:rFonts w:ascii="Microsoft YaHei" w:eastAsia="Microsoft YaHei" w:hAnsi="Microsoft YaHei" w:cs="Microsoft YaHei" w:hint="eastAsia"/>
          <w:sz w:val="22"/>
          <w:lang w:val="en-US"/>
        </w:rPr>
      </w:pPr>
      <w:bookmarkStart w:id="391" w:name="_Toc1977275657"/>
      <w:bookmarkStart w:id="392" w:name="_Toc1303236620"/>
      <w:bookmarkStart w:id="393" w:name="_Toc515934493"/>
      <w:r>
        <w:rPr>
          <w:rFonts w:ascii="Microsoft YaHei" w:eastAsia="Microsoft YaHei" w:hAnsi="Microsoft YaHei" w:cs="Microsoft YaHei" w:hint="eastAsia"/>
          <w:sz w:val="22"/>
        </w:rPr>
        <w:t>4.</w:t>
      </w:r>
      <w:r>
        <w:rPr>
          <w:rFonts w:ascii="Microsoft YaHei" w:eastAsia="Microsoft YaHei" w:hAnsi="Microsoft YaHei" w:cs="Microsoft YaHei" w:hint="eastAsia"/>
          <w:sz w:val="22"/>
          <w:lang w:val="en-US"/>
        </w:rPr>
        <w:t>2项目管理业务流程图</w:t>
      </w:r>
      <w:bookmarkEnd w:id="391"/>
      <w:bookmarkEnd w:id="392"/>
      <w:bookmarkEnd w:id="393"/>
    </w:p>
    <w:p w14:paraId="13E0933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drawing>
          <wp:inline distT="0" distB="0" distL="0" distR="0" wp14:anchorId="758AB282" wp14:editId="64EF24C1">
            <wp:extent cx="6363970" cy="3556635"/>
            <wp:effectExtent l="0" t="0" r="11430" b="24765"/>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66"/>
                    <a:stretch>
                      <a:fillRect/>
                    </a:stretch>
                  </pic:blipFill>
                  <pic:spPr>
                    <a:xfrm>
                      <a:off x="0" y="0"/>
                      <a:ext cx="6363970" cy="3556819"/>
                    </a:xfrm>
                    <a:prstGeom prst="rect">
                      <a:avLst/>
                    </a:prstGeom>
                  </pic:spPr>
                </pic:pic>
              </a:graphicData>
            </a:graphic>
          </wp:inline>
        </w:drawing>
      </w:r>
    </w:p>
    <w:p w14:paraId="297C043D" w14:textId="77777777" w:rsidR="00CF6F30" w:rsidRDefault="00CF6F30">
      <w:pPr>
        <w:spacing w:line="240" w:lineRule="atLeast"/>
        <w:rPr>
          <w:rFonts w:ascii="Microsoft YaHei" w:eastAsia="Microsoft YaHei" w:hAnsi="Microsoft YaHei" w:cs="Microsoft YaHei" w:hint="eastAsia"/>
        </w:rPr>
      </w:pPr>
    </w:p>
    <w:p w14:paraId="15BB638A" w14:textId="77777777" w:rsidR="00CF6F30" w:rsidRDefault="00F0093C">
      <w:pPr>
        <w:pStyle w:val="3"/>
        <w:rPr>
          <w:rFonts w:ascii="Microsoft YaHei" w:eastAsia="Microsoft YaHei" w:hAnsi="Microsoft YaHei" w:cs="Microsoft YaHei" w:hint="eastAsia"/>
          <w:sz w:val="22"/>
          <w:lang w:val="en-US"/>
        </w:rPr>
      </w:pPr>
      <w:bookmarkStart w:id="394" w:name="_Toc1910013521"/>
      <w:bookmarkStart w:id="395" w:name="_Toc1312156587"/>
      <w:bookmarkStart w:id="396" w:name="_Toc1919540912"/>
      <w:r>
        <w:rPr>
          <w:rFonts w:ascii="Microsoft YaHei" w:eastAsia="Microsoft YaHei" w:hAnsi="Microsoft YaHei" w:cs="Microsoft YaHei" w:hint="eastAsia"/>
          <w:sz w:val="22"/>
          <w:lang w:val="en-US"/>
        </w:rPr>
        <w:t>4</w:t>
      </w:r>
      <w:r>
        <w:rPr>
          <w:rFonts w:ascii="Microsoft YaHei" w:eastAsia="Microsoft YaHei" w:hAnsi="Microsoft YaHei" w:cs="Microsoft YaHei" w:hint="eastAsia"/>
          <w:sz w:val="22"/>
        </w:rPr>
        <w:t>.</w:t>
      </w:r>
      <w:r>
        <w:rPr>
          <w:rFonts w:ascii="Microsoft YaHei" w:eastAsia="Microsoft YaHei" w:hAnsi="Microsoft YaHei" w:cs="Microsoft YaHei" w:hint="eastAsia"/>
          <w:sz w:val="22"/>
          <w:lang w:val="en-US"/>
        </w:rPr>
        <w:t>3项目申请</w:t>
      </w:r>
      <w:bookmarkEnd w:id="394"/>
      <w:bookmarkEnd w:id="395"/>
      <w:bookmarkEnd w:id="396"/>
    </w:p>
    <w:p w14:paraId="50E674A2"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4</w:t>
      </w:r>
      <w:r>
        <w:rPr>
          <w:rFonts w:ascii="Microsoft YaHei" w:eastAsia="Microsoft YaHei" w:hAnsi="Microsoft YaHei" w:cs="Microsoft YaHei" w:hint="eastAsia"/>
        </w:rPr>
        <w:t>.</w:t>
      </w:r>
      <w:r>
        <w:rPr>
          <w:rFonts w:ascii="Microsoft YaHei" w:eastAsia="Microsoft YaHei" w:hAnsi="Microsoft YaHei" w:cs="Microsoft YaHei" w:hint="eastAsia"/>
          <w:lang w:val="en-US"/>
        </w:rPr>
        <w:t>3.1项目申请流程及业务规则说明</w:t>
      </w:r>
    </w:p>
    <w:p w14:paraId="341539FA" w14:textId="77777777" w:rsidR="00CF6F30" w:rsidRDefault="00F0093C">
      <w:pPr>
        <w:numPr>
          <w:ilvl w:val="0"/>
          <w:numId w:val="53"/>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用户提前在EMS中发起项目申请，确认项目类型、项目名称、项目起止时间、项目形式、项目地址、主办方等基本项目信息。</w:t>
      </w:r>
    </w:p>
    <w:p w14:paraId="317E0E7C" w14:textId="77777777" w:rsidR="00CF6F30" w:rsidRDefault="00F0093C">
      <w:pPr>
        <w:numPr>
          <w:ilvl w:val="0"/>
          <w:numId w:val="53"/>
        </w:numPr>
        <w:ind w:leftChars="100" w:left="630"/>
        <w:rPr>
          <w:rFonts w:ascii="Microsoft YaHei" w:eastAsia="Microsoft YaHei" w:hAnsi="Microsoft YaHei" w:cs="Microsoft YaHei" w:hint="eastAsia"/>
        </w:rPr>
      </w:pPr>
      <w:commentRangeStart w:id="397"/>
      <w:r>
        <w:rPr>
          <w:rFonts w:ascii="Microsoft YaHei" w:eastAsia="Microsoft YaHei" w:hAnsi="Microsoft YaHei" w:cs="Microsoft YaHei" w:hint="eastAsia"/>
        </w:rPr>
        <w:t>如果主办方委托给第三方机构收款，则用户需要手工录入委托方。</w:t>
      </w:r>
      <w:commentRangeEnd w:id="397"/>
      <w:r w:rsidR="002C2C1A">
        <w:rPr>
          <w:rStyle w:val="aff4"/>
          <w:lang w:val="zh-CN"/>
        </w:rPr>
        <w:commentReference w:id="397"/>
      </w:r>
    </w:p>
    <w:p w14:paraId="2D5DFE78" w14:textId="77777777" w:rsidR="00CF6F30" w:rsidRDefault="00F0093C">
      <w:pPr>
        <w:numPr>
          <w:ilvl w:val="0"/>
          <w:numId w:val="53"/>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项目申请时，需要明确本次项目涉及到的费用类型，系统会根据不同的项目类型，限制可选择的费用类型。</w:t>
      </w:r>
    </w:p>
    <w:p w14:paraId="09F8027C" w14:textId="77777777" w:rsidR="00CF6F30" w:rsidRDefault="00F0093C">
      <w:pPr>
        <w:numPr>
          <w:ilvl w:val="0"/>
          <w:numId w:val="53"/>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涉及到第三</w:t>
      </w:r>
      <w:proofErr w:type="gramStart"/>
      <w:r>
        <w:rPr>
          <w:rFonts w:ascii="Microsoft YaHei" w:eastAsia="Microsoft YaHei" w:hAnsi="Microsoft YaHei" w:cs="Microsoft YaHei" w:hint="eastAsia"/>
        </w:rPr>
        <w:t>方供应</w:t>
      </w:r>
      <w:proofErr w:type="gramEnd"/>
      <w:r>
        <w:rPr>
          <w:rFonts w:ascii="Microsoft YaHei" w:eastAsia="Microsoft YaHei" w:hAnsi="Microsoft YaHei" w:cs="Microsoft YaHei" w:hint="eastAsia"/>
        </w:rPr>
        <w:t>商时，可添加意向供应商，下</w:t>
      </w:r>
      <w:proofErr w:type="gramStart"/>
      <w:r>
        <w:rPr>
          <w:rFonts w:ascii="Microsoft YaHei" w:eastAsia="Microsoft YaHei" w:hAnsi="Microsoft YaHei" w:cs="Microsoft YaHei" w:hint="eastAsia"/>
        </w:rPr>
        <w:t>拉选择</w:t>
      </w:r>
      <w:proofErr w:type="gramEnd"/>
      <w:r>
        <w:rPr>
          <w:rFonts w:ascii="Microsoft YaHei" w:eastAsia="Microsoft YaHei" w:hAnsi="Microsoft YaHei" w:cs="Microsoft YaHei" w:hint="eastAsia"/>
        </w:rPr>
        <w:t>库内供应商，可填写对应金额，且预计金额合计一定要等于第三</w:t>
      </w:r>
      <w:proofErr w:type="gramStart"/>
      <w:r>
        <w:rPr>
          <w:rFonts w:ascii="Microsoft YaHei" w:eastAsia="Microsoft YaHei" w:hAnsi="Microsoft YaHei" w:cs="Microsoft YaHei" w:hint="eastAsia"/>
        </w:rPr>
        <w:t>方供应</w:t>
      </w:r>
      <w:proofErr w:type="gramEnd"/>
      <w:r>
        <w:rPr>
          <w:rFonts w:ascii="Microsoft YaHei" w:eastAsia="Microsoft YaHei" w:hAnsi="Microsoft YaHei" w:cs="Microsoft YaHei" w:hint="eastAsia"/>
        </w:rPr>
        <w:t>商总预算。</w:t>
      </w:r>
    </w:p>
    <w:p w14:paraId="0A840E11" w14:textId="77777777" w:rsidR="00CF6F30" w:rsidRDefault="00F0093C">
      <w:pPr>
        <w:numPr>
          <w:ilvl w:val="0"/>
          <w:numId w:val="53"/>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如需要分摊费用，项目申请人根据实际需求选择成本中心及预算单号，支持添加多个成本分摊行，录入分摊金额，系统会自动计算分摊比例。</w:t>
      </w:r>
    </w:p>
    <w:p w14:paraId="071C4C70" w14:textId="77777777" w:rsidR="00CF6F30" w:rsidRDefault="00F0093C">
      <w:pPr>
        <w:numPr>
          <w:ilvl w:val="0"/>
          <w:numId w:val="53"/>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lastRenderedPageBreak/>
        <w:t>项目申请时，在附件管理中，必须按照合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要求的支持文件上传，具体要求详见合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政策说明。</w:t>
      </w:r>
    </w:p>
    <w:p w14:paraId="63AD293F" w14:textId="77777777" w:rsidR="00CF6F30" w:rsidRDefault="00F0093C">
      <w:pPr>
        <w:numPr>
          <w:ilvl w:val="0"/>
          <w:numId w:val="53"/>
        </w:numPr>
        <w:ind w:leftChars="100" w:left="630"/>
        <w:rPr>
          <w:rFonts w:ascii="Microsoft YaHei" w:eastAsia="Microsoft YaHei" w:hAnsi="Microsoft YaHei" w:cs="Microsoft YaHei" w:hint="eastAsia"/>
        </w:rPr>
      </w:pPr>
      <w:r>
        <w:rPr>
          <w:rFonts w:ascii="Microsoft YaHei" w:eastAsia="Microsoft YaHei" w:hAnsi="Microsoft YaHei" w:cs="Microsoft YaHei" w:hint="eastAsia"/>
        </w:rPr>
        <w:t>项目申请单提交后，会有相关合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要求校验提醒；提交成功后，系统会根据项目金额自动生成相应的审批流。</w:t>
      </w:r>
    </w:p>
    <w:p w14:paraId="05143773" w14:textId="77777777" w:rsidR="00CF6F30" w:rsidRDefault="00CF6F30">
      <w:pPr>
        <w:ind w:left="420"/>
        <w:rPr>
          <w:rFonts w:ascii="Microsoft YaHei" w:eastAsia="Microsoft YaHei" w:hAnsi="Microsoft YaHei" w:cs="Microsoft YaHei" w:hint="eastAsia"/>
        </w:rPr>
      </w:pPr>
    </w:p>
    <w:p w14:paraId="739FD6EB"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4.3.2项目申请权限说明</w:t>
      </w:r>
    </w:p>
    <w:p w14:paraId="5604F2A6" w14:textId="77777777" w:rsidR="00CF6F30" w:rsidRDefault="00F0093C">
      <w:pPr>
        <w:ind w:leftChars="200" w:left="420"/>
        <w:rPr>
          <w:rFonts w:ascii="Microsoft YaHei" w:eastAsia="Microsoft YaHei" w:hAnsi="Microsoft YaHei" w:cs="Microsoft YaHei" w:hint="eastAsia"/>
        </w:rPr>
      </w:pPr>
      <w:r>
        <w:rPr>
          <w:rFonts w:ascii="Microsoft YaHei" w:eastAsia="Microsoft YaHei" w:hAnsi="Microsoft YaHei" w:cs="Microsoft YaHei"/>
        </w:rPr>
        <w:t>1.</w:t>
      </w:r>
      <w:r>
        <w:rPr>
          <w:rFonts w:ascii="Microsoft YaHei" w:eastAsia="Microsoft YaHei" w:hAnsi="Microsoft YaHei" w:cs="Microsoft YaHei" w:hint="eastAsia"/>
        </w:rPr>
        <w:t>允许申请三</w:t>
      </w:r>
      <w:proofErr w:type="gramStart"/>
      <w:r>
        <w:rPr>
          <w:rFonts w:ascii="Microsoft YaHei" w:eastAsia="Microsoft YaHei" w:hAnsi="Microsoft YaHei" w:cs="Microsoft YaHei" w:hint="eastAsia"/>
        </w:rPr>
        <w:t>方项目</w:t>
      </w:r>
      <w:proofErr w:type="gramEnd"/>
      <w:r>
        <w:rPr>
          <w:rFonts w:ascii="Microsoft YaHei" w:eastAsia="Microsoft YaHei" w:hAnsi="Microsoft YaHei" w:cs="Microsoft YaHei" w:hint="eastAsia"/>
        </w:rPr>
        <w:t>的部门范围：ME、premiu</w:t>
      </w:r>
      <w:commentRangeStart w:id="398"/>
      <w:r>
        <w:rPr>
          <w:rFonts w:ascii="Microsoft YaHei" w:eastAsia="Microsoft YaHei" w:hAnsi="Microsoft YaHei" w:cs="Microsoft YaHei" w:hint="eastAsia"/>
        </w:rPr>
        <w:t xml:space="preserve">m </w:t>
      </w:r>
      <w:commentRangeEnd w:id="398"/>
      <w:r>
        <w:rPr>
          <w:rStyle w:val="aff4"/>
          <w:lang w:val="zh-CN"/>
        </w:rPr>
        <w:commentReference w:id="398"/>
      </w:r>
      <w:r>
        <w:rPr>
          <w:rFonts w:ascii="Microsoft YaHei" w:eastAsia="Microsoft YaHei" w:hAnsi="Microsoft YaHei" w:cs="Microsoft YaHei" w:hint="eastAsia"/>
        </w:rPr>
        <w:t>implants</w:t>
      </w:r>
      <w:ins w:id="399" w:author="Achelous、" w:date="2025-12-26T18:22:00Z">
        <w:r>
          <w:rPr>
            <w:rFonts w:ascii="Microsoft YaHei" w:eastAsia="Microsoft YaHei" w:hAnsi="Microsoft YaHei" w:cs="Microsoft YaHei" w:hint="eastAsia"/>
          </w:rPr>
          <w:t>（East，West，North，South）</w:t>
        </w:r>
      </w:ins>
      <w:r>
        <w:rPr>
          <w:rFonts w:ascii="Microsoft YaHei" w:eastAsia="Microsoft YaHei" w:hAnsi="Microsoft YaHei" w:cs="Microsoft YaHei" w:hint="eastAsia"/>
        </w:rPr>
        <w:t>、DSO、Non-premium implants 、MKT 、EA、CCS</w:t>
      </w:r>
      <w:ins w:id="400" w:author="Achelous、" w:date="2025-12-26T18:18:00Z">
        <w:r>
          <w:rPr>
            <w:rFonts w:ascii="Microsoft YaHei" w:eastAsia="Microsoft YaHei" w:hAnsi="Microsoft YaHei" w:cs="Microsoft YaHei" w:hint="eastAsia"/>
          </w:rPr>
          <w:t>、ITI</w:t>
        </w:r>
      </w:ins>
      <w:commentRangeStart w:id="401"/>
      <w:commentRangeEnd w:id="401"/>
      <w:r>
        <w:commentReference w:id="401"/>
      </w:r>
    </w:p>
    <w:p w14:paraId="16DDBF1F" w14:textId="77777777" w:rsidR="00CF6F30" w:rsidRDefault="00CF6F30">
      <w:pPr>
        <w:rPr>
          <w:rFonts w:ascii="Microsoft YaHei" w:eastAsia="Microsoft YaHei" w:hAnsi="Microsoft YaHei" w:cs="Microsoft YaHei" w:hint="eastAsia"/>
        </w:rPr>
      </w:pPr>
    </w:p>
    <w:p w14:paraId="53F9C28E" w14:textId="77777777" w:rsidR="00CF6F30" w:rsidRDefault="00CF6F30">
      <w:pPr>
        <w:rPr>
          <w:rFonts w:ascii="Microsoft YaHei" w:eastAsia="Microsoft YaHei" w:hAnsi="Microsoft YaHei" w:cs="Microsoft YaHei" w:hint="eastAsia"/>
        </w:rPr>
      </w:pPr>
    </w:p>
    <w:p w14:paraId="2FA9A791"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4</w:t>
      </w:r>
      <w:r>
        <w:rPr>
          <w:rFonts w:ascii="Microsoft YaHei" w:eastAsia="Microsoft YaHei" w:hAnsi="Microsoft YaHei" w:cs="Microsoft YaHei" w:hint="eastAsia"/>
        </w:rPr>
        <w:t>.</w:t>
      </w:r>
      <w:r>
        <w:rPr>
          <w:rFonts w:ascii="Microsoft YaHei" w:eastAsia="Microsoft YaHei" w:hAnsi="Microsoft YaHei" w:cs="Microsoft YaHei" w:hint="eastAsia"/>
          <w:lang w:val="en-US"/>
        </w:rPr>
        <w:t>3.3项目申请页面参考</w:t>
      </w:r>
    </w:p>
    <w:p w14:paraId="1A8E215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drawing>
          <wp:inline distT="0" distB="0" distL="0" distR="0" wp14:anchorId="4561DFF2" wp14:editId="56D92CF7">
            <wp:extent cx="6363970" cy="8004175"/>
            <wp:effectExtent l="0" t="0" r="11430" b="22225"/>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67"/>
                    <a:stretch>
                      <a:fillRect/>
                    </a:stretch>
                  </pic:blipFill>
                  <pic:spPr>
                    <a:xfrm>
                      <a:off x="0" y="0"/>
                      <a:ext cx="6363970" cy="8004175"/>
                    </a:xfrm>
                    <a:prstGeom prst="rect">
                      <a:avLst/>
                    </a:prstGeom>
                  </pic:spPr>
                </pic:pic>
              </a:graphicData>
            </a:graphic>
          </wp:inline>
        </w:drawing>
      </w:r>
    </w:p>
    <w:p w14:paraId="59A110B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lastRenderedPageBreak/>
        <w:drawing>
          <wp:inline distT="0" distB="0" distL="0" distR="0" wp14:anchorId="649EE8B4" wp14:editId="3F522D96">
            <wp:extent cx="6363970" cy="9020810"/>
            <wp:effectExtent l="0" t="0" r="11430" b="2159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68"/>
                    <a:stretch>
                      <a:fillRect/>
                    </a:stretch>
                  </pic:blipFill>
                  <pic:spPr>
                    <a:xfrm>
                      <a:off x="0" y="0"/>
                      <a:ext cx="6363970" cy="9020810"/>
                    </a:xfrm>
                    <a:prstGeom prst="rect">
                      <a:avLst/>
                    </a:prstGeom>
                  </pic:spPr>
                </pic:pic>
              </a:graphicData>
            </a:graphic>
          </wp:inline>
        </w:drawing>
      </w:r>
    </w:p>
    <w:p w14:paraId="130C2D9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lastRenderedPageBreak/>
        <w:drawing>
          <wp:inline distT="0" distB="0" distL="0" distR="0" wp14:anchorId="4EABB86C" wp14:editId="2CCED469">
            <wp:extent cx="3582670" cy="8469630"/>
            <wp:effectExtent l="0" t="0" r="24130" b="1397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69"/>
                    <a:stretch>
                      <a:fillRect/>
                    </a:stretch>
                  </pic:blipFill>
                  <pic:spPr>
                    <a:xfrm>
                      <a:off x="0" y="0"/>
                      <a:ext cx="3582670" cy="8469961"/>
                    </a:xfrm>
                    <a:prstGeom prst="rect">
                      <a:avLst/>
                    </a:prstGeom>
                  </pic:spPr>
                </pic:pic>
              </a:graphicData>
            </a:graphic>
          </wp:inline>
        </w:drawing>
      </w:r>
    </w:p>
    <w:p w14:paraId="553D5776"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rPr>
        <w:lastRenderedPageBreak/>
        <w:t>4.</w:t>
      </w:r>
      <w:r>
        <w:rPr>
          <w:rFonts w:ascii="Microsoft YaHei" w:eastAsia="Microsoft YaHei" w:hAnsi="Microsoft YaHei" w:cs="Microsoft YaHei" w:hint="eastAsia"/>
          <w:lang w:val="en-US"/>
        </w:rPr>
        <w:t>3.4项目申请界面字段说明</w:t>
      </w:r>
    </w:p>
    <w:tbl>
      <w:tblPr>
        <w:tblW w:w="9882" w:type="dxa"/>
        <w:tblLayout w:type="fixed"/>
        <w:tblCellMar>
          <w:top w:w="15" w:type="dxa"/>
          <w:left w:w="15" w:type="dxa"/>
          <w:bottom w:w="15" w:type="dxa"/>
          <w:right w:w="15" w:type="dxa"/>
        </w:tblCellMar>
        <w:tblLook w:val="04A0" w:firstRow="1" w:lastRow="0" w:firstColumn="1" w:lastColumn="0" w:noHBand="0" w:noVBand="1"/>
      </w:tblPr>
      <w:tblGrid>
        <w:gridCol w:w="660"/>
        <w:gridCol w:w="809"/>
        <w:gridCol w:w="970"/>
        <w:gridCol w:w="1160"/>
        <w:gridCol w:w="793"/>
        <w:gridCol w:w="734"/>
        <w:gridCol w:w="1775"/>
        <w:gridCol w:w="1644"/>
        <w:gridCol w:w="698"/>
        <w:gridCol w:w="639"/>
      </w:tblGrid>
      <w:tr w:rsidR="00CF6F30" w14:paraId="634D525A" w14:textId="77777777">
        <w:trPr>
          <w:trHeight w:val="360"/>
        </w:trPr>
        <w:tc>
          <w:tcPr>
            <w:tcW w:w="660"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2D513BC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模块</w:t>
            </w:r>
          </w:p>
        </w:tc>
        <w:tc>
          <w:tcPr>
            <w:tcW w:w="809"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206E5EE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字段</w:t>
            </w:r>
          </w:p>
        </w:tc>
        <w:tc>
          <w:tcPr>
            <w:tcW w:w="970"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453BFDE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b/>
                <w:bCs/>
                <w:color w:val="FFFFFF"/>
                <w:sz w:val="20"/>
                <w:szCs w:val="20"/>
              </w:rPr>
              <w:t>项目类型限制</w:t>
            </w:r>
          </w:p>
        </w:tc>
        <w:tc>
          <w:tcPr>
            <w:tcW w:w="1160"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2987E73A"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b/>
                <w:bCs/>
                <w:color w:val="FFFFFF"/>
                <w:sz w:val="20"/>
                <w:szCs w:val="20"/>
              </w:rPr>
              <w:t>其他级联限制</w:t>
            </w:r>
          </w:p>
        </w:tc>
        <w:tc>
          <w:tcPr>
            <w:tcW w:w="793"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5DBE55EA"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b/>
                <w:bCs/>
                <w:color w:val="FFFFFF"/>
                <w:sz w:val="20"/>
                <w:szCs w:val="20"/>
              </w:rPr>
              <w:t>是否必填</w:t>
            </w:r>
          </w:p>
        </w:tc>
        <w:tc>
          <w:tcPr>
            <w:tcW w:w="734"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69F2D48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字段类型</w:t>
            </w:r>
          </w:p>
        </w:tc>
        <w:tc>
          <w:tcPr>
            <w:tcW w:w="1775"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23D0868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字段逻辑</w:t>
            </w:r>
          </w:p>
        </w:tc>
        <w:tc>
          <w:tcPr>
            <w:tcW w:w="1644"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11C4CA9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选项（如有）</w:t>
            </w:r>
          </w:p>
        </w:tc>
        <w:tc>
          <w:tcPr>
            <w:tcW w:w="698"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459C165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是否允许编辑</w:t>
            </w:r>
          </w:p>
        </w:tc>
        <w:tc>
          <w:tcPr>
            <w:tcW w:w="639" w:type="dxa"/>
            <w:tcBorders>
              <w:top w:val="single" w:sz="4" w:space="0" w:color="000000"/>
              <w:left w:val="single" w:sz="4" w:space="0" w:color="000000"/>
              <w:bottom w:val="single" w:sz="4" w:space="0" w:color="000000"/>
              <w:right w:val="single" w:sz="4" w:space="0" w:color="000000"/>
            </w:tcBorders>
            <w:shd w:val="clear" w:color="auto" w:fill="2972F4"/>
            <w:tcMar>
              <w:top w:w="0" w:type="dxa"/>
              <w:left w:w="108" w:type="dxa"/>
              <w:bottom w:w="0" w:type="dxa"/>
              <w:right w:w="108" w:type="dxa"/>
            </w:tcMar>
            <w:vAlign w:val="center"/>
          </w:tcPr>
          <w:p w14:paraId="1012A0A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b/>
                <w:bCs/>
                <w:color w:val="FFFFFF"/>
                <w:sz w:val="20"/>
                <w:szCs w:val="20"/>
              </w:rPr>
              <w:t>编辑是否触发审批流</w:t>
            </w:r>
          </w:p>
        </w:tc>
      </w:tr>
      <w:tr w:rsidR="00CF6F30" w14:paraId="685756A1" w14:textId="77777777">
        <w:trPr>
          <w:trHeight w:val="360"/>
        </w:trPr>
        <w:tc>
          <w:tcPr>
            <w:tcW w:w="6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D384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基础信息</w:t>
            </w: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45307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项目申请人</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05CC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D4368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DAD8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6892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3976A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不可编辑，仅展示，默认带出当前系统登录人的-姓名及邮箱,</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A202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FFCA6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04127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74112508" w14:textId="77777777">
        <w:trPr>
          <w:trHeight w:val="555"/>
        </w:trPr>
        <w:tc>
          <w:tcPr>
            <w:tcW w:w="660" w:type="dxa"/>
            <w:vMerge/>
            <w:tcBorders>
              <w:top w:val="single" w:sz="4" w:space="0" w:color="000000"/>
              <w:left w:val="single" w:sz="4" w:space="0" w:color="000000"/>
              <w:bottom w:val="single" w:sz="4" w:space="0" w:color="000000"/>
              <w:right w:val="single" w:sz="4" w:space="0" w:color="000000"/>
            </w:tcBorders>
            <w:vAlign w:val="center"/>
          </w:tcPr>
          <w:p w14:paraId="79A3567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84C3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项目负责人</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012E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70E6C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51499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81DB2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C1868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根据申请人自动带出项目负责人，可编辑</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53436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4CEBFB"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05CCC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537BC48C"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50C690C7"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CF94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项目负责人部门</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E43AF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B5E5B9"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3AD09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5FDC6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986A0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不可编辑，仅展示，默认带出项目负责人的所属部门名称</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8C1B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9BAF1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9E97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5224AEE5"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E301835"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D91E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项目负责人电话</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7427C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27191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F9933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1905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BB1B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不可编辑，仅展示，默认带出项目负责人的手机号</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BCF42C"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F0152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68327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1941B27" w14:textId="77777777">
        <w:trPr>
          <w:trHeight w:val="1815"/>
        </w:trPr>
        <w:tc>
          <w:tcPr>
            <w:tcW w:w="660" w:type="dxa"/>
            <w:vMerge/>
            <w:tcBorders>
              <w:top w:val="single" w:sz="4" w:space="0" w:color="000000"/>
              <w:left w:val="single" w:sz="4" w:space="0" w:color="000000"/>
              <w:bottom w:val="single" w:sz="4" w:space="0" w:color="000000"/>
              <w:right w:val="single" w:sz="4" w:space="0" w:color="000000"/>
            </w:tcBorders>
            <w:vAlign w:val="center"/>
          </w:tcPr>
          <w:p w14:paraId="645672A3"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8C32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项目类型</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E4D87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10069"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971F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5146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4D6652"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5B57F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w:t>
            </w:r>
          </w:p>
          <w:p w14:paraId="7B4B7D0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w:t>
            </w:r>
          </w:p>
          <w:p w14:paraId="1A08094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慈善捐赠</w:t>
            </w:r>
          </w:p>
          <w:p w14:paraId="4157AD6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第三方合作项目</w:t>
            </w:r>
          </w:p>
          <w:p w14:paraId="5BA3F10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其他项目</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2849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866A8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90790E8"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79E26E9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8DB3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项目名称</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E905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43ED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DB5A6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8FAE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2EAB6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71E0A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C3A7CE"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9547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025E0D1"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524ECA79"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BA56F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项目介绍</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A6E09B"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03477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A748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tcPr>
          <w:p w14:paraId="1AB645E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tcPr>
          <w:p w14:paraId="5DA3777E"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tcPr>
          <w:p w14:paraId="632C03CC"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9A9FF3"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F6E3E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7EAB2DCF"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382E8FE4"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52DFC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技术线</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5F360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94E1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5425992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4170597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多选-下拉</w:t>
            </w:r>
          </w:p>
        </w:tc>
        <w:tc>
          <w:tcPr>
            <w:tcW w:w="177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E25C35D"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59C48E0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士卓曼、安卓健、CCS、T-plus、</w:t>
            </w:r>
            <w:proofErr w:type="spellStart"/>
            <w:r>
              <w:rPr>
                <w:rFonts w:ascii="Microsoft YaHei" w:eastAsia="Microsoft YaHei" w:hAnsi="Microsoft YaHei" w:hint="eastAsia"/>
                <w:color w:val="000000"/>
                <w:sz w:val="20"/>
                <w:szCs w:val="20"/>
              </w:rPr>
              <w:t>Medentika</w:t>
            </w:r>
            <w:proofErr w:type="spellEnd"/>
            <w:r>
              <w:rPr>
                <w:rFonts w:ascii="Microsoft YaHei" w:eastAsia="Microsoft YaHei" w:hAnsi="Microsoft YaHei" w:hint="eastAsia"/>
                <w:color w:val="000000"/>
                <w:sz w:val="20"/>
                <w:szCs w:val="20"/>
              </w:rPr>
              <w:t>、</w:t>
            </w:r>
            <w:proofErr w:type="spellStart"/>
            <w:r>
              <w:rPr>
                <w:rFonts w:ascii="Microsoft YaHei" w:eastAsia="Microsoft YaHei" w:hAnsi="Microsoft YaHei" w:hint="eastAsia"/>
                <w:color w:val="000000"/>
                <w:sz w:val="20"/>
                <w:szCs w:val="20"/>
              </w:rPr>
              <w:t>Neodent</w:t>
            </w:r>
            <w:proofErr w:type="spellEnd"/>
            <w:r>
              <w:rPr>
                <w:rFonts w:ascii="Microsoft YaHei" w:eastAsia="Microsoft YaHei" w:hAnsi="Microsoft YaHei" w:hint="eastAsia"/>
                <w:color w:val="000000"/>
                <w:sz w:val="20"/>
                <w:szCs w:val="20"/>
              </w:rPr>
              <w:t>、</w:t>
            </w:r>
            <w:r>
              <w:rPr>
                <w:rFonts w:ascii="Microsoft YaHei" w:eastAsia="Microsoft YaHei" w:hAnsi="Microsoft YaHei" w:hint="eastAsia"/>
                <w:color w:val="000000"/>
                <w:sz w:val="20"/>
                <w:szCs w:val="20"/>
              </w:rPr>
              <w:lastRenderedPageBreak/>
              <w:t>Biomaterial、其他</w:t>
            </w:r>
          </w:p>
        </w:tc>
        <w:tc>
          <w:tcPr>
            <w:tcW w:w="69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vAlign w:val="center"/>
          </w:tcPr>
          <w:p w14:paraId="648A0BDE"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lastRenderedPageBreak/>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F6359E"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r>
      <w:tr w:rsidR="00CF6F30" w14:paraId="533247C5" w14:textId="77777777">
        <w:trPr>
          <w:trHeight w:val="840"/>
        </w:trPr>
        <w:tc>
          <w:tcPr>
            <w:tcW w:w="660" w:type="dxa"/>
            <w:vMerge/>
            <w:tcBorders>
              <w:top w:val="single" w:sz="4" w:space="0" w:color="000000"/>
              <w:left w:val="single" w:sz="4" w:space="0" w:color="000000"/>
              <w:bottom w:val="single" w:sz="4" w:space="0" w:color="000000"/>
              <w:right w:val="single" w:sz="4" w:space="0" w:color="000000"/>
            </w:tcBorders>
            <w:vAlign w:val="center"/>
          </w:tcPr>
          <w:p w14:paraId="08095856"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E91B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项目开始时间</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78F55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68FEF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0A4D4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tcPr>
          <w:p w14:paraId="254481A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时间控件</w:t>
            </w:r>
          </w:p>
        </w:tc>
        <w:tc>
          <w:tcPr>
            <w:tcW w:w="177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tcPr>
          <w:p w14:paraId="502FA99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1. 项目开始时间选择范围：3天以后（即当天最早可申请第四天0点及以后的项目）</w:t>
            </w:r>
          </w:p>
          <w:p w14:paraId="4F8A7E6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2. 项目主动变更：1天以后（即当天最早可变更第二天0点及以后的项目）</w:t>
            </w:r>
          </w:p>
          <w:p w14:paraId="0F1FAF6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3. 会议变更在项目开始时间前还未审批完成则按原计划执行</w:t>
            </w:r>
          </w:p>
        </w:tc>
        <w:tc>
          <w:tcPr>
            <w:tcW w:w="1644"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vAlign w:val="center"/>
          </w:tcPr>
          <w:p w14:paraId="4D99AE0E"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B7378A"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A648D"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240316E4"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AF82037"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8BB0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项目结束时间</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2C5F6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54B40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C5B6B"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9C1A6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时间控件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AD7E9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1. 项目结束时间选择范围：</w:t>
            </w:r>
            <w:proofErr w:type="gramStart"/>
            <w:r>
              <w:rPr>
                <w:rFonts w:ascii="Microsoft YaHei" w:eastAsia="Microsoft YaHei" w:hAnsi="Microsoft YaHei" w:hint="eastAsia"/>
                <w:color w:val="000000"/>
                <w:sz w:val="20"/>
                <w:szCs w:val="20"/>
              </w:rPr>
              <w:t>需晚于</w:t>
            </w:r>
            <w:proofErr w:type="gramEnd"/>
            <w:r>
              <w:rPr>
                <w:rFonts w:ascii="Microsoft YaHei" w:eastAsia="Microsoft YaHei" w:hAnsi="Microsoft YaHei" w:hint="eastAsia"/>
                <w:color w:val="000000"/>
                <w:sz w:val="20"/>
                <w:szCs w:val="20"/>
              </w:rPr>
              <w:t>项目开始时间（系统强控）</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D4D67"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EF4242"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CDAFA6"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4C4DD24B"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591F495"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0C41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项目形式</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5020B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[慈善捐赠] 非必填</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02FAE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5FFFE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E828B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单选-平铺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6FB7DF"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DBE5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线上、线下、线上+线下</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AC6274"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9DB39"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6E685FB6"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60896FC5"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91C15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线上平台</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217B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[慈善捐赠] 非必填</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4B8C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纯线下，不展示该字段</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714FF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16380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7081AA"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2B5324" w14:textId="77777777" w:rsidR="00CF6F30" w:rsidRDefault="00F0093C">
            <w:pPr>
              <w:pStyle w:val="paragraph"/>
              <w:spacing w:before="0" w:beforeAutospacing="0" w:after="0" w:afterAutospacing="0"/>
              <w:rPr>
                <w:rFonts w:hint="eastAsia"/>
              </w:rPr>
            </w:pPr>
            <w:proofErr w:type="gramStart"/>
            <w:r>
              <w:rPr>
                <w:rFonts w:ascii="Microsoft YaHei" w:eastAsia="Microsoft YaHei" w:hAnsi="Microsoft YaHei" w:hint="eastAsia"/>
                <w:color w:val="000000"/>
                <w:sz w:val="20"/>
                <w:szCs w:val="20"/>
              </w:rPr>
              <w:t>腾讯会议</w:t>
            </w:r>
            <w:proofErr w:type="gramEnd"/>
            <w:r>
              <w:rPr>
                <w:rFonts w:ascii="Microsoft YaHei" w:eastAsia="Microsoft YaHei" w:hAnsi="Microsoft YaHei" w:hint="eastAsia"/>
                <w:color w:val="000000"/>
                <w:sz w:val="20"/>
                <w:szCs w:val="20"/>
              </w:rPr>
              <w:t>、Teams、其他</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2153A3"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92599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080CFD16" w14:textId="77777777">
        <w:trPr>
          <w:trHeight w:val="885"/>
        </w:trPr>
        <w:tc>
          <w:tcPr>
            <w:tcW w:w="660" w:type="dxa"/>
            <w:vMerge/>
            <w:tcBorders>
              <w:top w:val="single" w:sz="4" w:space="0" w:color="000000"/>
              <w:left w:val="single" w:sz="4" w:space="0" w:color="000000"/>
              <w:bottom w:val="single" w:sz="4" w:space="0" w:color="000000"/>
              <w:right w:val="single" w:sz="4" w:space="0" w:color="000000"/>
            </w:tcBorders>
            <w:vAlign w:val="center"/>
          </w:tcPr>
          <w:p w14:paraId="352CCA85"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621E7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线上会议链接</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37A66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F6A75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纯线下，不展示该字段</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7E6EB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6B93C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196B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手动编辑</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CF6DEC"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B90493"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14F6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0E9A79CC" w14:textId="77777777">
        <w:trPr>
          <w:trHeight w:val="555"/>
        </w:trPr>
        <w:tc>
          <w:tcPr>
            <w:tcW w:w="660" w:type="dxa"/>
            <w:vMerge/>
            <w:tcBorders>
              <w:top w:val="single" w:sz="4" w:space="0" w:color="000000"/>
              <w:left w:val="single" w:sz="4" w:space="0" w:color="000000"/>
              <w:bottom w:val="single" w:sz="4" w:space="0" w:color="000000"/>
              <w:right w:val="single" w:sz="4" w:space="0" w:color="000000"/>
            </w:tcBorders>
            <w:vAlign w:val="center"/>
          </w:tcPr>
          <w:p w14:paraId="7555E611"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68196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项目城市</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36EB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[慈善捐赠] 非必填</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C3F4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1）线下、线下+线下时，必填；</w:t>
            </w:r>
          </w:p>
          <w:p w14:paraId="0F74288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2）线上时，非必填；</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42F96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6635F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单选-检索下拉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3106E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1）输入框默认提示：如</w:t>
            </w:r>
            <w:proofErr w:type="gramStart"/>
            <w:r>
              <w:rPr>
                <w:rFonts w:ascii="Microsoft YaHei" w:eastAsia="Microsoft YaHei" w:hAnsi="Microsoft YaHei" w:hint="eastAsia"/>
                <w:color w:val="000000"/>
                <w:sz w:val="20"/>
                <w:szCs w:val="20"/>
              </w:rPr>
              <w:t>您当前未</w:t>
            </w:r>
            <w:proofErr w:type="gramEnd"/>
            <w:r>
              <w:rPr>
                <w:rFonts w:ascii="Microsoft YaHei" w:eastAsia="Microsoft YaHei" w:hAnsi="Microsoft YaHei" w:hint="eastAsia"/>
                <w:color w:val="000000"/>
                <w:sz w:val="20"/>
                <w:szCs w:val="20"/>
              </w:rPr>
              <w:t>在下拉框查询到具体城市，可在线模糊搜索</w:t>
            </w:r>
          </w:p>
          <w:p w14:paraId="41E2419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2）可检索境外城市</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AB910"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A5CAC"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E225B9"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7F947FF0" w14:textId="77777777">
        <w:trPr>
          <w:trHeight w:val="2520"/>
        </w:trPr>
        <w:tc>
          <w:tcPr>
            <w:tcW w:w="660" w:type="dxa"/>
            <w:vMerge/>
            <w:tcBorders>
              <w:top w:val="single" w:sz="4" w:space="0" w:color="000000"/>
              <w:left w:val="single" w:sz="4" w:space="0" w:color="000000"/>
              <w:bottom w:val="single" w:sz="4" w:space="0" w:color="000000"/>
              <w:right w:val="single" w:sz="4" w:space="0" w:color="000000"/>
            </w:tcBorders>
            <w:vAlign w:val="center"/>
          </w:tcPr>
          <w:p w14:paraId="573F399C"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91FFD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项目地点</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0EA1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[慈善捐赠] 非必填</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F07DE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1）线下、线下+线下时，必填；</w:t>
            </w:r>
          </w:p>
          <w:p w14:paraId="231A8D5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2）线上时，非必填；</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ADF41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9DEE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87DB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1）输入框默认提示：请输入</w:t>
            </w:r>
            <w:proofErr w:type="gramStart"/>
            <w:r>
              <w:rPr>
                <w:rFonts w:ascii="Microsoft YaHei" w:eastAsia="Microsoft YaHei" w:hAnsi="Microsoft YaHei" w:hint="eastAsia"/>
                <w:color w:val="000000"/>
                <w:sz w:val="20"/>
                <w:szCs w:val="20"/>
              </w:rPr>
              <w:t>详细会议</w:t>
            </w:r>
            <w:proofErr w:type="gramEnd"/>
            <w:r>
              <w:rPr>
                <w:rFonts w:ascii="Microsoft YaHei" w:eastAsia="Microsoft YaHei" w:hAnsi="Microsoft YaHei" w:hint="eastAsia"/>
                <w:color w:val="000000"/>
                <w:sz w:val="20"/>
                <w:szCs w:val="20"/>
              </w:rPr>
              <w:t>地点，详细输入到XX号XX室</w:t>
            </w:r>
          </w:p>
          <w:p w14:paraId="71AB816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2）地点敏感词校验：</w:t>
            </w:r>
          </w:p>
          <w:p w14:paraId="5B8F9DB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达岭－十三陵、承德避暑山庄外八庙、五台山、太湖、普陀山、黄山、九华山、武夷山、庐山、泰山、嵩山、武当山、武陵源（张家界）、白云山、桂林漓江、三亚热带海滨、峨眉山－乐山大佛、九寨沟－黄龙、黄果树、西双版纳、华山等风景名胜区。</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32F5B"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5C8BC7"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6B2357"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79CC7B36" w14:textId="77777777">
        <w:trPr>
          <w:trHeight w:val="1920"/>
        </w:trPr>
        <w:tc>
          <w:tcPr>
            <w:tcW w:w="660" w:type="dxa"/>
            <w:vMerge/>
            <w:tcBorders>
              <w:top w:val="single" w:sz="4" w:space="0" w:color="000000"/>
              <w:left w:val="single" w:sz="4" w:space="0" w:color="000000"/>
              <w:bottom w:val="single" w:sz="4" w:space="0" w:color="000000"/>
              <w:right w:val="single" w:sz="4" w:space="0" w:color="000000"/>
            </w:tcBorders>
            <w:vAlign w:val="center"/>
          </w:tcPr>
          <w:p w14:paraId="7EFD0E2C"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15B51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主办方</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0AD49"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[第三方合作项目]显示【合作方】</w:t>
            </w:r>
          </w:p>
          <w:p w14:paraId="6494AE5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w:t>
            </w:r>
            <w:r>
              <w:rPr>
                <w:rFonts w:ascii="Microsoft YaHei" w:eastAsia="Microsoft YaHei" w:hAnsi="Microsoft YaHei" w:hint="eastAsia"/>
                <w:color w:val="000000"/>
                <w:sz w:val="20"/>
                <w:szCs w:val="20"/>
              </w:rPr>
              <w:lastRenderedPageBreak/>
              <w:t>动]、[其他项目]显示【主办方】</w:t>
            </w:r>
          </w:p>
          <w:p w14:paraId="36F25F1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[慈善捐赠] 显示【被捐赠方】</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368A0A"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lastRenderedPageBreak/>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A5A3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435C0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单选-检索下拉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F2C6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读取第三方机构管理所有</w:t>
            </w:r>
            <w:proofErr w:type="gramStart"/>
            <w:r>
              <w:rPr>
                <w:rFonts w:ascii="Microsoft YaHei" w:eastAsia="Microsoft YaHei" w:hAnsi="Microsoft YaHei" w:hint="eastAsia"/>
                <w:color w:val="000000"/>
                <w:sz w:val="20"/>
                <w:szCs w:val="20"/>
              </w:rPr>
              <w:t>尽调通过</w:t>
            </w:r>
            <w:proofErr w:type="gramEnd"/>
            <w:r>
              <w:rPr>
                <w:rFonts w:ascii="Microsoft YaHei" w:eastAsia="Microsoft YaHei" w:hAnsi="Microsoft YaHei" w:hint="eastAsia"/>
                <w:color w:val="000000"/>
                <w:sz w:val="20"/>
                <w:szCs w:val="20"/>
              </w:rPr>
              <w:t>的机构</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812F0"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8B43A5"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AF1592"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38251326" w14:textId="77777777">
        <w:trPr>
          <w:trHeight w:val="1395"/>
        </w:trPr>
        <w:tc>
          <w:tcPr>
            <w:tcW w:w="660" w:type="dxa"/>
            <w:vMerge/>
            <w:tcBorders>
              <w:top w:val="single" w:sz="4" w:space="0" w:color="000000"/>
              <w:left w:val="single" w:sz="4" w:space="0" w:color="000000"/>
              <w:bottom w:val="single" w:sz="4" w:space="0" w:color="000000"/>
              <w:right w:val="single" w:sz="4" w:space="0" w:color="000000"/>
            </w:tcBorders>
            <w:vAlign w:val="center"/>
          </w:tcPr>
          <w:p w14:paraId="349FC91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1742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是否委托第三方机构收款</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1FA5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EDFDA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9AB7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4CBD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单选-平铺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D442F" w14:textId="77777777" w:rsidR="00CF6F30" w:rsidRDefault="00F0093C">
            <w:pPr>
              <w:pStyle w:val="paragraph"/>
              <w:spacing w:before="0" w:beforeAutospacing="0" w:after="0" w:afterAutospacing="0"/>
              <w:rPr>
                <w:rFonts w:hint="eastAsia"/>
              </w:rPr>
            </w:pPr>
            <w:proofErr w:type="gramStart"/>
            <w:r>
              <w:rPr>
                <w:rFonts w:ascii="Microsoft YaHei" w:eastAsia="Microsoft YaHei" w:hAnsi="Microsoft YaHei" w:hint="eastAsia"/>
                <w:color w:val="000000"/>
                <w:sz w:val="20"/>
                <w:szCs w:val="20"/>
              </w:rPr>
              <w:t>默认为否</w:t>
            </w:r>
            <w:proofErr w:type="gramEnd"/>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9D9EA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是、否</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D70BA"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3A382F"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364DC107" w14:textId="77777777">
        <w:trPr>
          <w:trHeight w:val="1395"/>
        </w:trPr>
        <w:tc>
          <w:tcPr>
            <w:tcW w:w="660" w:type="dxa"/>
            <w:vMerge/>
            <w:tcBorders>
              <w:top w:val="single" w:sz="4" w:space="0" w:color="000000"/>
              <w:left w:val="single" w:sz="4" w:space="0" w:color="000000"/>
              <w:bottom w:val="single" w:sz="4" w:space="0" w:color="000000"/>
              <w:right w:val="single" w:sz="4" w:space="0" w:color="000000"/>
            </w:tcBorders>
            <w:vAlign w:val="center"/>
          </w:tcPr>
          <w:p w14:paraId="015C7D70"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4E2F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委托方</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4F1A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8897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【是否委托第三方机构收款】选是时，展示</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F3BD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E70F6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47B98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4CC9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A0D02"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1D048"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6DD99AA4" w14:textId="77777777">
        <w:trPr>
          <w:trHeight w:val="1395"/>
        </w:trPr>
        <w:tc>
          <w:tcPr>
            <w:tcW w:w="660" w:type="dxa"/>
            <w:vMerge/>
            <w:tcBorders>
              <w:top w:val="single" w:sz="4" w:space="0" w:color="000000"/>
              <w:left w:val="single" w:sz="4" w:space="0" w:color="000000"/>
              <w:bottom w:val="single" w:sz="4" w:space="0" w:color="000000"/>
              <w:right w:val="single" w:sz="4" w:space="0" w:color="000000"/>
            </w:tcBorders>
            <w:vAlign w:val="center"/>
          </w:tcPr>
          <w:p w14:paraId="5FF2F811"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238BC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是否系列会</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B7195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仅[第三方合作项目]出现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38DE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77771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F77B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11DC5"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FEA6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是、否</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714BF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7BF99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81FD1A4" w14:textId="77777777">
        <w:trPr>
          <w:trHeight w:val="915"/>
        </w:trPr>
        <w:tc>
          <w:tcPr>
            <w:tcW w:w="660" w:type="dxa"/>
            <w:vMerge/>
            <w:tcBorders>
              <w:top w:val="single" w:sz="4" w:space="0" w:color="000000"/>
              <w:left w:val="single" w:sz="4" w:space="0" w:color="000000"/>
              <w:bottom w:val="single" w:sz="4" w:space="0" w:color="000000"/>
              <w:right w:val="single" w:sz="4" w:space="0" w:color="000000"/>
            </w:tcBorders>
            <w:vAlign w:val="center"/>
          </w:tcPr>
          <w:p w14:paraId="500E6BA1"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3E89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系列会总场次</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FA2C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仅[第三方合作项目]且选择【是否系列会】为【是】时出现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55958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6039B"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5278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数字框</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5B28AE"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4A0F5"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0FB9B0"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350F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1C8739A" w14:textId="77777777">
        <w:trPr>
          <w:trHeight w:val="555"/>
        </w:trPr>
        <w:tc>
          <w:tcPr>
            <w:tcW w:w="660" w:type="dxa"/>
            <w:vMerge/>
            <w:tcBorders>
              <w:top w:val="single" w:sz="4" w:space="0" w:color="000000"/>
              <w:left w:val="single" w:sz="4" w:space="0" w:color="000000"/>
              <w:bottom w:val="single" w:sz="4" w:space="0" w:color="000000"/>
              <w:right w:val="single" w:sz="4" w:space="0" w:color="000000"/>
            </w:tcBorders>
            <w:vAlign w:val="center"/>
          </w:tcPr>
          <w:p w14:paraId="17BA2CCA"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54FB4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是否有赞助HCP相关费用</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39A279"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lastRenderedPageBreak/>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1ACC3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lastRenderedPageBreak/>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18D55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BD140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单选-平铺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6AEA1"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563F0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是、否</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C3ED8"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C3956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A0A9FC4" w14:textId="77777777">
        <w:trPr>
          <w:trHeight w:val="840"/>
        </w:trPr>
        <w:tc>
          <w:tcPr>
            <w:tcW w:w="660" w:type="dxa"/>
            <w:vMerge/>
            <w:tcBorders>
              <w:top w:val="single" w:sz="4" w:space="0" w:color="000000"/>
              <w:left w:val="single" w:sz="4" w:space="0" w:color="000000"/>
              <w:bottom w:val="single" w:sz="4" w:space="0" w:color="000000"/>
              <w:right w:val="single" w:sz="4" w:space="0" w:color="000000"/>
            </w:tcBorders>
            <w:vAlign w:val="center"/>
          </w:tcPr>
          <w:p w14:paraId="72079C6E"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91EB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HCP参会人数</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EC754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5CD97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10C4C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594EB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2CE50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校验【赞助HCP信息】模块选出的医生个数必须小于等于填写的HCP参会人数</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BC3CB"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312B1"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A1093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4BB2235F" w14:textId="77777777">
        <w:trPr>
          <w:trHeight w:val="84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49FF274"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25143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关联三</w:t>
            </w:r>
            <w:proofErr w:type="gramStart"/>
            <w:r>
              <w:rPr>
                <w:rFonts w:ascii="Microsoft YaHei" w:eastAsia="Microsoft YaHei" w:hAnsi="Microsoft YaHei" w:hint="eastAsia"/>
                <w:color w:val="000000"/>
                <w:sz w:val="20"/>
                <w:szCs w:val="20"/>
              </w:rPr>
              <w:t>方项目</w:t>
            </w:r>
            <w:proofErr w:type="gramEnd"/>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859E8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1EA5D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CDD17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E8EB2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92818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选择范围：所有审批通过的[赞助第三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活动]、[第三方合作项目]、[其他项目]</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80C926"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B1A939"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B5B14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227596A" w14:textId="77777777">
        <w:trPr>
          <w:trHeight w:val="360"/>
        </w:trPr>
        <w:tc>
          <w:tcPr>
            <w:tcW w:w="6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3C96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赞助HCP信息</w:t>
            </w: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16E3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选择HCP</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E4E5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0FF39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01949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AF4F4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按钮</w:t>
            </w:r>
          </w:p>
        </w:tc>
        <w:tc>
          <w:tcPr>
            <w:tcW w:w="177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16DD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可选范围：CRM在库医生</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5FFEDE"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146BD"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C3B46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DBA5491"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A9E1026"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DE571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序号</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BF428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vMerge/>
            <w:tcBorders>
              <w:top w:val="single" w:sz="4" w:space="0" w:color="000000"/>
              <w:left w:val="single" w:sz="4" w:space="0" w:color="000000"/>
              <w:bottom w:val="single" w:sz="4" w:space="0" w:color="000000"/>
              <w:right w:val="single" w:sz="4" w:space="0" w:color="000000"/>
            </w:tcBorders>
            <w:vAlign w:val="center"/>
          </w:tcPr>
          <w:p w14:paraId="6C671717" w14:textId="77777777" w:rsidR="00CF6F30" w:rsidRDefault="00CF6F30">
            <w:pPr>
              <w:rPr>
                <w:rFonts w:ascii="DengXian" w:eastAsia="DengXian" w:hAnsi="DengXian" w:cs="Times New Roman" w:hint="eastAsia"/>
                <w:kern w:val="0"/>
              </w:rPr>
            </w:pP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EDD17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8931F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vMerge/>
            <w:tcBorders>
              <w:top w:val="single" w:sz="4" w:space="0" w:color="000000"/>
              <w:left w:val="single" w:sz="4" w:space="0" w:color="000000"/>
              <w:bottom w:val="single" w:sz="4" w:space="0" w:color="000000"/>
              <w:right w:val="single" w:sz="4" w:space="0" w:color="000000"/>
            </w:tcBorders>
            <w:vAlign w:val="center"/>
          </w:tcPr>
          <w:p w14:paraId="014EE757" w14:textId="77777777" w:rsidR="00CF6F30" w:rsidRDefault="00CF6F30">
            <w:pPr>
              <w:rPr>
                <w:rFonts w:ascii="DengXian" w:eastAsia="DengXian" w:hAnsi="DengXian" w:cs="Times New Roman" w:hint="eastAsia"/>
                <w:kern w:val="0"/>
              </w:rPr>
            </w:pP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DABD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5B8D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10C05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223FA332"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104AFCCB"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D0C17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HCP code</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9B34F9"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w:t>
            </w:r>
            <w:r>
              <w:rPr>
                <w:rFonts w:ascii="Microsoft YaHei" w:eastAsia="Microsoft YaHei" w:hAnsi="Microsoft YaHei" w:hint="eastAsia"/>
                <w:color w:val="000000"/>
                <w:sz w:val="20"/>
                <w:szCs w:val="20"/>
              </w:rPr>
              <w:lastRenderedPageBreak/>
              <w:t>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vMerge/>
            <w:tcBorders>
              <w:top w:val="single" w:sz="4" w:space="0" w:color="000000"/>
              <w:left w:val="single" w:sz="4" w:space="0" w:color="000000"/>
              <w:bottom w:val="single" w:sz="4" w:space="0" w:color="000000"/>
              <w:right w:val="single" w:sz="4" w:space="0" w:color="000000"/>
            </w:tcBorders>
            <w:vAlign w:val="center"/>
          </w:tcPr>
          <w:p w14:paraId="734BEB27" w14:textId="77777777" w:rsidR="00CF6F30" w:rsidRDefault="00CF6F30">
            <w:pPr>
              <w:rPr>
                <w:rFonts w:ascii="DengXian" w:eastAsia="DengXian" w:hAnsi="DengXian" w:cs="Times New Roman" w:hint="eastAsia"/>
                <w:kern w:val="0"/>
              </w:rPr>
            </w:pP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8927E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CDE3E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vMerge/>
            <w:tcBorders>
              <w:top w:val="single" w:sz="4" w:space="0" w:color="000000"/>
              <w:left w:val="single" w:sz="4" w:space="0" w:color="000000"/>
              <w:bottom w:val="single" w:sz="4" w:space="0" w:color="000000"/>
              <w:right w:val="single" w:sz="4" w:space="0" w:color="000000"/>
            </w:tcBorders>
            <w:vAlign w:val="center"/>
          </w:tcPr>
          <w:p w14:paraId="4FACD3DB" w14:textId="77777777" w:rsidR="00CF6F30" w:rsidRDefault="00CF6F30">
            <w:pPr>
              <w:rPr>
                <w:rFonts w:ascii="DengXian" w:eastAsia="DengXian" w:hAnsi="DengXian" w:cs="Times New Roman" w:hint="eastAsia"/>
                <w:kern w:val="0"/>
              </w:rPr>
            </w:pP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48689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E0BE7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F6FC9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4D69BA9D"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7E6481BD"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D221E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HCP名称</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C5B1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vMerge/>
            <w:tcBorders>
              <w:top w:val="single" w:sz="4" w:space="0" w:color="000000"/>
              <w:left w:val="single" w:sz="4" w:space="0" w:color="000000"/>
              <w:bottom w:val="single" w:sz="4" w:space="0" w:color="000000"/>
              <w:right w:val="single" w:sz="4" w:space="0" w:color="000000"/>
            </w:tcBorders>
            <w:vAlign w:val="center"/>
          </w:tcPr>
          <w:p w14:paraId="7FEF3AAC" w14:textId="77777777" w:rsidR="00CF6F30" w:rsidRDefault="00CF6F30">
            <w:pPr>
              <w:rPr>
                <w:rFonts w:ascii="DengXian" w:eastAsia="DengXian" w:hAnsi="DengXian" w:cs="Times New Roman" w:hint="eastAsia"/>
                <w:kern w:val="0"/>
              </w:rPr>
            </w:pP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AAD6F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58C9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vMerge/>
            <w:tcBorders>
              <w:top w:val="single" w:sz="4" w:space="0" w:color="000000"/>
              <w:left w:val="single" w:sz="4" w:space="0" w:color="000000"/>
              <w:bottom w:val="single" w:sz="4" w:space="0" w:color="000000"/>
              <w:right w:val="single" w:sz="4" w:space="0" w:color="000000"/>
            </w:tcBorders>
            <w:vAlign w:val="center"/>
          </w:tcPr>
          <w:p w14:paraId="3FEF1B94" w14:textId="77777777" w:rsidR="00CF6F30" w:rsidRDefault="00CF6F30">
            <w:pPr>
              <w:rPr>
                <w:rFonts w:ascii="DengXian" w:eastAsia="DengXian" w:hAnsi="DengXian" w:cs="Times New Roman" w:hint="eastAsia"/>
                <w:kern w:val="0"/>
              </w:rPr>
            </w:pP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01C260"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8AACE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7CD1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7CC0E979"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6C28E5C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0343A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所属机构</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483BF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vMerge/>
            <w:tcBorders>
              <w:top w:val="single" w:sz="4" w:space="0" w:color="000000"/>
              <w:left w:val="single" w:sz="4" w:space="0" w:color="000000"/>
              <w:bottom w:val="single" w:sz="4" w:space="0" w:color="000000"/>
              <w:right w:val="single" w:sz="4" w:space="0" w:color="000000"/>
            </w:tcBorders>
            <w:vAlign w:val="center"/>
          </w:tcPr>
          <w:p w14:paraId="5E31066F" w14:textId="77777777" w:rsidR="00CF6F30" w:rsidRDefault="00CF6F30">
            <w:pPr>
              <w:rPr>
                <w:rFonts w:ascii="DengXian" w:eastAsia="DengXian" w:hAnsi="DengXian" w:cs="Times New Roman" w:hint="eastAsia"/>
                <w:kern w:val="0"/>
              </w:rPr>
            </w:pP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D0C7C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8C4BD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vMerge/>
            <w:tcBorders>
              <w:top w:val="single" w:sz="4" w:space="0" w:color="000000"/>
              <w:left w:val="single" w:sz="4" w:space="0" w:color="000000"/>
              <w:bottom w:val="single" w:sz="4" w:space="0" w:color="000000"/>
              <w:right w:val="single" w:sz="4" w:space="0" w:color="000000"/>
            </w:tcBorders>
            <w:vAlign w:val="center"/>
          </w:tcPr>
          <w:p w14:paraId="16468CAA" w14:textId="77777777" w:rsidR="00CF6F30" w:rsidRDefault="00CF6F30">
            <w:pPr>
              <w:rPr>
                <w:rFonts w:ascii="DengXian" w:eastAsia="DengXian" w:hAnsi="DengXian" w:cs="Times New Roman" w:hint="eastAsia"/>
                <w:kern w:val="0"/>
              </w:rPr>
            </w:pP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8F1E8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926FB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591E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4406BC78"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0FC9CAFC"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7CDB1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所属科室</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F093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vMerge/>
            <w:tcBorders>
              <w:top w:val="single" w:sz="4" w:space="0" w:color="000000"/>
              <w:left w:val="single" w:sz="4" w:space="0" w:color="000000"/>
              <w:bottom w:val="single" w:sz="4" w:space="0" w:color="000000"/>
              <w:right w:val="single" w:sz="4" w:space="0" w:color="000000"/>
            </w:tcBorders>
            <w:vAlign w:val="center"/>
          </w:tcPr>
          <w:p w14:paraId="6041F586" w14:textId="77777777" w:rsidR="00CF6F30" w:rsidRDefault="00CF6F30">
            <w:pPr>
              <w:rPr>
                <w:rFonts w:ascii="DengXian" w:eastAsia="DengXian" w:hAnsi="DengXian" w:cs="Times New Roman" w:hint="eastAsia"/>
                <w:kern w:val="0"/>
              </w:rPr>
            </w:pP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74EE6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EA74E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vMerge/>
            <w:tcBorders>
              <w:top w:val="single" w:sz="4" w:space="0" w:color="000000"/>
              <w:left w:val="single" w:sz="4" w:space="0" w:color="000000"/>
              <w:bottom w:val="single" w:sz="4" w:space="0" w:color="000000"/>
              <w:right w:val="single" w:sz="4" w:space="0" w:color="000000"/>
            </w:tcBorders>
            <w:vAlign w:val="center"/>
          </w:tcPr>
          <w:p w14:paraId="629498F0" w14:textId="77777777" w:rsidR="00CF6F30" w:rsidRDefault="00CF6F30">
            <w:pPr>
              <w:rPr>
                <w:rFonts w:ascii="DengXian" w:eastAsia="DengXian" w:hAnsi="DengXian" w:cs="Times New Roman" w:hint="eastAsia"/>
                <w:kern w:val="0"/>
              </w:rPr>
            </w:pP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BC1E27"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DDBEB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EB738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DB489C0"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5179281A"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4457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专业职称</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A904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vMerge/>
            <w:tcBorders>
              <w:top w:val="single" w:sz="4" w:space="0" w:color="000000"/>
              <w:left w:val="single" w:sz="4" w:space="0" w:color="000000"/>
              <w:bottom w:val="single" w:sz="4" w:space="0" w:color="000000"/>
              <w:right w:val="single" w:sz="4" w:space="0" w:color="000000"/>
            </w:tcBorders>
            <w:vAlign w:val="center"/>
          </w:tcPr>
          <w:p w14:paraId="77AE7CD0" w14:textId="77777777" w:rsidR="00CF6F30" w:rsidRDefault="00CF6F30">
            <w:pPr>
              <w:rPr>
                <w:rFonts w:ascii="DengXian" w:eastAsia="DengXian" w:hAnsi="DengXian" w:cs="Times New Roman" w:hint="eastAsia"/>
                <w:kern w:val="0"/>
              </w:rPr>
            </w:pP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7232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0CAF7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vMerge/>
            <w:tcBorders>
              <w:top w:val="single" w:sz="4" w:space="0" w:color="000000"/>
              <w:left w:val="single" w:sz="4" w:space="0" w:color="000000"/>
              <w:bottom w:val="single" w:sz="4" w:space="0" w:color="000000"/>
              <w:right w:val="single" w:sz="4" w:space="0" w:color="000000"/>
            </w:tcBorders>
            <w:vAlign w:val="center"/>
          </w:tcPr>
          <w:p w14:paraId="28B349E9" w14:textId="77777777" w:rsidR="00CF6F30" w:rsidRDefault="00CF6F30">
            <w:pPr>
              <w:rPr>
                <w:rFonts w:ascii="DengXian" w:eastAsia="DengXian" w:hAnsi="DengXian" w:cs="Times New Roman" w:hint="eastAsia"/>
                <w:kern w:val="0"/>
              </w:rPr>
            </w:pP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72A8B"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97C12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D8F66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28B9A5F0"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521565B6"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BE49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备注</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AD36C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w:t>
            </w:r>
            <w:r>
              <w:rPr>
                <w:rFonts w:ascii="Microsoft YaHei" w:eastAsia="Microsoft YaHei" w:hAnsi="Microsoft YaHei" w:hint="eastAsia"/>
                <w:color w:val="000000"/>
                <w:sz w:val="20"/>
                <w:szCs w:val="20"/>
              </w:rPr>
              <w:lastRenderedPageBreak/>
              <w:t>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vMerge/>
            <w:tcBorders>
              <w:top w:val="single" w:sz="4" w:space="0" w:color="000000"/>
              <w:left w:val="single" w:sz="4" w:space="0" w:color="000000"/>
              <w:bottom w:val="single" w:sz="4" w:space="0" w:color="000000"/>
              <w:right w:val="single" w:sz="4" w:space="0" w:color="000000"/>
            </w:tcBorders>
            <w:vAlign w:val="center"/>
          </w:tcPr>
          <w:p w14:paraId="551BDD97" w14:textId="77777777" w:rsidR="00CF6F30" w:rsidRDefault="00CF6F30">
            <w:pPr>
              <w:rPr>
                <w:rFonts w:ascii="DengXian" w:eastAsia="DengXian" w:hAnsi="DengXian" w:cs="Times New Roman" w:hint="eastAsia"/>
                <w:kern w:val="0"/>
              </w:rPr>
            </w:pP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10CD8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A8E46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vMerge/>
            <w:tcBorders>
              <w:top w:val="single" w:sz="4" w:space="0" w:color="000000"/>
              <w:left w:val="single" w:sz="4" w:space="0" w:color="000000"/>
              <w:bottom w:val="single" w:sz="4" w:space="0" w:color="000000"/>
              <w:right w:val="single" w:sz="4" w:space="0" w:color="000000"/>
            </w:tcBorders>
            <w:vAlign w:val="center"/>
          </w:tcPr>
          <w:p w14:paraId="5E4ECD4F" w14:textId="77777777" w:rsidR="00CF6F30" w:rsidRDefault="00CF6F30">
            <w:pPr>
              <w:rPr>
                <w:rFonts w:ascii="DengXian" w:eastAsia="DengXian" w:hAnsi="DengXian" w:cs="Times New Roman" w:hint="eastAsia"/>
                <w:kern w:val="0"/>
              </w:rPr>
            </w:pP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2728A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EE65B"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8158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0126860B"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751F9EE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F34D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操作</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C10BA"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vMerge/>
            <w:tcBorders>
              <w:top w:val="single" w:sz="4" w:space="0" w:color="000000"/>
              <w:left w:val="single" w:sz="4" w:space="0" w:color="000000"/>
              <w:bottom w:val="single" w:sz="4" w:space="0" w:color="000000"/>
              <w:right w:val="single" w:sz="4" w:space="0" w:color="000000"/>
            </w:tcBorders>
            <w:vAlign w:val="center"/>
          </w:tcPr>
          <w:p w14:paraId="245A6E83" w14:textId="77777777" w:rsidR="00CF6F30" w:rsidRDefault="00CF6F30">
            <w:pPr>
              <w:rPr>
                <w:rFonts w:ascii="DengXian" w:eastAsia="DengXian" w:hAnsi="DengXian" w:cs="Times New Roman" w:hint="eastAsia"/>
                <w:kern w:val="0"/>
              </w:rPr>
            </w:pP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E613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F5769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按钮</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279D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仅删除操作</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99B6F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C73C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C34C0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BF3AA09" w14:textId="77777777">
        <w:trPr>
          <w:trHeight w:val="1395"/>
        </w:trPr>
        <w:tc>
          <w:tcPr>
            <w:tcW w:w="6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F1064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费用分摊</w:t>
            </w:r>
          </w:p>
          <w:p w14:paraId="628A80B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（注：所有涉及金额的地方，</w:t>
            </w:r>
            <w:proofErr w:type="gramStart"/>
            <w:r>
              <w:rPr>
                <w:rFonts w:ascii="Microsoft YaHei" w:eastAsia="Microsoft YaHei" w:hAnsi="Microsoft YaHei" w:hint="eastAsia"/>
                <w:color w:val="000000"/>
                <w:sz w:val="20"/>
                <w:szCs w:val="20"/>
              </w:rPr>
              <w:t>请金额</w:t>
            </w:r>
            <w:proofErr w:type="gramEnd"/>
            <w:r>
              <w:rPr>
                <w:rFonts w:ascii="Microsoft YaHei" w:eastAsia="Microsoft YaHei" w:hAnsi="Microsoft YaHei" w:hint="eastAsia"/>
                <w:color w:val="000000"/>
                <w:sz w:val="20"/>
                <w:szCs w:val="20"/>
              </w:rPr>
              <w:t>均以千分位格式显示）</w:t>
            </w: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782D1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权益回报形式选项</w:t>
            </w:r>
          </w:p>
        </w:tc>
        <w:tc>
          <w:tcPr>
            <w:tcW w:w="9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66B1E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仅[第三方合作项目]、[赞助第三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C4EAE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755C7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6A11D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按钮</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3A095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点击增加一行</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8531F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学术专栏/展位/展台、专题会/卫星会、冠名/企业宣传片、宣传物料/易拉宝、其他(管理费等)</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A7ECF"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3FC03C"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7C0DF7BC" w14:textId="77777777">
        <w:trPr>
          <w:trHeight w:val="840"/>
        </w:trPr>
        <w:tc>
          <w:tcPr>
            <w:tcW w:w="660" w:type="dxa"/>
            <w:vMerge/>
            <w:tcBorders>
              <w:top w:val="single" w:sz="4" w:space="0" w:color="000000"/>
              <w:left w:val="single" w:sz="4" w:space="0" w:color="000000"/>
              <w:bottom w:val="single" w:sz="4" w:space="0" w:color="000000"/>
              <w:right w:val="single" w:sz="4" w:space="0" w:color="000000"/>
            </w:tcBorders>
            <w:vAlign w:val="center"/>
          </w:tcPr>
          <w:p w14:paraId="0DCEFE67"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274C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文字备注</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4E47F64D"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C0BE4A"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51005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85D85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8CB21"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5AF2B"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BDD9F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5FAE4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6FD1161" w14:textId="77777777">
        <w:trPr>
          <w:trHeight w:val="555"/>
        </w:trPr>
        <w:tc>
          <w:tcPr>
            <w:tcW w:w="660" w:type="dxa"/>
            <w:vMerge/>
            <w:tcBorders>
              <w:top w:val="single" w:sz="4" w:space="0" w:color="000000"/>
              <w:left w:val="single" w:sz="4" w:space="0" w:color="000000"/>
              <w:bottom w:val="single" w:sz="4" w:space="0" w:color="000000"/>
              <w:right w:val="single" w:sz="4" w:space="0" w:color="000000"/>
            </w:tcBorders>
            <w:vAlign w:val="center"/>
          </w:tcPr>
          <w:p w14:paraId="3EE5ECE6"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BDF8D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权益回报形式表格-类型</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340110CD"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E4C2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EB8F0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DA5E0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56EB3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展示选择的权益回报形式</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A9CA8"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A8C6A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D9C49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47FA91D9" w14:textId="77777777">
        <w:trPr>
          <w:trHeight w:val="555"/>
        </w:trPr>
        <w:tc>
          <w:tcPr>
            <w:tcW w:w="660" w:type="dxa"/>
            <w:vMerge/>
            <w:tcBorders>
              <w:top w:val="single" w:sz="4" w:space="0" w:color="000000"/>
              <w:left w:val="single" w:sz="4" w:space="0" w:color="000000"/>
              <w:bottom w:val="single" w:sz="4" w:space="0" w:color="000000"/>
              <w:right w:val="single" w:sz="4" w:space="0" w:color="000000"/>
            </w:tcBorders>
            <w:vAlign w:val="center"/>
          </w:tcPr>
          <w:p w14:paraId="05907961"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D282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权益回报形式表格-含税金额</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4C491BB5"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8BE8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3123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8ED6D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D5EB66"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B47F7F"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8C0401"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825E2C"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3E056E79" w14:textId="77777777">
        <w:trPr>
          <w:trHeight w:val="555"/>
        </w:trPr>
        <w:tc>
          <w:tcPr>
            <w:tcW w:w="660" w:type="dxa"/>
            <w:vMerge/>
            <w:tcBorders>
              <w:top w:val="single" w:sz="4" w:space="0" w:color="000000"/>
              <w:left w:val="single" w:sz="4" w:space="0" w:color="000000"/>
              <w:bottom w:val="single" w:sz="4" w:space="0" w:color="000000"/>
              <w:right w:val="single" w:sz="4" w:space="0" w:color="000000"/>
            </w:tcBorders>
            <w:vAlign w:val="center"/>
          </w:tcPr>
          <w:p w14:paraId="72BA0500"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5EC2A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权益回报形式表格-备注</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7F5EE2B9"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CD3C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5942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220D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2D58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06C528"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C667F2"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8E95A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41189EB" w14:textId="77777777">
        <w:trPr>
          <w:trHeight w:val="555"/>
        </w:trPr>
        <w:tc>
          <w:tcPr>
            <w:tcW w:w="660" w:type="dxa"/>
            <w:vMerge/>
            <w:tcBorders>
              <w:top w:val="single" w:sz="4" w:space="0" w:color="000000"/>
              <w:left w:val="single" w:sz="4" w:space="0" w:color="000000"/>
              <w:bottom w:val="single" w:sz="4" w:space="0" w:color="000000"/>
              <w:right w:val="single" w:sz="4" w:space="0" w:color="000000"/>
            </w:tcBorders>
            <w:vAlign w:val="center"/>
          </w:tcPr>
          <w:p w14:paraId="716BFC2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B49EE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权益回报形式表格-操作</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6A4216F4"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77909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F1E32A"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A4AFF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按钮</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EFA7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点击则删除对应行</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DC2E86"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F1D5F9"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A7EB6"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37176540" w14:textId="77777777">
        <w:trPr>
          <w:trHeight w:val="4050"/>
        </w:trPr>
        <w:tc>
          <w:tcPr>
            <w:tcW w:w="660" w:type="dxa"/>
            <w:vMerge/>
            <w:tcBorders>
              <w:top w:val="single" w:sz="4" w:space="0" w:color="000000"/>
              <w:left w:val="single" w:sz="4" w:space="0" w:color="000000"/>
              <w:bottom w:val="single" w:sz="4" w:space="0" w:color="000000"/>
              <w:right w:val="single" w:sz="4" w:space="0" w:color="000000"/>
            </w:tcBorders>
            <w:vAlign w:val="center"/>
          </w:tcPr>
          <w:p w14:paraId="7FE4B204"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8E45C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费用类型选项</w:t>
            </w:r>
          </w:p>
        </w:tc>
        <w:tc>
          <w:tcPr>
            <w:tcW w:w="9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6D229"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89289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6FD7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96017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按钮</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C3003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点击增加一行（再点击则删除对应行）</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ECB4A5"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p w14:paraId="69DAF64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[慈善捐赠]：</w:t>
            </w:r>
          </w:p>
          <w:p w14:paraId="102707E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捐赠总费用</w:t>
            </w:r>
          </w:p>
          <w:p w14:paraId="44677B18"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p w14:paraId="50EA0E7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活动]、[第三方合作项目]、[其他项目]：</w:t>
            </w:r>
          </w:p>
          <w:p w14:paraId="3E393D9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第三</w:t>
            </w:r>
            <w:proofErr w:type="gramStart"/>
            <w:r>
              <w:rPr>
                <w:rFonts w:ascii="Microsoft YaHei" w:eastAsia="Microsoft YaHei" w:hAnsi="Microsoft YaHei" w:hint="eastAsia"/>
                <w:color w:val="000000"/>
                <w:sz w:val="20"/>
                <w:szCs w:val="20"/>
              </w:rPr>
              <w:t>方供应</w:t>
            </w:r>
            <w:proofErr w:type="gramEnd"/>
            <w:r>
              <w:rPr>
                <w:rFonts w:ascii="Microsoft YaHei" w:eastAsia="Microsoft YaHei" w:hAnsi="Microsoft YaHei" w:hint="eastAsia"/>
                <w:color w:val="000000"/>
                <w:sz w:val="20"/>
                <w:szCs w:val="20"/>
              </w:rPr>
              <w:t>商费用、学协会费用</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FCFF08"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0B7A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C3A74AF" w14:textId="77777777">
        <w:trPr>
          <w:trHeight w:val="540"/>
        </w:trPr>
        <w:tc>
          <w:tcPr>
            <w:tcW w:w="660" w:type="dxa"/>
            <w:vMerge/>
            <w:tcBorders>
              <w:top w:val="single" w:sz="4" w:space="0" w:color="000000"/>
              <w:left w:val="single" w:sz="4" w:space="0" w:color="000000"/>
              <w:bottom w:val="single" w:sz="4" w:space="0" w:color="000000"/>
              <w:right w:val="single" w:sz="4" w:space="0" w:color="000000"/>
            </w:tcBorders>
            <w:vAlign w:val="center"/>
          </w:tcPr>
          <w:p w14:paraId="179417D4"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62CFB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费用表格-序号</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14C8A0EA"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1F24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4822E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709A4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AF71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55B9B"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842F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8EEF0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7485C588" w14:textId="77777777">
        <w:trPr>
          <w:trHeight w:val="540"/>
        </w:trPr>
        <w:tc>
          <w:tcPr>
            <w:tcW w:w="660" w:type="dxa"/>
            <w:vMerge/>
            <w:tcBorders>
              <w:top w:val="single" w:sz="4" w:space="0" w:color="000000"/>
              <w:left w:val="single" w:sz="4" w:space="0" w:color="000000"/>
              <w:bottom w:val="single" w:sz="4" w:space="0" w:color="000000"/>
              <w:right w:val="single" w:sz="4" w:space="0" w:color="000000"/>
            </w:tcBorders>
            <w:vAlign w:val="center"/>
          </w:tcPr>
          <w:p w14:paraId="099B15D9"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A1E91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费用表格-费用类型</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67790215"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1C5D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1F4CE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7040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C34C67"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56D18D"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B1E8A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77E7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5FD28C8E"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AF7EEB6"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8DA32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费用表格-人次</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68B892EA"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E8F7F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EB51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55FA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63B45C"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0AD85C"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1AF7F8"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7C7E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42DF4C9"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B670658"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6B20E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费用表格-预算</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6AD93971"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7D9ED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442CA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7298A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57142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AD4C66"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58C749"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21A6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2FE8D85"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21483FC"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18208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费用表格-人均</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40A4CDE9"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7C289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2D93C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8BF7B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ABE69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1）不可编辑，仅展示，自动计算，计算逻辑：预算/(人次)；</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A6CB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E9D9A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50FEB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67AC0A28"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A87F218"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5F673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费用表格-备注</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5306D942"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988A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B3F2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03DED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88C62E"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27B80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CB3B1C"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A769E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2AEC22FC"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E0E97EE"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E75D2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w:t>
            </w:r>
            <w:r>
              <w:rPr>
                <w:rFonts w:ascii="Microsoft YaHei" w:eastAsia="Microsoft YaHei" w:hAnsi="Microsoft YaHei" w:hint="eastAsia"/>
                <w:color w:val="000000"/>
                <w:sz w:val="20"/>
                <w:szCs w:val="20"/>
              </w:rPr>
              <w:lastRenderedPageBreak/>
              <w:t>表格-操作</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66EC8265"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533A8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F82A3A"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78B1D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操作</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C270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仅删除操作</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81224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0D2AF3"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5A3B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FA9A5AF"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006DE0F"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81CE5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项目总预算</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D6119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6C840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0C0C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C1594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8AECB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一、不可编辑，仅展示，自动计算</w:t>
            </w:r>
          </w:p>
          <w:p w14:paraId="32A7B59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二、计算规则：</w:t>
            </w:r>
          </w:p>
          <w:p w14:paraId="66EE59F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1. [赞助第三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活动]、[第三方合作项目]、[其他项目]：项目总预算 = 学协会总费用 + 第三</w:t>
            </w:r>
            <w:proofErr w:type="gramStart"/>
            <w:r>
              <w:rPr>
                <w:rFonts w:ascii="Microsoft YaHei" w:eastAsia="Microsoft YaHei" w:hAnsi="Microsoft YaHei" w:hint="eastAsia"/>
                <w:color w:val="000000"/>
                <w:sz w:val="20"/>
                <w:szCs w:val="20"/>
              </w:rPr>
              <w:t>方供应</w:t>
            </w:r>
            <w:proofErr w:type="gramEnd"/>
            <w:r>
              <w:rPr>
                <w:rFonts w:ascii="Microsoft YaHei" w:eastAsia="Microsoft YaHei" w:hAnsi="Microsoft YaHei" w:hint="eastAsia"/>
                <w:color w:val="000000"/>
                <w:sz w:val="20"/>
                <w:szCs w:val="20"/>
              </w:rPr>
              <w:t>商</w:t>
            </w:r>
          </w:p>
          <w:p w14:paraId="60FE3916"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p w14:paraId="13E0F17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2. [慈善捐赠]：项目总预算 = 捐赠总预算</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9C07FF"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EB8A1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D86FF"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r>
      <w:tr w:rsidR="00CF6F30" w14:paraId="11832013"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A45F979"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807B0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学协会费用总预算</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FDE210" w14:textId="77777777" w:rsidR="00CF6F30" w:rsidRDefault="00F0093C">
            <w:pPr>
              <w:pStyle w:val="paragraph"/>
              <w:spacing w:before="0" w:beforeAutospacing="0" w:after="0" w:afterAutospacing="0"/>
              <w:jc w:val="center"/>
              <w:rPr>
                <w:rFonts w:hint="eastAsia"/>
              </w:rPr>
            </w:pPr>
            <w:r>
              <w:rPr>
                <w:rFonts w:ascii="SimSun" w:eastAsia="SimSun" w:hAnsi="SimSun" w:hint="eastAsia"/>
                <w:color w:val="000000"/>
                <w:szCs w:val="21"/>
              </w:rPr>
              <w:t> </w:t>
            </w:r>
          </w:p>
          <w:p w14:paraId="36D6642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活动]、[第三方合作项目]、[其他项目]出现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CC9B3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6C24B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C8503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B78B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不可编辑，仅展示，自动带出学协会费用含税金额的金额之和</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22F82"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58F5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48622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EC0F5F0"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6E724121"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39931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第三</w:t>
            </w:r>
            <w:proofErr w:type="gramStart"/>
            <w:r>
              <w:rPr>
                <w:rFonts w:ascii="Microsoft YaHei" w:eastAsia="Microsoft YaHei" w:hAnsi="Microsoft YaHei" w:hint="eastAsia"/>
                <w:color w:val="000000"/>
                <w:sz w:val="20"/>
                <w:szCs w:val="20"/>
              </w:rPr>
              <w:t>方供应</w:t>
            </w:r>
            <w:proofErr w:type="gramEnd"/>
            <w:r>
              <w:rPr>
                <w:rFonts w:ascii="Microsoft YaHei" w:eastAsia="Microsoft YaHei" w:hAnsi="Microsoft YaHei" w:hint="eastAsia"/>
                <w:color w:val="000000"/>
                <w:sz w:val="20"/>
                <w:szCs w:val="20"/>
              </w:rPr>
              <w:t>商</w:t>
            </w:r>
            <w:r>
              <w:rPr>
                <w:rFonts w:ascii="Microsoft YaHei" w:eastAsia="Microsoft YaHei" w:hAnsi="Microsoft YaHei" w:hint="eastAsia"/>
                <w:color w:val="000000"/>
                <w:sz w:val="20"/>
                <w:szCs w:val="20"/>
              </w:rPr>
              <w:lastRenderedPageBreak/>
              <w:t>总预算</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CC95D3" w14:textId="77777777" w:rsidR="00CF6F30" w:rsidRDefault="00F0093C">
            <w:pPr>
              <w:pStyle w:val="paragraph"/>
              <w:spacing w:before="0" w:beforeAutospacing="0" w:after="0" w:afterAutospacing="0"/>
              <w:jc w:val="center"/>
              <w:rPr>
                <w:rFonts w:hint="eastAsia"/>
              </w:rPr>
            </w:pPr>
            <w:r>
              <w:rPr>
                <w:rFonts w:ascii="SimSun" w:eastAsia="SimSun" w:hAnsi="SimSun" w:hint="eastAsia"/>
                <w:color w:val="000000"/>
                <w:szCs w:val="21"/>
              </w:rPr>
              <w:lastRenderedPageBreak/>
              <w:t> </w:t>
            </w:r>
          </w:p>
          <w:p w14:paraId="629C898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[赞助第三</w:t>
            </w:r>
            <w:proofErr w:type="gramStart"/>
            <w:r>
              <w:rPr>
                <w:rFonts w:ascii="Microsoft YaHei" w:eastAsia="Microsoft YaHei" w:hAnsi="Microsoft YaHei" w:hint="eastAsia"/>
                <w:color w:val="000000"/>
                <w:sz w:val="20"/>
                <w:szCs w:val="20"/>
              </w:rPr>
              <w:t>方学</w:t>
            </w:r>
            <w:r>
              <w:rPr>
                <w:rFonts w:ascii="Microsoft YaHei" w:eastAsia="Microsoft YaHei" w:hAnsi="Microsoft YaHei" w:hint="eastAsia"/>
                <w:color w:val="000000"/>
                <w:sz w:val="20"/>
                <w:szCs w:val="20"/>
              </w:rPr>
              <w:lastRenderedPageBreak/>
              <w:t>术</w:t>
            </w:r>
            <w:proofErr w:type="gramEnd"/>
            <w:r>
              <w:rPr>
                <w:rFonts w:ascii="Microsoft YaHei" w:eastAsia="Microsoft YaHei" w:hAnsi="Microsoft YaHei" w:hint="eastAsia"/>
                <w:color w:val="000000"/>
                <w:sz w:val="20"/>
                <w:szCs w:val="20"/>
              </w:rPr>
              <w:t>活动]、[赞助医疗卫生专业人士参加第三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活动]、[第三方合作项目]、[其他项目]出现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5503F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lastRenderedPageBreak/>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86FC1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1EFD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C1EF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不可编辑，仅展示，自动带出费用类型为第三</w:t>
            </w:r>
            <w:proofErr w:type="gramStart"/>
            <w:r>
              <w:rPr>
                <w:rFonts w:ascii="Microsoft YaHei" w:eastAsia="Microsoft YaHei" w:hAnsi="Microsoft YaHei" w:hint="eastAsia"/>
                <w:color w:val="000000"/>
                <w:sz w:val="20"/>
                <w:szCs w:val="20"/>
              </w:rPr>
              <w:t>方</w:t>
            </w:r>
            <w:r>
              <w:rPr>
                <w:rFonts w:ascii="Microsoft YaHei" w:eastAsia="Microsoft YaHei" w:hAnsi="Microsoft YaHei" w:hint="eastAsia"/>
                <w:color w:val="000000"/>
                <w:sz w:val="20"/>
                <w:szCs w:val="20"/>
              </w:rPr>
              <w:lastRenderedPageBreak/>
              <w:t>供应商费用</w:t>
            </w:r>
            <w:proofErr w:type="gramEnd"/>
            <w:r>
              <w:rPr>
                <w:rFonts w:ascii="Microsoft YaHei" w:eastAsia="Microsoft YaHei" w:hAnsi="Microsoft YaHei" w:hint="eastAsia"/>
                <w:color w:val="000000"/>
                <w:sz w:val="20"/>
                <w:szCs w:val="20"/>
              </w:rPr>
              <w:t>的金额之和</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9CEB95"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lastRenderedPageBreak/>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0684A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1BC61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74ED45D2"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0BA7CB49"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2E73D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捐赠总预算</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F653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仅[慈善捐赠]出现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7A9B7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BE05A"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CAC3B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C360A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不可编辑，仅展示，自动带出费用类型为慈善捐赠的金额之和</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0D05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25B7C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08382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5CA43D8D"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D9C8D2A"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0521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添加供应商</w:t>
            </w:r>
          </w:p>
        </w:tc>
        <w:tc>
          <w:tcPr>
            <w:tcW w:w="9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ACB71" w14:textId="77777777" w:rsidR="00CF6F30" w:rsidRDefault="00F0093C">
            <w:pPr>
              <w:pStyle w:val="paragraph"/>
              <w:spacing w:before="0" w:beforeAutospacing="0" w:after="0" w:afterAutospacing="0"/>
              <w:jc w:val="center"/>
              <w:rPr>
                <w:rFonts w:hint="eastAsia"/>
              </w:rPr>
            </w:pPr>
            <w:r>
              <w:rPr>
                <w:rFonts w:ascii="SimSun" w:eastAsia="SimSun" w:hAnsi="SimSun" w:hint="eastAsia"/>
                <w:color w:val="000000"/>
                <w:szCs w:val="21"/>
              </w:rPr>
              <w:t> </w:t>
            </w:r>
          </w:p>
          <w:p w14:paraId="021BB50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活动]、[第三方合作项目]、[其他项目]出现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FB79B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7974F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881E1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按钮</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7186B"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0A65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A995BF"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E280D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F6A68FD"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3DA39DE"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EAC5D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序号</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1AB50B9F"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B9AEB"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3002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E9259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53FAC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7A358"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D229A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4DED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203F5AB"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704A8BAC"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DD368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意向供应商名称</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1F829CCF"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6861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318D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ACCCF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单选-检索下拉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3F156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2551A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A852D"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9405C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21BF080"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5CF460E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35AE0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预计金额</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7462C412"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8CBD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80E72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F7F4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33B48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预计金额合计一定要等于第三</w:t>
            </w:r>
            <w:proofErr w:type="gramStart"/>
            <w:r>
              <w:rPr>
                <w:rFonts w:ascii="Microsoft YaHei" w:eastAsia="Microsoft YaHei" w:hAnsi="Microsoft YaHei" w:hint="eastAsia"/>
                <w:color w:val="000000"/>
                <w:sz w:val="20"/>
                <w:szCs w:val="20"/>
              </w:rPr>
              <w:t>方供应</w:t>
            </w:r>
            <w:proofErr w:type="gramEnd"/>
            <w:r>
              <w:rPr>
                <w:rFonts w:ascii="Microsoft YaHei" w:eastAsia="Microsoft YaHei" w:hAnsi="Microsoft YaHei" w:hint="eastAsia"/>
                <w:color w:val="000000"/>
                <w:sz w:val="20"/>
                <w:szCs w:val="20"/>
              </w:rPr>
              <w:t>商总预算</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11C58"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C9477E"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C8795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44F20526"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54E610C7"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E779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备注</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40DD9DEA"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FFE23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971BE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1602F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7BE730"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60FE25"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02A5E2"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A2C42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CC4C2E1"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13BC5DB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63414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添加分摊</w:t>
            </w:r>
          </w:p>
        </w:tc>
        <w:tc>
          <w:tcPr>
            <w:tcW w:w="9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CBB21B"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7C9EF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A0A9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A545E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按钮</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77A335"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CFE80"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7C2A9A"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7B0EF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0DDACA52"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6374F625"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3E36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可分摊总</w:t>
            </w:r>
            <w:r>
              <w:rPr>
                <w:rFonts w:ascii="Microsoft YaHei" w:eastAsia="Microsoft YaHei" w:hAnsi="Microsoft YaHei" w:hint="eastAsia"/>
                <w:color w:val="000000"/>
                <w:sz w:val="20"/>
                <w:szCs w:val="20"/>
              </w:rPr>
              <w:lastRenderedPageBreak/>
              <w:t>金额</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2B089B59"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3C7B8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5AB2F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919DC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5EBD8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不可编辑，仅展示，自动计算，</w:t>
            </w:r>
            <w:r>
              <w:rPr>
                <w:rFonts w:ascii="Microsoft YaHei" w:eastAsia="Microsoft YaHei" w:hAnsi="Microsoft YaHei" w:hint="eastAsia"/>
                <w:color w:val="000000"/>
                <w:sz w:val="20"/>
                <w:szCs w:val="20"/>
              </w:rPr>
              <w:lastRenderedPageBreak/>
              <w:t>可分摊总金额=会议总预算</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999C9D"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lastRenderedPageBreak/>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A124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3BB5B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4585637E"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1D9057ED"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89D20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已分摊总金额</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534C03FB"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41840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73FF0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0C7A2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B606B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不可编辑，仅展示，自动计算，已分摊总金额=分摊金额加和</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2DC786"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C162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FAB20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48A520B2"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946B11E"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5854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待分摊总金额</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26D76D55"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8A1C9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8787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B3623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文本展示</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C067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不可编辑，仅展示，自动计算，待分摊总金额=可分摊总金额-已分摊总金额</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21C4D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889D3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03C9D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793FD41"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01E4344B"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6DCB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分摊表格-预算单号</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443F210B"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E3806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C2E93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7969A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D6E58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2FB51F"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443AB4"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8D006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2A741A6A"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3675B24"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0343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分摊表格-成本中心</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21800E67"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B558E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1FE3A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6CE8F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单选-检索下拉</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3306A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自动带出项目负责人的成本中心</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931F36"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216635"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AE86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513B8B8"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326228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6B27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分摊表格-分摊比例</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00F84B08"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632B4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1081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不可编辑</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1EF9A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5C12B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不可编辑，仅展示，自动计算，分摊比例=分摊金额/已分摊总金额</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480121"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601D5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不适用</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3527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0320528C"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30A23852"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7749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分摊表格-分摊金额</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68206D51"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0E999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25FAB0"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EEF7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数字控件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0513D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不可为0，不能超过待分摊总金额</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75C7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0298D8"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E73F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3E82DD52"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0A0B7F15"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17014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分摊表格-操作</w:t>
            </w:r>
          </w:p>
        </w:tc>
        <w:tc>
          <w:tcPr>
            <w:tcW w:w="970" w:type="dxa"/>
            <w:vMerge/>
            <w:tcBorders>
              <w:top w:val="single" w:sz="4" w:space="0" w:color="000000"/>
              <w:left w:val="single" w:sz="4" w:space="0" w:color="000000"/>
              <w:bottom w:val="single" w:sz="4" w:space="0" w:color="000000"/>
              <w:right w:val="single" w:sz="4" w:space="0" w:color="000000"/>
            </w:tcBorders>
            <w:vAlign w:val="center"/>
          </w:tcPr>
          <w:p w14:paraId="6B98D78C" w14:textId="77777777" w:rsidR="00CF6F30" w:rsidRDefault="00CF6F30">
            <w:pPr>
              <w:rPr>
                <w:rFonts w:ascii="DengXian" w:eastAsia="DengXian" w:hAnsi="DengXian" w:cs="Times New Roman" w:hint="eastAsia"/>
                <w:kern w:val="0"/>
              </w:rPr>
            </w:pP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9213F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14B92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0FA5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操作</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1CE2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仅删除操作</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D83A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1FBED0"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7E6A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r w:rsidR="00CF6F30" w14:paraId="13712E8D" w14:textId="77777777">
        <w:trPr>
          <w:trHeight w:val="360"/>
        </w:trPr>
        <w:tc>
          <w:tcPr>
            <w:tcW w:w="6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16942"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附件及其他</w:t>
            </w: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DFD3F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招商函/企业邀请函</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4173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活动]、[第三方合作项目]出现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B099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FCE989"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97FF4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28AD0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826013"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C88DA"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0AE5C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×（仅抄送）</w:t>
            </w:r>
          </w:p>
        </w:tc>
      </w:tr>
      <w:tr w:rsidR="00CF6F30" w14:paraId="47FA0AA7"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7813811B"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4CD74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活动</w:t>
            </w:r>
            <w:r>
              <w:rPr>
                <w:rFonts w:ascii="Microsoft YaHei" w:eastAsia="Microsoft YaHei" w:hAnsi="Microsoft YaHei" w:hint="eastAsia"/>
                <w:color w:val="000000"/>
                <w:sz w:val="20"/>
                <w:szCs w:val="20"/>
              </w:rPr>
              <w:lastRenderedPageBreak/>
              <w:t>通知</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AA88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lastRenderedPageBreak/>
              <w:t>仅[赞助</w:t>
            </w:r>
            <w:r>
              <w:rPr>
                <w:rFonts w:ascii="Microsoft YaHei" w:eastAsia="Microsoft YaHei" w:hAnsi="Microsoft YaHei" w:hint="eastAsia"/>
                <w:color w:val="000000"/>
                <w:sz w:val="20"/>
                <w:szCs w:val="20"/>
              </w:rPr>
              <w:lastRenderedPageBreak/>
              <w:t>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516EE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lastRenderedPageBreak/>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17B463"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FFD1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4DB5AF"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FF72E"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FA7C3F"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7D633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r>
              <w:rPr>
                <w:rFonts w:ascii="Microsoft YaHei" w:eastAsia="Microsoft YaHei" w:hAnsi="Microsoft YaHei" w:hint="eastAsia"/>
                <w:color w:val="000000"/>
                <w:sz w:val="20"/>
                <w:szCs w:val="20"/>
              </w:rPr>
              <w:lastRenderedPageBreak/>
              <w:t>（仅抄送）</w:t>
            </w:r>
          </w:p>
        </w:tc>
      </w:tr>
      <w:tr w:rsidR="00CF6F30" w14:paraId="19E01942"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5E778F18"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9712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活动日程</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377C9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活动]、[第三方合作项目]、[赞助医疗卫生专业人士参加第三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B2FA3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357ED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F27A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0810B"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33AE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072A00"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30E6D"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r>
      <w:tr w:rsidR="00CF6F30" w14:paraId="536959DE"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4535AA81"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DAF32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已审批预算申请单</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FD6C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0149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2E5C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700D4"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579B90"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F78EEC"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2C2A2"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61A4F5"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×（仅抄送）</w:t>
            </w:r>
          </w:p>
        </w:tc>
      </w:tr>
      <w:tr w:rsidR="00CF6F30" w14:paraId="313DC5DA"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0BA974D7"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411C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费用明细</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59F50C"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AC8C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94E75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BA9CE"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2E1C5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0189D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1220AD"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C5455"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r>
      <w:tr w:rsidR="00CF6F30" w14:paraId="4EB53BD4"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9DBFB5D"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46D6F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初版活动赞助协议</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B23DD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活动]、[第三方合作项目]出现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FC29AB"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D74BA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7D366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9D023A"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6B7217"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04C27C"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A5D8A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×（仅抄送）</w:t>
            </w:r>
          </w:p>
        </w:tc>
      </w:tr>
      <w:tr w:rsidR="00CF6F30" w14:paraId="4C956AFD"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19C52409"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0435F3"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官方委托函</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968C7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9754E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仅【是否委托第三方机构收款】选是时，展示</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A0C0B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0DF90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18805A"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00D69D"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35F74F"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5D8D5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r>
      <w:tr w:rsidR="00CF6F30" w14:paraId="2A23771B"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1B36509E"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BF75A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赞助参会人员名单及参会人员回执</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20AC6"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仅[赞助医疗卫生专业人士参加第三</w:t>
            </w:r>
            <w:proofErr w:type="gramStart"/>
            <w:r>
              <w:rPr>
                <w:rFonts w:ascii="Microsoft YaHei" w:eastAsia="Microsoft YaHei" w:hAnsi="Microsoft YaHei" w:hint="eastAsia"/>
                <w:color w:val="000000"/>
                <w:sz w:val="20"/>
                <w:szCs w:val="20"/>
              </w:rPr>
              <w:t>方学术</w:t>
            </w:r>
            <w:proofErr w:type="gramEnd"/>
            <w:r>
              <w:rPr>
                <w:rFonts w:ascii="Microsoft YaHei" w:eastAsia="Microsoft YaHei" w:hAnsi="Microsoft YaHei" w:hint="eastAsia"/>
                <w:color w:val="000000"/>
                <w:sz w:val="20"/>
                <w:szCs w:val="20"/>
              </w:rPr>
              <w:t>活动]出现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3405C1"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D7CF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3F6D31"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CAE6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CB1801"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64CADD"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C7345D"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r>
      <w:tr w:rsidR="00CF6F30" w14:paraId="3F300174"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D9D1808"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AFC0D8"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捐赠需求函</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862BC9"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仅[慈善捐赠]出现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4A87AD"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43C088"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3DDC3A"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66719"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1E159A"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2FA7E3"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487B5D"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×（仅抄送）</w:t>
            </w:r>
          </w:p>
        </w:tc>
      </w:tr>
      <w:tr w:rsidR="00CF6F30" w14:paraId="3843C096"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2FB49469"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AE4EBF"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项目计划及执行方案</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0FBD9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仅[慈善捐赠]出现</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EA342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DEDF1B"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Y</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1F83C"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3CDF14"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46CE78"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6BA105"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0D04F8"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r>
      <w:tr w:rsidR="00CF6F30" w14:paraId="034F7BE0"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1A3FFD08"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DADAC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其他附件</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07A09E"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A99A34"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D7755"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7EBCB"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附件</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8DA497"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提示：支持格式：.doc,.docx,.xls,.xlsx,.bmp,.gif,.jpeg,.jpg,.png,.tif,.tiff,.pdf.ppt,.pptx or.txt.最大50M</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EFE02A"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7784A6"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8A289"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×（仅抄送）</w:t>
            </w:r>
          </w:p>
        </w:tc>
      </w:tr>
      <w:tr w:rsidR="00CF6F30" w14:paraId="38D28224" w14:textId="77777777">
        <w:trPr>
          <w:trHeight w:val="360"/>
        </w:trPr>
        <w:tc>
          <w:tcPr>
            <w:tcW w:w="660" w:type="dxa"/>
            <w:vMerge/>
            <w:tcBorders>
              <w:top w:val="single" w:sz="4" w:space="0" w:color="000000"/>
              <w:left w:val="single" w:sz="4" w:space="0" w:color="000000"/>
              <w:bottom w:val="single" w:sz="4" w:space="0" w:color="000000"/>
              <w:right w:val="single" w:sz="4" w:space="0" w:color="000000"/>
            </w:tcBorders>
            <w:vAlign w:val="center"/>
          </w:tcPr>
          <w:p w14:paraId="1B4FFAE6" w14:textId="77777777" w:rsidR="00CF6F30" w:rsidRDefault="00CF6F30">
            <w:pPr>
              <w:rPr>
                <w:rFonts w:ascii="DengXian" w:eastAsia="DengXian" w:hAnsi="DengXian" w:cs="Times New Roman" w:hint="eastAsia"/>
                <w:kern w:val="0"/>
              </w:rPr>
            </w:pPr>
          </w:p>
        </w:tc>
        <w:tc>
          <w:tcPr>
            <w:tcW w:w="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58F7B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备注</w:t>
            </w:r>
          </w:p>
        </w:tc>
        <w:tc>
          <w:tcPr>
            <w:tcW w:w="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23EDC2"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通用</w:t>
            </w:r>
          </w:p>
        </w:tc>
        <w:tc>
          <w:tcPr>
            <w:tcW w:w="1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653A37"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无</w:t>
            </w:r>
          </w:p>
        </w:tc>
        <w:tc>
          <w:tcPr>
            <w:tcW w:w="7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772ADF" w14:textId="77777777" w:rsidR="00CF6F30" w:rsidRDefault="00F0093C">
            <w:pPr>
              <w:pStyle w:val="paragraph"/>
              <w:spacing w:before="0" w:beforeAutospacing="0" w:after="0" w:afterAutospacing="0"/>
              <w:jc w:val="center"/>
              <w:rPr>
                <w:rFonts w:hint="eastAsia"/>
              </w:rPr>
            </w:pPr>
            <w:r>
              <w:rPr>
                <w:rFonts w:ascii="Microsoft YaHei" w:eastAsia="Microsoft YaHei" w:hAnsi="Microsoft YaHei" w:hint="eastAsia"/>
                <w:color w:val="000000"/>
                <w:sz w:val="20"/>
                <w:szCs w:val="20"/>
              </w:rPr>
              <w:t>N</w:t>
            </w:r>
          </w:p>
        </w:tc>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B46D26"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文本录入</w:t>
            </w:r>
          </w:p>
        </w:tc>
        <w:tc>
          <w:tcPr>
            <w:tcW w:w="17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CC373A"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1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6F7F9F" w14:textId="77777777" w:rsidR="00CF6F30" w:rsidRDefault="00F0093C">
            <w:pPr>
              <w:pStyle w:val="paragraph"/>
              <w:spacing w:before="0" w:beforeAutospacing="0" w:after="0" w:afterAutospacing="0"/>
              <w:rPr>
                <w:rFonts w:hint="eastAsia"/>
              </w:rPr>
            </w:pPr>
            <w:r>
              <w:rPr>
                <w:rFonts w:ascii="SimSun" w:eastAsia="SimSun" w:hAnsi="SimSun" w:hint="eastAsia"/>
                <w:color w:val="000000"/>
                <w:szCs w:val="21"/>
              </w:rPr>
              <w:t> </w:t>
            </w:r>
          </w:p>
        </w:tc>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F982E" w14:textId="77777777" w:rsidR="00CF6F30" w:rsidRDefault="00F0093C">
            <w:pPr>
              <w:pStyle w:val="paragraph"/>
              <w:spacing w:before="0" w:beforeAutospacing="0" w:after="0" w:afterAutospacing="0"/>
              <w:rPr>
                <w:rFonts w:hint="eastAsia"/>
              </w:rPr>
            </w:pPr>
            <w:r>
              <w:rPr>
                <w:rFonts w:ascii="Segoe UI Emoji" w:eastAsia="Microsoft YaHei" w:hAnsi="Segoe UI Emoji" w:cs="Segoe UI Emoji"/>
                <w:color w:val="000000"/>
                <w:sz w:val="20"/>
                <w:szCs w:val="20"/>
              </w:rPr>
              <w:t>✔</w:t>
            </w:r>
          </w:p>
        </w:tc>
        <w:tc>
          <w:tcPr>
            <w:tcW w:w="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DF700" w14:textId="77777777" w:rsidR="00CF6F30" w:rsidRDefault="00F0093C">
            <w:pPr>
              <w:pStyle w:val="paragraph"/>
              <w:spacing w:before="0" w:beforeAutospacing="0" w:after="0" w:afterAutospacing="0"/>
              <w:rPr>
                <w:rFonts w:hint="eastAsia"/>
              </w:rPr>
            </w:pPr>
            <w:r>
              <w:rPr>
                <w:rFonts w:ascii="Microsoft YaHei" w:eastAsia="Microsoft YaHei" w:hAnsi="Microsoft YaHei" w:hint="eastAsia"/>
                <w:color w:val="000000"/>
                <w:sz w:val="20"/>
                <w:szCs w:val="20"/>
              </w:rPr>
              <w:t>×</w:t>
            </w:r>
          </w:p>
        </w:tc>
      </w:tr>
    </w:tbl>
    <w:p w14:paraId="7ED75ED7" w14:textId="77777777" w:rsidR="00CF6F30" w:rsidRDefault="00CF6F30">
      <w:pPr>
        <w:textAlignment w:val="center"/>
      </w:pPr>
    </w:p>
    <w:p w14:paraId="275E4E0D" w14:textId="77777777" w:rsidR="00CF6F30" w:rsidRDefault="00CF6F30">
      <w:pPr>
        <w:textAlignment w:val="center"/>
        <w:rPr>
          <w:rFonts w:ascii="Microsoft YaHei" w:eastAsia="Microsoft YaHei" w:hAnsi="Microsoft YaHei" w:cs="Microsoft YaHei" w:hint="eastAsia"/>
        </w:rPr>
      </w:pPr>
    </w:p>
    <w:p w14:paraId="67E50A95" w14:textId="77777777" w:rsidR="00CF6F30" w:rsidRDefault="00F0093C">
      <w:pPr>
        <w:pStyle w:val="4"/>
        <w:pBdr>
          <w:top w:val="none" w:sz="0" w:space="0" w:color="auto"/>
          <w:left w:val="none" w:sz="0" w:space="0" w:color="auto"/>
          <w:bottom w:val="none" w:sz="0" w:space="0" w:color="auto"/>
          <w:right w:val="none" w:sz="0" w:space="0" w:color="auto"/>
        </w:pBdr>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4.3.5项目申请列表说明</w:t>
      </w:r>
    </w:p>
    <w:p w14:paraId="58D3E95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15B79D6F" wp14:editId="401F6445">
            <wp:extent cx="6139815" cy="3267710"/>
            <wp:effectExtent l="0" t="0" r="6985" b="889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70"/>
                    <a:stretch>
                      <a:fillRect/>
                    </a:stretch>
                  </pic:blipFill>
                  <pic:spPr>
                    <a:xfrm>
                      <a:off x="0" y="0"/>
                      <a:ext cx="6139815" cy="3267710"/>
                    </a:xfrm>
                    <a:prstGeom prst="rect">
                      <a:avLst/>
                    </a:prstGeom>
                  </pic:spPr>
                </pic:pic>
              </a:graphicData>
            </a:graphic>
          </wp:inline>
        </w:drawing>
      </w:r>
    </w:p>
    <w:p w14:paraId="54ACA2E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0" distR="0" wp14:anchorId="0F5686B5" wp14:editId="057A86DA">
            <wp:extent cx="5247640" cy="8743950"/>
            <wp:effectExtent l="0" t="0" r="10160" b="1905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71"/>
                    <a:stretch>
                      <a:fillRect/>
                    </a:stretch>
                  </pic:blipFill>
                  <pic:spPr>
                    <a:xfrm>
                      <a:off x="0" y="0"/>
                      <a:ext cx="5247640" cy="8743950"/>
                    </a:xfrm>
                    <a:prstGeom prst="rect">
                      <a:avLst/>
                    </a:prstGeom>
                  </pic:spPr>
                </pic:pic>
              </a:graphicData>
            </a:graphic>
          </wp:inline>
        </w:drawing>
      </w:r>
    </w:p>
    <w:p w14:paraId="7DF32786" w14:textId="77777777" w:rsidR="00CF6F30" w:rsidRDefault="00F0093C">
      <w:pPr>
        <w:pStyle w:val="4"/>
        <w:pBdr>
          <w:top w:val="none" w:sz="0" w:space="0" w:color="auto"/>
          <w:left w:val="none" w:sz="0" w:space="0" w:color="auto"/>
          <w:bottom w:val="none" w:sz="0" w:space="0" w:color="auto"/>
          <w:right w:val="none" w:sz="0" w:space="0" w:color="auto"/>
        </w:pBdr>
        <w:adjustRightInd w:val="0"/>
        <w:snapToGrid w:val="0"/>
        <w:spacing w:beforeLines="50" w:before="120" w:afterLines="50" w:after="120" w:line="240" w:lineRule="auto"/>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4.3.6项目申请详情说明</w:t>
      </w:r>
    </w:p>
    <w:p w14:paraId="7440402E" w14:textId="77777777" w:rsidR="00CF6F30" w:rsidRDefault="00F0093C">
      <w:pPr>
        <w:numPr>
          <w:ilvl w:val="0"/>
          <w:numId w:val="54"/>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可以项目申请详情页面可查看申请人信息、项目申请信息及审批流各节点审批进度；</w:t>
      </w:r>
    </w:p>
    <w:p w14:paraId="08179597" w14:textId="77777777" w:rsidR="00CF6F30" w:rsidRDefault="00F0093C">
      <w:pPr>
        <w:numPr>
          <w:ilvl w:val="0"/>
          <w:numId w:val="54"/>
        </w:numPr>
        <w:ind w:leftChars="200" w:left="840"/>
        <w:rPr>
          <w:rFonts w:ascii="Microsoft YaHei" w:eastAsia="Microsoft YaHei" w:hAnsi="Microsoft YaHei" w:cs="Microsoft YaHei" w:hint="eastAsia"/>
        </w:rPr>
      </w:pPr>
      <w:proofErr w:type="gramStart"/>
      <w:r>
        <w:rPr>
          <w:rFonts w:ascii="Microsoft YaHei" w:eastAsia="Microsoft YaHei" w:hAnsi="Microsoft YaHei" w:cs="Microsoft YaHei" w:hint="eastAsia"/>
        </w:rPr>
        <w:t>若申请</w:t>
      </w:r>
      <w:proofErr w:type="gramEnd"/>
      <w:r>
        <w:rPr>
          <w:rFonts w:ascii="Microsoft YaHei" w:eastAsia="Microsoft YaHei" w:hAnsi="Microsoft YaHei" w:cs="Microsoft YaHei" w:hint="eastAsia"/>
        </w:rPr>
        <w:t>单状态为“审批中”，则申请单详情页面展示“撤回申请”按钮，点击</w:t>
      </w:r>
      <w:proofErr w:type="gramStart"/>
      <w:r>
        <w:rPr>
          <w:rFonts w:ascii="Microsoft YaHei" w:eastAsia="Microsoft YaHei" w:hAnsi="Microsoft YaHei" w:cs="Microsoft YaHei" w:hint="eastAsia"/>
        </w:rPr>
        <w:t>后弹窗提示</w:t>
      </w:r>
      <w:proofErr w:type="gramEnd"/>
      <w:r>
        <w:rPr>
          <w:rFonts w:ascii="Microsoft YaHei" w:eastAsia="Microsoft YaHei" w:hAnsi="Microsoft YaHei" w:cs="Microsoft YaHei" w:hint="eastAsia"/>
        </w:rPr>
        <w:t>“撤回申请后将撤销该申请并进入编辑页面，请确认”，点击“否”后停留在当前页面，点击“是”后将该申请单置为待提交状态并进入会议申请页面；</w:t>
      </w:r>
    </w:p>
    <w:p w14:paraId="0BD27BC7" w14:textId="77777777" w:rsidR="00CF6F30" w:rsidRDefault="00F0093C">
      <w:pPr>
        <w:pStyle w:val="3"/>
        <w:rPr>
          <w:rFonts w:ascii="Microsoft YaHei" w:eastAsia="Microsoft YaHei" w:hAnsi="Microsoft YaHei" w:cs="Microsoft YaHei" w:hint="eastAsia"/>
          <w:sz w:val="22"/>
          <w:lang w:val="en-US"/>
        </w:rPr>
      </w:pPr>
      <w:bookmarkStart w:id="402" w:name="_Toc906186666"/>
      <w:bookmarkStart w:id="403" w:name="_Toc1011692091"/>
      <w:bookmarkStart w:id="404" w:name="_Toc77279103"/>
      <w:r>
        <w:rPr>
          <w:rFonts w:ascii="Microsoft YaHei" w:eastAsia="Microsoft YaHei" w:hAnsi="Microsoft YaHei" w:cs="Microsoft YaHei" w:hint="eastAsia"/>
          <w:sz w:val="22"/>
          <w:lang w:val="en-US"/>
        </w:rPr>
        <w:t>4.4项目执行</w:t>
      </w:r>
      <w:bookmarkEnd w:id="402"/>
      <w:bookmarkEnd w:id="403"/>
      <w:bookmarkEnd w:id="404"/>
    </w:p>
    <w:p w14:paraId="24E3446E"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4.4.1项目执行业务流程及规则说明</w:t>
      </w:r>
    </w:p>
    <w:p w14:paraId="3DC50036" w14:textId="77777777" w:rsidR="00CF6F30" w:rsidRDefault="00F0093C">
      <w:pPr>
        <w:numPr>
          <w:ilvl w:val="0"/>
          <w:numId w:val="55"/>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项目审批通过后，项目开始时，项目状态自动更新为项目执行中。如需添加额外人员协助处理项目的各个事项，可添加项目协办人；</w:t>
      </w:r>
    </w:p>
    <w:p w14:paraId="49A5DFB3" w14:textId="77777777" w:rsidR="00CF6F30" w:rsidRDefault="00F0093C">
      <w:pPr>
        <w:numPr>
          <w:ilvl w:val="0"/>
          <w:numId w:val="55"/>
        </w:numPr>
        <w:ind w:leftChars="200" w:left="840"/>
        <w:rPr>
          <w:rFonts w:ascii="Microsoft YaHei" w:eastAsia="Microsoft YaHei" w:hAnsi="Microsoft YaHei" w:cs="Microsoft YaHei" w:hint="eastAsia"/>
        </w:rPr>
      </w:pPr>
      <w:r>
        <w:rPr>
          <w:rFonts w:ascii="Microsoft YaHei" w:eastAsia="Microsoft YaHei" w:hAnsi="Microsoft YaHei" w:cs="Microsoft YaHei" w:hint="eastAsia"/>
        </w:rPr>
        <w:t>项目申请人、负责人、协办人可在项目照片管理页面拍照或上</w:t>
      </w:r>
      <w:proofErr w:type="gramStart"/>
      <w:r>
        <w:rPr>
          <w:rFonts w:ascii="Microsoft YaHei" w:eastAsia="Microsoft YaHei" w:hAnsi="Microsoft YaHei" w:cs="Microsoft YaHei" w:hint="eastAsia"/>
        </w:rPr>
        <w:t>传项目</w:t>
      </w:r>
      <w:proofErr w:type="gramEnd"/>
      <w:r>
        <w:rPr>
          <w:rFonts w:ascii="Microsoft YaHei" w:eastAsia="Microsoft YaHei" w:hAnsi="Microsoft YaHei" w:cs="Microsoft YaHei" w:hint="eastAsia"/>
        </w:rPr>
        <w:t>照片；其中线下、线下+线上会议，必须移动端拍照</w:t>
      </w:r>
    </w:p>
    <w:p w14:paraId="7B83A5D3"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4.4.2项目执行-项目照片管理</w:t>
      </w:r>
    </w:p>
    <w:p w14:paraId="047D7AA7" w14:textId="77777777" w:rsidR="00CF6F30" w:rsidRDefault="00F0093C">
      <w:pPr>
        <w:ind w:firstLine="964"/>
        <w:rPr>
          <w:rFonts w:ascii="Microsoft YaHei" w:eastAsia="Microsoft YaHei" w:hAnsi="Microsoft YaHei" w:cs="Microsoft YaHei" w:hint="eastAsia"/>
          <w:b/>
          <w:bCs/>
        </w:rPr>
      </w:pPr>
      <w:r>
        <w:rPr>
          <w:rFonts w:ascii="Microsoft YaHei" w:eastAsia="Microsoft YaHei" w:hAnsi="Microsoft YaHei" w:cs="Microsoft YaHei" w:hint="eastAsia"/>
          <w:noProof/>
        </w:rPr>
        <w:drawing>
          <wp:inline distT="0" distB="0" distL="0" distR="0" wp14:anchorId="48941C68" wp14:editId="751298FF">
            <wp:extent cx="2175510" cy="4596765"/>
            <wp:effectExtent l="0" t="0" r="8890" b="63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72"/>
                    <a:stretch>
                      <a:fillRect/>
                    </a:stretch>
                  </pic:blipFill>
                  <pic:spPr>
                    <a:xfrm>
                      <a:off x="0" y="0"/>
                      <a:ext cx="2181239" cy="4608113"/>
                    </a:xfrm>
                    <a:prstGeom prst="rect">
                      <a:avLst/>
                    </a:prstGeom>
                  </pic:spPr>
                </pic:pic>
              </a:graphicData>
            </a:graphic>
          </wp:inline>
        </w:drawing>
      </w:r>
    </w:p>
    <w:p w14:paraId="5CD71AD4" w14:textId="77777777" w:rsidR="00CF6F30" w:rsidRDefault="00F0093C">
      <w:pPr>
        <w:pStyle w:val="affa"/>
        <w:numPr>
          <w:ilvl w:val="0"/>
          <w:numId w:val="56"/>
        </w:numPr>
        <w:ind w:leftChars="200" w:firstLineChars="0"/>
        <w:rPr>
          <w:rFonts w:ascii="Microsoft YaHei" w:eastAsia="Microsoft YaHei" w:hAnsi="Microsoft YaHei" w:cs="Microsoft YaHei" w:hint="eastAsia"/>
        </w:rPr>
      </w:pPr>
      <w:r>
        <w:rPr>
          <w:rFonts w:ascii="Microsoft YaHei" w:eastAsia="Microsoft YaHei" w:hAnsi="Microsoft YaHei" w:cs="Microsoft YaHei" w:hint="eastAsia"/>
        </w:rPr>
        <w:t>照片分类：赞助权益回报照片（</w:t>
      </w:r>
      <w:r>
        <w:rPr>
          <w:rFonts w:ascii="Microsoft YaHei" w:eastAsia="Microsoft YaHei" w:hAnsi="Microsoft YaHei" w:cs="Microsoft YaHei" w:hint="eastAsia"/>
          <w:sz w:val="20"/>
          <w:szCs w:val="20"/>
        </w:rPr>
        <w:t>[赞助第三</w:t>
      </w:r>
      <w:proofErr w:type="gramStart"/>
      <w:r>
        <w:rPr>
          <w:rFonts w:ascii="Microsoft YaHei" w:eastAsia="Microsoft YaHei" w:hAnsi="Microsoft YaHei" w:cs="Microsoft YaHei" w:hint="eastAsia"/>
          <w:sz w:val="20"/>
          <w:szCs w:val="20"/>
        </w:rPr>
        <w:t>方学术</w:t>
      </w:r>
      <w:proofErr w:type="gramEnd"/>
      <w:r>
        <w:rPr>
          <w:rFonts w:ascii="Microsoft YaHei" w:eastAsia="Microsoft YaHei" w:hAnsi="Microsoft YaHei" w:cs="Microsoft YaHei" w:hint="eastAsia"/>
          <w:sz w:val="20"/>
          <w:szCs w:val="20"/>
        </w:rPr>
        <w:t>活动]、[第三方合作项目]）</w:t>
      </w:r>
      <w:r>
        <w:rPr>
          <w:rFonts w:ascii="Microsoft YaHei" w:eastAsia="Microsoft YaHei" w:hAnsi="Microsoft YaHei" w:cs="Microsoft YaHei" w:hint="eastAsia"/>
        </w:rPr>
        <w:t>、会议现场照片</w:t>
      </w:r>
    </w:p>
    <w:p w14:paraId="432D1FC4" w14:textId="77777777" w:rsidR="00CF6F30" w:rsidRDefault="00F0093C">
      <w:pPr>
        <w:pStyle w:val="affa"/>
        <w:numPr>
          <w:ilvl w:val="0"/>
          <w:numId w:val="56"/>
        </w:numPr>
        <w:ind w:leftChars="200" w:firstLineChars="0"/>
        <w:rPr>
          <w:rFonts w:ascii="Microsoft YaHei" w:eastAsia="Microsoft YaHei" w:hAnsi="Microsoft YaHei" w:cs="Microsoft YaHei" w:hint="eastAsia"/>
        </w:rPr>
      </w:pPr>
      <w:r>
        <w:rPr>
          <w:rFonts w:ascii="Microsoft YaHei" w:eastAsia="Microsoft YaHei" w:hAnsi="Microsoft YaHei" w:cs="Microsoft YaHei" w:hint="eastAsia"/>
        </w:rPr>
        <w:t>拍照时间：项目期间都可以拍照上传</w:t>
      </w:r>
    </w:p>
    <w:p w14:paraId="3528797F" w14:textId="77777777" w:rsidR="00CF6F30" w:rsidRDefault="00F0093C">
      <w:pPr>
        <w:pStyle w:val="affa"/>
        <w:numPr>
          <w:ilvl w:val="0"/>
          <w:numId w:val="56"/>
        </w:numPr>
        <w:ind w:leftChars="200" w:firstLineChars="0"/>
        <w:rPr>
          <w:rFonts w:ascii="Microsoft YaHei" w:eastAsia="Microsoft YaHei" w:hAnsi="Microsoft YaHei" w:cs="Microsoft YaHei" w:hint="eastAsia"/>
        </w:rPr>
      </w:pPr>
      <w:r>
        <w:rPr>
          <w:rFonts w:ascii="Microsoft YaHei" w:eastAsia="Microsoft YaHei" w:hAnsi="Microsoft YaHei" w:cs="Microsoft YaHei" w:hint="eastAsia"/>
        </w:rPr>
        <w:t>拍照方式：</w:t>
      </w:r>
    </w:p>
    <w:p w14:paraId="6CC9C810" w14:textId="77777777" w:rsidR="00CF6F30" w:rsidRDefault="00F0093C">
      <w:pPr>
        <w:ind w:leftChars="200" w:left="420" w:firstLine="544"/>
        <w:rPr>
          <w:rFonts w:ascii="Microsoft YaHei" w:eastAsia="Microsoft YaHei" w:hAnsi="Microsoft YaHei" w:cs="Microsoft YaHei" w:hint="eastAsia"/>
        </w:rPr>
      </w:pPr>
      <w:r>
        <w:rPr>
          <w:rFonts w:ascii="Microsoft YaHei" w:eastAsia="Microsoft YaHei" w:hAnsi="Microsoft YaHei" w:cs="Microsoft YaHei" w:hint="eastAsia"/>
        </w:rPr>
        <w:t>线上会议：可以拍照，也可以上传</w:t>
      </w:r>
    </w:p>
    <w:p w14:paraId="140D003B" w14:textId="77777777" w:rsidR="00CF6F30" w:rsidRDefault="00F0093C">
      <w:pPr>
        <w:pStyle w:val="affa"/>
        <w:ind w:leftChars="400" w:left="840" w:firstLineChars="0" w:firstLine="124"/>
        <w:rPr>
          <w:rFonts w:ascii="Microsoft YaHei" w:eastAsia="Microsoft YaHei" w:hAnsi="Microsoft YaHei" w:cs="Microsoft YaHei" w:hint="eastAsia"/>
        </w:rPr>
      </w:pPr>
      <w:r>
        <w:rPr>
          <w:rFonts w:ascii="Microsoft YaHei" w:eastAsia="Microsoft YaHei" w:hAnsi="Microsoft YaHei" w:cs="Microsoft YaHei" w:hint="eastAsia"/>
        </w:rPr>
        <w:lastRenderedPageBreak/>
        <w:t>线下会议：必须移动端拍照</w:t>
      </w:r>
    </w:p>
    <w:p w14:paraId="51CE98FF" w14:textId="77777777" w:rsidR="00CF6F30" w:rsidRDefault="00F0093C">
      <w:pPr>
        <w:pStyle w:val="affa"/>
        <w:numPr>
          <w:ilvl w:val="0"/>
          <w:numId w:val="56"/>
        </w:numPr>
        <w:ind w:leftChars="200" w:firstLineChars="0"/>
        <w:rPr>
          <w:rFonts w:ascii="Microsoft YaHei" w:eastAsia="Microsoft YaHei" w:hAnsi="Microsoft YaHei" w:cs="Microsoft YaHei" w:hint="eastAsia"/>
        </w:rPr>
      </w:pPr>
      <w:r>
        <w:rPr>
          <w:rFonts w:ascii="Microsoft YaHei" w:eastAsia="Microsoft YaHei" w:hAnsi="Microsoft YaHei" w:cs="Microsoft YaHei" w:hint="eastAsia"/>
        </w:rPr>
        <w:t>拍照水印：操作人+定位位置+拍照时间（上传时间），查看照片有水印，下载后无水印</w:t>
      </w:r>
    </w:p>
    <w:p w14:paraId="7DD04600" w14:textId="77777777" w:rsidR="00CF6F30" w:rsidRDefault="00F0093C">
      <w:pPr>
        <w:pStyle w:val="affa"/>
        <w:numPr>
          <w:ilvl w:val="0"/>
          <w:numId w:val="56"/>
        </w:numPr>
        <w:ind w:leftChars="200" w:firstLineChars="0"/>
        <w:rPr>
          <w:rFonts w:ascii="Microsoft YaHei" w:eastAsia="Microsoft YaHei" w:hAnsi="Microsoft YaHei" w:cs="Microsoft YaHei" w:hint="eastAsia"/>
        </w:rPr>
      </w:pPr>
      <w:r>
        <w:rPr>
          <w:rFonts w:ascii="Microsoft YaHei" w:eastAsia="Microsoft YaHei" w:hAnsi="Microsoft YaHei" w:cs="Microsoft YaHei" w:hint="eastAsia"/>
        </w:rPr>
        <w:t>照片下载：不支持下载</w:t>
      </w:r>
    </w:p>
    <w:p w14:paraId="3A1A6643" w14:textId="77777777" w:rsidR="00CF6F30" w:rsidRDefault="00F0093C">
      <w:pPr>
        <w:pStyle w:val="affa"/>
        <w:numPr>
          <w:ilvl w:val="0"/>
          <w:numId w:val="56"/>
        </w:numPr>
        <w:ind w:leftChars="200" w:firstLineChars="0"/>
        <w:rPr>
          <w:rFonts w:ascii="Microsoft YaHei" w:eastAsia="Microsoft YaHei" w:hAnsi="Microsoft YaHei" w:cs="Microsoft YaHei" w:hint="eastAsia"/>
        </w:rPr>
      </w:pPr>
      <w:r>
        <w:rPr>
          <w:rFonts w:ascii="Microsoft YaHei" w:eastAsia="Microsoft YaHei" w:hAnsi="Microsoft YaHei" w:cs="Microsoft YaHei" w:hint="eastAsia"/>
        </w:rPr>
        <w:t>照片删除：会中可以删除，会后不可删除</w:t>
      </w:r>
    </w:p>
    <w:p w14:paraId="21D1E059" w14:textId="77777777" w:rsidR="00CF6F30" w:rsidRDefault="00F0093C">
      <w:pPr>
        <w:pStyle w:val="affa"/>
        <w:numPr>
          <w:ilvl w:val="0"/>
          <w:numId w:val="56"/>
        </w:numPr>
        <w:ind w:leftChars="200" w:firstLineChars="0"/>
        <w:rPr>
          <w:rFonts w:ascii="Microsoft YaHei" w:eastAsia="Microsoft YaHei" w:hAnsi="Microsoft YaHei" w:cs="Microsoft YaHei" w:hint="eastAsia"/>
        </w:rPr>
      </w:pPr>
      <w:r>
        <w:rPr>
          <w:rFonts w:ascii="Microsoft YaHei" w:eastAsia="Microsoft YaHei" w:hAnsi="Microsoft YaHei" w:cs="Microsoft YaHei" w:hint="eastAsia"/>
        </w:rPr>
        <w:t>拍照权限：项目申请人、项目负责人、项目协办人</w:t>
      </w:r>
    </w:p>
    <w:p w14:paraId="0B987F2A" w14:textId="77777777" w:rsidR="00CF6F30" w:rsidRDefault="00F0093C">
      <w:pPr>
        <w:pStyle w:val="3"/>
        <w:rPr>
          <w:rFonts w:ascii="Microsoft YaHei" w:eastAsia="Microsoft YaHei" w:hAnsi="Microsoft YaHei" w:cs="Microsoft YaHei" w:hint="eastAsia"/>
          <w:sz w:val="22"/>
          <w:lang w:val="en-US"/>
        </w:rPr>
      </w:pPr>
      <w:bookmarkStart w:id="405" w:name="_Toc1880940138"/>
      <w:bookmarkStart w:id="406" w:name="_Toc325270938"/>
      <w:bookmarkStart w:id="407" w:name="_Toc1749761333"/>
      <w:r>
        <w:rPr>
          <w:rFonts w:ascii="Microsoft YaHei" w:eastAsia="Microsoft YaHei" w:hAnsi="Microsoft YaHei" w:cs="Microsoft YaHei" w:hint="eastAsia"/>
          <w:sz w:val="22"/>
          <w:lang w:val="en-US"/>
        </w:rPr>
        <w:t>4.5项目结算</w:t>
      </w:r>
      <w:bookmarkEnd w:id="405"/>
      <w:bookmarkEnd w:id="406"/>
      <w:bookmarkEnd w:id="407"/>
    </w:p>
    <w:p w14:paraId="74533703"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4</w:t>
      </w:r>
      <w:r>
        <w:rPr>
          <w:rFonts w:ascii="Microsoft YaHei" w:eastAsia="Microsoft YaHei" w:hAnsi="Microsoft YaHei" w:cs="Microsoft YaHei" w:hint="eastAsia"/>
        </w:rPr>
        <w:t>.</w:t>
      </w:r>
      <w:r>
        <w:rPr>
          <w:rFonts w:ascii="Microsoft YaHei" w:eastAsia="Microsoft YaHei" w:hAnsi="Microsoft YaHei" w:cs="Microsoft YaHei" w:hint="eastAsia"/>
          <w:lang w:val="en-US"/>
        </w:rPr>
        <w:t>5.1项目结算流程及业务规则说明</w:t>
      </w:r>
    </w:p>
    <w:p w14:paraId="3772563E" w14:textId="77777777" w:rsidR="00CF6F30" w:rsidRDefault="00F0093C">
      <w:pPr>
        <w:numPr>
          <w:ilvl w:val="0"/>
          <w:numId w:val="57"/>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如当前项目还未</w:t>
      </w:r>
      <w:proofErr w:type="gramStart"/>
      <w:r>
        <w:rPr>
          <w:rFonts w:ascii="Microsoft YaHei" w:eastAsia="Microsoft YaHei" w:hAnsi="Microsoft YaHei" w:cs="Microsoft YaHei" w:hint="eastAsia"/>
        </w:rPr>
        <w:t>飞检完成或飞检完成但被禁用关项</w:t>
      </w:r>
      <w:proofErr w:type="gramEnd"/>
      <w:r>
        <w:rPr>
          <w:rFonts w:ascii="Microsoft YaHei" w:eastAsia="Microsoft YaHei" w:hAnsi="Microsoft YaHei" w:cs="Microsoft YaHei" w:hint="eastAsia"/>
        </w:rPr>
        <w:t>，且已到达项目结束时间时，确认实际项目信息的页面显示以下提示文案：“当前项目尚未完成飞检，暂无法确认项目实际信息”。且不显示“开始确认”按钮，无法</w:t>
      </w:r>
      <w:proofErr w:type="gramStart"/>
      <w:r>
        <w:rPr>
          <w:rFonts w:ascii="Microsoft YaHei" w:eastAsia="Microsoft YaHei" w:hAnsi="Microsoft YaHei" w:cs="Microsoft YaHei" w:hint="eastAsia"/>
        </w:rPr>
        <w:t>进行关项确认</w:t>
      </w:r>
      <w:proofErr w:type="gramEnd"/>
      <w:r>
        <w:rPr>
          <w:rFonts w:ascii="Microsoft YaHei" w:eastAsia="Microsoft YaHei" w:hAnsi="Microsoft YaHei" w:cs="Microsoft YaHei" w:hint="eastAsia"/>
        </w:rPr>
        <w:t>流程。</w:t>
      </w:r>
    </w:p>
    <w:p w14:paraId="38634E95" w14:textId="77777777" w:rsidR="00CF6F30" w:rsidRDefault="00F0093C">
      <w:pPr>
        <w:numPr>
          <w:ilvl w:val="0"/>
          <w:numId w:val="57"/>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如当前项目的</w:t>
      </w: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为“飞检完成”且被</w:t>
      </w:r>
      <w:proofErr w:type="gramStart"/>
      <w:r>
        <w:rPr>
          <w:rFonts w:ascii="Microsoft YaHei" w:eastAsia="Microsoft YaHei" w:hAnsi="Microsoft YaHei" w:cs="Microsoft YaHei" w:hint="eastAsia"/>
        </w:rPr>
        <w:t>允许关项时</w:t>
      </w:r>
      <w:proofErr w:type="gramEnd"/>
      <w:r>
        <w:rPr>
          <w:rFonts w:ascii="Microsoft YaHei" w:eastAsia="Microsoft YaHei" w:hAnsi="Microsoft YaHei" w:cs="Microsoft YaHei" w:hint="eastAsia"/>
        </w:rPr>
        <w:t>，且已到达项目结束时间时，确认实际项目信息的页面显示以下提示文案：“请您确认项目实际信息是否正确，如有错误请及时调整”。并出现“开始确认”按钮，可以正常</w:t>
      </w:r>
      <w:proofErr w:type="gramStart"/>
      <w:r>
        <w:rPr>
          <w:rFonts w:ascii="Microsoft YaHei" w:eastAsia="Microsoft YaHei" w:hAnsi="Microsoft YaHei" w:cs="Microsoft YaHei" w:hint="eastAsia"/>
        </w:rPr>
        <w:t>进行关项确认</w:t>
      </w:r>
      <w:proofErr w:type="gramEnd"/>
      <w:r>
        <w:rPr>
          <w:rFonts w:ascii="Microsoft YaHei" w:eastAsia="Microsoft YaHei" w:hAnsi="Microsoft YaHei" w:cs="Microsoft YaHei" w:hint="eastAsia"/>
        </w:rPr>
        <w:t>流程。</w:t>
      </w:r>
    </w:p>
    <w:p w14:paraId="54CA7D99" w14:textId="77777777" w:rsidR="00CF6F30" w:rsidRDefault="00F0093C">
      <w:pPr>
        <w:numPr>
          <w:ilvl w:val="0"/>
          <w:numId w:val="57"/>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用户通过确认项目实际信息，</w:t>
      </w:r>
      <w:proofErr w:type="gramStart"/>
      <w:r>
        <w:rPr>
          <w:rFonts w:ascii="Microsoft YaHei" w:eastAsia="Microsoft YaHei" w:hAnsi="Microsoft YaHei" w:cs="Microsoft YaHei" w:hint="eastAsia"/>
        </w:rPr>
        <w:t>进行关项确认</w:t>
      </w:r>
      <w:proofErr w:type="gramEnd"/>
      <w:r>
        <w:rPr>
          <w:rFonts w:ascii="Microsoft YaHei" w:eastAsia="Microsoft YaHei" w:hAnsi="Microsoft YaHei" w:cs="Microsoft YaHei" w:hint="eastAsia"/>
        </w:rPr>
        <w:t>。</w:t>
      </w:r>
    </w:p>
    <w:p w14:paraId="77413DC1" w14:textId="77777777" w:rsidR="00CF6F30" w:rsidRDefault="00F0093C">
      <w:pPr>
        <w:numPr>
          <w:ilvl w:val="0"/>
          <w:numId w:val="57"/>
        </w:numPr>
        <w:tabs>
          <w:tab w:val="left" w:pos="420"/>
        </w:tabs>
        <w:rPr>
          <w:rFonts w:ascii="Microsoft YaHei" w:eastAsia="Microsoft YaHei" w:hAnsi="Microsoft YaHei" w:cs="Microsoft YaHei" w:hint="eastAsia"/>
        </w:rPr>
      </w:pPr>
      <w:proofErr w:type="gramStart"/>
      <w:r>
        <w:rPr>
          <w:rFonts w:ascii="Microsoft YaHei" w:eastAsia="Microsoft YaHei" w:hAnsi="Microsoft YaHei" w:cs="Microsoft YaHei" w:hint="eastAsia"/>
        </w:rPr>
        <w:t>关项确认</w:t>
      </w:r>
      <w:proofErr w:type="gramEnd"/>
      <w:r>
        <w:rPr>
          <w:rFonts w:ascii="Microsoft YaHei" w:eastAsia="Microsoft YaHei" w:hAnsi="Microsoft YaHei" w:cs="Microsoft YaHei" w:hint="eastAsia"/>
        </w:rPr>
        <w:t>完成后，可查看对公结算费用。</w:t>
      </w:r>
    </w:p>
    <w:p w14:paraId="1CEB19E4"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4.5.2项目结算页面参考</w:t>
      </w:r>
    </w:p>
    <w:p w14:paraId="024CEE3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658458F5" wp14:editId="2155A59E">
            <wp:extent cx="6139815" cy="4342130"/>
            <wp:effectExtent l="0" t="0" r="6985" b="127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73"/>
                    <a:stretch>
                      <a:fillRect/>
                    </a:stretch>
                  </pic:blipFill>
                  <pic:spPr>
                    <a:xfrm>
                      <a:off x="0" y="0"/>
                      <a:ext cx="6139815" cy="4342130"/>
                    </a:xfrm>
                    <a:prstGeom prst="rect">
                      <a:avLst/>
                    </a:prstGeom>
                  </pic:spPr>
                </pic:pic>
              </a:graphicData>
            </a:graphic>
          </wp:inline>
        </w:drawing>
      </w:r>
    </w:p>
    <w:p w14:paraId="5C5B51CD"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4.5.3项目结算-确认项目实际信息</w:t>
      </w:r>
    </w:p>
    <w:p w14:paraId="365E0A8E" w14:textId="77777777" w:rsidR="00CF6F30" w:rsidRDefault="00F0093C">
      <w:pPr>
        <w:pStyle w:val="affa"/>
        <w:numPr>
          <w:ilvl w:val="0"/>
          <w:numId w:val="5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审批流：确认项目实际信息无需审批流</w:t>
      </w:r>
    </w:p>
    <w:p w14:paraId="50C7B556" w14:textId="77777777" w:rsidR="00CF6F30" w:rsidRDefault="00F0093C">
      <w:pPr>
        <w:pStyle w:val="affa"/>
        <w:numPr>
          <w:ilvl w:val="0"/>
          <w:numId w:val="5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项目结束后，一直不做项目确认，不取消项目（尚未关会的话，第7天、第15天、第30天、第60天给项目负责人推送相应邮件、</w:t>
      </w:r>
      <w:proofErr w:type="gramStart"/>
      <w:r>
        <w:rPr>
          <w:rFonts w:ascii="Microsoft YaHei" w:eastAsia="Microsoft YaHei" w:hAnsi="Microsoft YaHei" w:cs="Microsoft YaHei" w:hint="eastAsia"/>
        </w:rPr>
        <w:t>企业微信提醒</w:t>
      </w:r>
      <w:proofErr w:type="gramEnd"/>
      <w:r>
        <w:rPr>
          <w:rFonts w:ascii="Microsoft YaHei" w:eastAsia="Microsoft YaHei" w:hAnsi="Microsoft YaHei" w:cs="Microsoft YaHei" w:hint="eastAsia"/>
        </w:rPr>
        <w:t>）</w:t>
      </w:r>
    </w:p>
    <w:p w14:paraId="18849696" w14:textId="77777777" w:rsidR="00CF6F30" w:rsidRDefault="00F0093C">
      <w:pPr>
        <w:pStyle w:val="affa"/>
        <w:numPr>
          <w:ilvl w:val="0"/>
          <w:numId w:val="5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首次确认项目实际信息时，会自动带出审批通过的最新的对应字段信息，均可进行编辑</w:t>
      </w:r>
    </w:p>
    <w:p w14:paraId="3191B303" w14:textId="77777777" w:rsidR="00CF6F30" w:rsidRDefault="00F0093C">
      <w:pPr>
        <w:pStyle w:val="affa"/>
        <w:numPr>
          <w:ilvl w:val="0"/>
          <w:numId w:val="5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确认项目已执行后，不可取消项目</w:t>
      </w:r>
    </w:p>
    <w:p w14:paraId="3D8D4E9C" w14:textId="77777777" w:rsidR="00CF6F30" w:rsidRDefault="00F0093C">
      <w:pPr>
        <w:pStyle w:val="affa"/>
        <w:numPr>
          <w:ilvl w:val="0"/>
          <w:numId w:val="5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确认项目已执行并提交项目实际信息后，在确认结算完成前可进行不限次数、不限时效性的编辑，但无法编辑“项目是否已举办”字段（默认为是），其他字段都可进行编辑，提交后更新提交时间</w:t>
      </w:r>
    </w:p>
    <w:p w14:paraId="710D8C50" w14:textId="77777777" w:rsidR="00CF6F30" w:rsidRDefault="00F0093C">
      <w:pPr>
        <w:pStyle w:val="affa"/>
        <w:numPr>
          <w:ilvl w:val="0"/>
          <w:numId w:val="58"/>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 xml:space="preserve">确认项目未执行，则取消项目，不可进行再次编辑           </w:t>
      </w:r>
    </w:p>
    <w:p w14:paraId="2FCCCA81" w14:textId="77777777" w:rsidR="00CF6F30" w:rsidRDefault="00F0093C">
      <w:pPr>
        <w:pStyle w:val="5"/>
        <w:tabs>
          <w:tab w:val="center" w:pos="6480"/>
          <w:tab w:val="right" w:pos="10440"/>
        </w:tabs>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4.5.3.1确认项目实际信息界面字段说明</w:t>
      </w:r>
    </w:p>
    <w:p w14:paraId="5E819100" w14:textId="77777777" w:rsidR="00CF6F30" w:rsidRDefault="00CF6F30">
      <w:pPr>
        <w:tabs>
          <w:tab w:val="center" w:pos="6480"/>
          <w:tab w:val="right" w:pos="10440"/>
        </w:tabs>
        <w:rPr>
          <w:color w:val="C00000"/>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065"/>
        <w:gridCol w:w="2055"/>
        <w:gridCol w:w="1095"/>
        <w:gridCol w:w="3825"/>
        <w:gridCol w:w="1215"/>
      </w:tblGrid>
      <w:tr w:rsidR="00CF6F30" w14:paraId="35E36A71" w14:textId="77777777">
        <w:trPr>
          <w:trHeight w:val="360"/>
        </w:trPr>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A49A8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模块</w:t>
            </w: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C9B5C3"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字段</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4EEFEE"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是否必填</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73B20"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字段逻辑</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842746"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字段类型</w:t>
            </w:r>
          </w:p>
        </w:tc>
      </w:tr>
      <w:tr w:rsidR="00CF6F30" w14:paraId="12417013" w14:textId="77777777">
        <w:trPr>
          <w:trHeight w:val="360"/>
        </w:trPr>
        <w:tc>
          <w:tcPr>
            <w:tcW w:w="106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74BD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确认项目实际信息</w:t>
            </w: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A63CD2"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项目是否已举办</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780E8C"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2C48F"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选择“否”时，下列字段仅保留【附件】（非必填）和【取消原因】（必填）；选择“是”时，出现下列全部字段</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CB8886"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单选-平铺</w:t>
            </w:r>
          </w:p>
        </w:tc>
      </w:tr>
      <w:tr w:rsidR="00CF6F30" w14:paraId="611C8A33"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737531E3"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07B903"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项目实际开始时间</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51A97E"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014ED"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自动带出申请阶段的信息，允许修改；</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8F8CE2"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时间控件</w:t>
            </w:r>
          </w:p>
        </w:tc>
      </w:tr>
      <w:tr w:rsidR="00CF6F30" w14:paraId="477CB6B3"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1EEEA70A"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8ADC4F"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项目实际结束时间</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32ACF3"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21AF7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自动带出申请阶段的信息，允许修改；</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55ED48"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时间控件</w:t>
            </w:r>
          </w:p>
        </w:tc>
      </w:tr>
      <w:tr w:rsidR="00CF6F30" w14:paraId="023CA02D"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1679DF2D"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737546" w14:textId="77777777" w:rsidR="00CF6F30" w:rsidRDefault="00F0093C">
            <w:pPr>
              <w:pStyle w:val="paragraph"/>
              <w:spacing w:before="0" w:beforeAutospacing="0" w:after="0" w:afterAutospacing="0"/>
              <w:rPr>
                <w:rFonts w:ascii="Microsoft YaHei" w:eastAsia="Microsoft YaHei" w:hAnsi="Microsoft YaHei" w:cs="Microsoft YaHei" w:hint="eastAsia"/>
              </w:rPr>
            </w:pPr>
            <w:proofErr w:type="gramStart"/>
            <w:r>
              <w:rPr>
                <w:rFonts w:ascii="Microsoft YaHei" w:eastAsia="Microsoft YaHei" w:hAnsi="Microsoft YaHei" w:cs="Microsoft YaHei" w:hint="eastAsia"/>
                <w:color w:val="000000"/>
                <w:sz w:val="20"/>
                <w:szCs w:val="20"/>
              </w:rPr>
              <w:t>终版活动</w:t>
            </w:r>
            <w:proofErr w:type="gramEnd"/>
            <w:r>
              <w:rPr>
                <w:rFonts w:ascii="Microsoft YaHei" w:eastAsia="Microsoft YaHei" w:hAnsi="Microsoft YaHei" w:cs="Microsoft YaHei" w:hint="eastAsia"/>
                <w:color w:val="000000"/>
                <w:sz w:val="20"/>
                <w:szCs w:val="20"/>
              </w:rPr>
              <w:t>日程</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66D38C"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E88E4"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活动类型为赞助第三</w:t>
            </w:r>
            <w:proofErr w:type="gramStart"/>
            <w:r>
              <w:rPr>
                <w:rFonts w:ascii="Microsoft YaHei" w:eastAsia="Microsoft YaHei" w:hAnsi="Microsoft YaHei" w:cs="Microsoft YaHei" w:hint="eastAsia"/>
                <w:color w:val="000000"/>
                <w:sz w:val="20"/>
                <w:szCs w:val="20"/>
              </w:rPr>
              <w:t>方学术</w:t>
            </w:r>
            <w:proofErr w:type="gramEnd"/>
            <w:r>
              <w:rPr>
                <w:rFonts w:ascii="Microsoft YaHei" w:eastAsia="Microsoft YaHei" w:hAnsi="Microsoft YaHei" w:cs="Microsoft YaHei" w:hint="eastAsia"/>
                <w:color w:val="000000"/>
                <w:sz w:val="20"/>
                <w:szCs w:val="20"/>
              </w:rPr>
              <w:t>活动、第三方合作项目-子项目才展示，支持多个文件上传</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663CF1"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71E2C2AA"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6AD9A1C8"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2061C8"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已签署协议</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540443"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342035"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活动类型为赞助第三</w:t>
            </w:r>
            <w:proofErr w:type="gramStart"/>
            <w:r>
              <w:rPr>
                <w:rFonts w:ascii="Microsoft YaHei" w:eastAsia="Microsoft YaHei" w:hAnsi="Microsoft YaHei" w:cs="Microsoft YaHei" w:hint="eastAsia"/>
                <w:color w:val="000000"/>
                <w:sz w:val="20"/>
                <w:szCs w:val="20"/>
              </w:rPr>
              <w:t>方学术</w:t>
            </w:r>
            <w:proofErr w:type="gramEnd"/>
            <w:r>
              <w:rPr>
                <w:rFonts w:ascii="Microsoft YaHei" w:eastAsia="Microsoft YaHei" w:hAnsi="Microsoft YaHei" w:cs="Microsoft YaHei" w:hint="eastAsia"/>
                <w:color w:val="000000"/>
                <w:sz w:val="20"/>
                <w:szCs w:val="20"/>
              </w:rPr>
              <w:t>活动、第三方合作项目-子项目、慈善捐赠才展示，支持多个文件上传</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46EFE"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3FE955E5"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2352DD09"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F65DB0"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项目款项使用明细</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750459"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4BB3F"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活动类型为慈善捐赠才展示，支持多个文件上传</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0055D2"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23E40173"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75910EBA"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EEDBE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项目执行报告</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77CB5E"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C1BEC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活动类型为慈善捐赠才展示，支持多个文件上传</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1764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1B9E514A"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7D186952"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8D791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参会确认证明</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6BE6A3"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BCF49"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活动类型为赞助医疗卫生专业人士参加第三</w:t>
            </w:r>
            <w:proofErr w:type="gramStart"/>
            <w:r>
              <w:rPr>
                <w:rFonts w:ascii="Microsoft YaHei" w:eastAsia="Microsoft YaHei" w:hAnsi="Microsoft YaHei" w:cs="Microsoft YaHei" w:hint="eastAsia"/>
                <w:color w:val="000000"/>
                <w:sz w:val="20"/>
                <w:szCs w:val="20"/>
              </w:rPr>
              <w:t>方学术</w:t>
            </w:r>
            <w:proofErr w:type="gramEnd"/>
            <w:r>
              <w:rPr>
                <w:rFonts w:ascii="Microsoft YaHei" w:eastAsia="Microsoft YaHei" w:hAnsi="Microsoft YaHei" w:cs="Microsoft YaHei" w:hint="eastAsia"/>
                <w:color w:val="000000"/>
                <w:sz w:val="20"/>
                <w:szCs w:val="20"/>
              </w:rPr>
              <w:t>活动才展示，支持多个文件上传</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BF5B8"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3DE2DDB0"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23A13543"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8519B6"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供应商结算明细</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85B2B"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E6AC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活动类型为赞助医疗卫生专业人士参加第三</w:t>
            </w:r>
            <w:proofErr w:type="gramStart"/>
            <w:r>
              <w:rPr>
                <w:rFonts w:ascii="Microsoft YaHei" w:eastAsia="Microsoft YaHei" w:hAnsi="Microsoft YaHei" w:cs="Microsoft YaHei" w:hint="eastAsia"/>
                <w:color w:val="000000"/>
                <w:sz w:val="20"/>
                <w:szCs w:val="20"/>
              </w:rPr>
              <w:t>方学术</w:t>
            </w:r>
            <w:proofErr w:type="gramEnd"/>
            <w:r>
              <w:rPr>
                <w:rFonts w:ascii="Microsoft YaHei" w:eastAsia="Microsoft YaHei" w:hAnsi="Microsoft YaHei" w:cs="Microsoft YaHei" w:hint="eastAsia"/>
                <w:color w:val="000000"/>
                <w:sz w:val="20"/>
                <w:szCs w:val="20"/>
              </w:rPr>
              <w:t>活动才展示，支持多个文件上传</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3D659"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1F86E890"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435F7C1C"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9097A"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发票、水单或其他票据</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D55D9"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B35F71"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活动类型为赞助第三</w:t>
            </w:r>
            <w:proofErr w:type="gramStart"/>
            <w:r>
              <w:rPr>
                <w:rFonts w:ascii="Microsoft YaHei" w:eastAsia="Microsoft YaHei" w:hAnsi="Microsoft YaHei" w:cs="Microsoft YaHei" w:hint="eastAsia"/>
                <w:color w:val="000000"/>
                <w:sz w:val="20"/>
                <w:szCs w:val="20"/>
              </w:rPr>
              <w:t>方学术</w:t>
            </w:r>
            <w:proofErr w:type="gramEnd"/>
            <w:r>
              <w:rPr>
                <w:rFonts w:ascii="Microsoft YaHei" w:eastAsia="Microsoft YaHei" w:hAnsi="Microsoft YaHei" w:cs="Microsoft YaHei" w:hint="eastAsia"/>
                <w:color w:val="000000"/>
                <w:sz w:val="20"/>
                <w:szCs w:val="20"/>
              </w:rPr>
              <w:t>活动、慈善捐赠、赞助医疗卫生专业人士参加第三</w:t>
            </w:r>
            <w:proofErr w:type="gramStart"/>
            <w:r>
              <w:rPr>
                <w:rFonts w:ascii="Microsoft YaHei" w:eastAsia="Microsoft YaHei" w:hAnsi="Microsoft YaHei" w:cs="Microsoft YaHei" w:hint="eastAsia"/>
                <w:color w:val="000000"/>
                <w:sz w:val="20"/>
                <w:szCs w:val="20"/>
              </w:rPr>
              <w:t>方学术</w:t>
            </w:r>
            <w:proofErr w:type="gramEnd"/>
            <w:r>
              <w:rPr>
                <w:rFonts w:ascii="Microsoft YaHei" w:eastAsia="Microsoft YaHei" w:hAnsi="Microsoft YaHei" w:cs="Microsoft YaHei" w:hint="eastAsia"/>
                <w:color w:val="000000"/>
                <w:sz w:val="20"/>
                <w:szCs w:val="20"/>
              </w:rPr>
              <w:t>活动才展示，支持多个文件上传</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614453"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4A2A69BF"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1594AFEF"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2E3294"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签到表</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570791"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CA4188"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活动类型为第三方合作项目-子项目才展</w:t>
            </w:r>
            <w:r>
              <w:rPr>
                <w:rFonts w:ascii="Microsoft YaHei" w:eastAsia="Microsoft YaHei" w:hAnsi="Microsoft YaHei" w:cs="Microsoft YaHei" w:hint="eastAsia"/>
                <w:color w:val="000000"/>
                <w:sz w:val="20"/>
                <w:szCs w:val="20"/>
              </w:rPr>
              <w:lastRenderedPageBreak/>
              <w:t>示，支持多个文件上传</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0E1F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Cs w:val="21"/>
              </w:rPr>
              <w:lastRenderedPageBreak/>
              <w:t> </w:t>
            </w:r>
          </w:p>
        </w:tc>
      </w:tr>
      <w:tr w:rsidR="00CF6F30" w14:paraId="67CC9A32"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58279F20"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106732"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项目照片</w:t>
            </w:r>
          </w:p>
        </w:tc>
        <w:tc>
          <w:tcPr>
            <w:tcW w:w="1095" w:type="dxa"/>
            <w:tcBorders>
              <w:top w:val="single" w:sz="4"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14:paraId="2753911A"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F2652B"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1）照片数据来源于项目执行过程中所上传的会议照片，可预览、可下载（预览、</w:t>
            </w:r>
            <w:proofErr w:type="gramStart"/>
            <w:r>
              <w:rPr>
                <w:rFonts w:ascii="Microsoft YaHei" w:eastAsia="Microsoft YaHei" w:hAnsi="Microsoft YaHei" w:cs="Microsoft YaHei" w:hint="eastAsia"/>
                <w:color w:val="000000"/>
                <w:sz w:val="20"/>
                <w:szCs w:val="20"/>
              </w:rPr>
              <w:t>下载带</w:t>
            </w:r>
            <w:proofErr w:type="gramEnd"/>
            <w:r>
              <w:rPr>
                <w:rFonts w:ascii="Microsoft YaHei" w:eastAsia="Microsoft YaHei" w:hAnsi="Microsoft YaHei" w:cs="Microsoft YaHei" w:hint="eastAsia"/>
                <w:color w:val="000000"/>
                <w:sz w:val="20"/>
                <w:szCs w:val="20"/>
              </w:rPr>
              <w:t>水印）、不可删除；</w:t>
            </w:r>
          </w:p>
          <w:p w14:paraId="2D20017B"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2）若无照片显示，则显示空白区域；</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E5A3E0"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4486FC04"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2F44577E"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DD42C1"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权益回报照片</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56D8FB"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sz w:val="20"/>
                <w:szCs w:val="20"/>
              </w:rPr>
              <w:t>Y</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CEDA30"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sz w:val="20"/>
                <w:szCs w:val="20"/>
              </w:rPr>
              <w:t>1）[赞助第三</w:t>
            </w:r>
            <w:proofErr w:type="gramStart"/>
            <w:r>
              <w:rPr>
                <w:rFonts w:ascii="Microsoft YaHei" w:eastAsia="Microsoft YaHei" w:hAnsi="Microsoft YaHei" w:cs="Microsoft YaHei" w:hint="eastAsia"/>
                <w:sz w:val="20"/>
                <w:szCs w:val="20"/>
              </w:rPr>
              <w:t>方学术</w:t>
            </w:r>
            <w:proofErr w:type="gramEnd"/>
            <w:r>
              <w:rPr>
                <w:rFonts w:ascii="Microsoft YaHei" w:eastAsia="Microsoft YaHei" w:hAnsi="Microsoft YaHei" w:cs="Microsoft YaHei" w:hint="eastAsia"/>
                <w:sz w:val="20"/>
                <w:szCs w:val="20"/>
              </w:rPr>
              <w:t>活动]、[第三方合作项目]展示该字段</w:t>
            </w:r>
          </w:p>
          <w:p w14:paraId="32956ECE"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sz w:val="20"/>
                <w:szCs w:val="20"/>
              </w:rPr>
              <w:t>2）照片数据来源于项目执行过程中所上传的权益回报照片，可预览、可下载（预览、</w:t>
            </w:r>
            <w:proofErr w:type="gramStart"/>
            <w:r>
              <w:rPr>
                <w:rFonts w:ascii="Microsoft YaHei" w:eastAsia="Microsoft YaHei" w:hAnsi="Microsoft YaHei" w:cs="Microsoft YaHei" w:hint="eastAsia"/>
                <w:sz w:val="20"/>
                <w:szCs w:val="20"/>
              </w:rPr>
              <w:t>下载带</w:t>
            </w:r>
            <w:proofErr w:type="gramEnd"/>
            <w:r>
              <w:rPr>
                <w:rFonts w:ascii="Microsoft YaHei" w:eastAsia="Microsoft YaHei" w:hAnsi="Microsoft YaHei" w:cs="Microsoft YaHei" w:hint="eastAsia"/>
                <w:sz w:val="20"/>
                <w:szCs w:val="20"/>
              </w:rPr>
              <w:t>水印）、不可删除；</w:t>
            </w:r>
          </w:p>
          <w:p w14:paraId="29C8A8FB"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sz w:val="20"/>
                <w:szCs w:val="20"/>
              </w:rPr>
              <w:t>3）若无照片显示，则显示空白区域；</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077E5A"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1501DF75"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097EFD93"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D294E4"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项目补充照片</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A6DA47"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Y/N</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109B66"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1）可以从本地上传会后补充照片；</w:t>
            </w:r>
          </w:p>
          <w:p w14:paraId="78268E70"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2）当“项目照片”存在照片时，非必填；</w:t>
            </w:r>
          </w:p>
          <w:p w14:paraId="7A335E96"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3）当“项目照片”不存在照片时，必填。</w:t>
            </w:r>
          </w:p>
          <w:p w14:paraId="1FC0A318"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4）展示提示: 只有下列类型的照片文件才可以被上传：gif、jpeg、jpg、</w:t>
            </w:r>
            <w:proofErr w:type="spellStart"/>
            <w:r>
              <w:rPr>
                <w:rFonts w:ascii="Microsoft YaHei" w:eastAsia="Microsoft YaHei" w:hAnsi="Microsoft YaHei" w:cs="Microsoft YaHei" w:hint="eastAsia"/>
                <w:color w:val="000000"/>
                <w:sz w:val="20"/>
                <w:szCs w:val="20"/>
              </w:rPr>
              <w:t>png</w:t>
            </w:r>
            <w:proofErr w:type="spellEnd"/>
            <w:r>
              <w:rPr>
                <w:rFonts w:ascii="Microsoft YaHei" w:eastAsia="Microsoft YaHei" w:hAnsi="Microsoft YaHei" w:cs="Microsoft YaHei" w:hint="eastAsia"/>
                <w:color w:val="000000"/>
                <w:sz w:val="20"/>
                <w:szCs w:val="20"/>
              </w:rPr>
              <w:t>，最大20M</w:t>
            </w:r>
          </w:p>
          <w:p w14:paraId="3C3D9A46"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5）上传不带水印，不可预览、可下载（下载不带水印）、可删除；</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543F01"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3192F09A"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03E65A08"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18A62B"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其他附件</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ABA17A"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N</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5EA7B4"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Cs w:val="21"/>
              </w:rPr>
              <w:t> </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546AD3"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附件</w:t>
            </w:r>
          </w:p>
        </w:tc>
      </w:tr>
      <w:tr w:rsidR="00CF6F30" w14:paraId="06C31A5E" w14:textId="77777777">
        <w:trPr>
          <w:trHeight w:val="360"/>
        </w:trPr>
        <w:tc>
          <w:tcPr>
            <w:tcW w:w="1065" w:type="dxa"/>
            <w:vMerge/>
            <w:tcBorders>
              <w:top w:val="single" w:sz="4" w:space="0" w:color="000000"/>
              <w:left w:val="single" w:sz="4" w:space="0" w:color="000000"/>
              <w:bottom w:val="single" w:sz="4" w:space="0" w:color="000000"/>
              <w:right w:val="single" w:sz="4" w:space="0" w:color="000000"/>
            </w:tcBorders>
            <w:vAlign w:val="center"/>
          </w:tcPr>
          <w:p w14:paraId="6D251684" w14:textId="77777777" w:rsidR="00CF6F30" w:rsidRDefault="00CF6F30">
            <w:pPr>
              <w:rPr>
                <w:rFonts w:ascii="Microsoft YaHei" w:eastAsia="Microsoft YaHei" w:hAnsi="Microsoft YaHei" w:cs="Microsoft YaHei" w:hint="eastAsia"/>
                <w:kern w:val="0"/>
              </w:rPr>
            </w:pPr>
          </w:p>
        </w:tc>
        <w:tc>
          <w:tcPr>
            <w:tcW w:w="2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DDA63C"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备注</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F355F" w14:textId="77777777" w:rsidR="00CF6F30" w:rsidRDefault="00F0093C">
            <w:pPr>
              <w:pStyle w:val="paragraph"/>
              <w:spacing w:before="0" w:beforeAutospacing="0" w:after="0" w:afterAutospacing="0"/>
              <w:jc w:val="center"/>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Y/N</w:t>
            </w:r>
          </w:p>
        </w:tc>
        <w:tc>
          <w:tcPr>
            <w:tcW w:w="38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EF54BB"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会后补充照片必须填写备注</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24DE6" w14:textId="77777777" w:rsidR="00CF6F30" w:rsidRDefault="00F0093C">
            <w:pPr>
              <w:pStyle w:val="paragraph"/>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color w:val="000000"/>
                <w:sz w:val="20"/>
                <w:szCs w:val="20"/>
              </w:rPr>
              <w:t>文本录入</w:t>
            </w:r>
          </w:p>
        </w:tc>
      </w:tr>
    </w:tbl>
    <w:p w14:paraId="05D74944" w14:textId="77777777" w:rsidR="00CF6F30" w:rsidRDefault="00CF6F30">
      <w:pPr>
        <w:tabs>
          <w:tab w:val="left" w:pos="420"/>
        </w:tabs>
        <w:rPr>
          <w:rFonts w:ascii="Microsoft YaHei" w:eastAsia="Microsoft YaHei" w:hAnsi="Microsoft YaHei" w:cs="Microsoft YaHei" w:hint="eastAsia"/>
        </w:rPr>
      </w:pPr>
    </w:p>
    <w:p w14:paraId="33E0860D" w14:textId="77777777" w:rsidR="00CF6F30" w:rsidRDefault="00F0093C">
      <w:pPr>
        <w:pStyle w:val="4"/>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4.5.4项目结算-对公付款/个人报销结算</w:t>
      </w:r>
    </w:p>
    <w:p w14:paraId="08816F58" w14:textId="77777777" w:rsidR="00CF6F30" w:rsidRDefault="00F0093C">
      <w:pPr>
        <w:numPr>
          <w:ilvl w:val="0"/>
          <w:numId w:val="59"/>
        </w:numPr>
        <w:ind w:leftChars="100" w:left="210"/>
        <w:rPr>
          <w:rFonts w:ascii="Microsoft YaHei" w:eastAsia="Microsoft YaHei" w:hAnsi="Microsoft YaHei" w:cs="Microsoft YaHei" w:hint="eastAsia"/>
        </w:rPr>
      </w:pPr>
      <w:proofErr w:type="gramStart"/>
      <w:r>
        <w:rPr>
          <w:rFonts w:ascii="Microsoft YaHei" w:eastAsia="Microsoft YaHei" w:hAnsi="Microsoft YaHei" w:cs="Microsoft YaHei" w:hint="eastAsia"/>
        </w:rPr>
        <w:t>用户云简中</w:t>
      </w:r>
      <w:proofErr w:type="gramEnd"/>
      <w:r>
        <w:rPr>
          <w:rFonts w:ascii="Microsoft YaHei" w:eastAsia="Microsoft YaHei" w:hAnsi="Microsoft YaHei" w:cs="Microsoft YaHei" w:hint="eastAsia"/>
        </w:rPr>
        <w:t>发起对公付款/个人报销结算，关联会议信息。</w:t>
      </w:r>
      <w:proofErr w:type="gramStart"/>
      <w:r>
        <w:rPr>
          <w:rFonts w:ascii="Microsoft YaHei" w:eastAsia="Microsoft YaHei" w:hAnsi="Microsoft YaHei" w:cs="Microsoft YaHei" w:hint="eastAsia"/>
        </w:rPr>
        <w:t>由云简回传</w:t>
      </w:r>
      <w:proofErr w:type="gramEnd"/>
      <w:r>
        <w:rPr>
          <w:rFonts w:ascii="Microsoft YaHei" w:eastAsia="Microsoft YaHei" w:hAnsi="Microsoft YaHei" w:cs="Microsoft YaHei" w:hint="eastAsia"/>
        </w:rPr>
        <w:t>对公付款/个人报销结算到EMS中。付款结算展示</w:t>
      </w:r>
      <w:proofErr w:type="gramStart"/>
      <w:r>
        <w:rPr>
          <w:rFonts w:ascii="Microsoft YaHei" w:eastAsia="Microsoft YaHei" w:hAnsi="Microsoft YaHei" w:cs="Microsoft YaHei" w:hint="eastAsia"/>
        </w:rPr>
        <w:t>回传云简</w:t>
      </w:r>
      <w:proofErr w:type="gramEnd"/>
      <w:r>
        <w:rPr>
          <w:rFonts w:ascii="Microsoft YaHei" w:eastAsia="Microsoft YaHei" w:hAnsi="Microsoft YaHei" w:cs="Microsoft YaHei" w:hint="eastAsia"/>
        </w:rPr>
        <w:t>的结算单号、</w:t>
      </w:r>
      <w:r>
        <w:rPr>
          <w:rFonts w:ascii="Microsoft YaHei" w:eastAsia="Microsoft YaHei" w:hAnsi="Microsoft YaHei" w:cs="Microsoft YaHei" w:hint="eastAsia"/>
          <w:color w:val="FF0000"/>
        </w:rPr>
        <w:t>第三方机构名称/员工名称、第三方机构编码/员工工号</w:t>
      </w:r>
      <w:r>
        <w:rPr>
          <w:rFonts w:ascii="Microsoft YaHei" w:eastAsia="Microsoft YaHei" w:hAnsi="Microsoft YaHei" w:cs="Microsoft YaHei" w:hint="eastAsia"/>
        </w:rPr>
        <w:t>、结算金额、付款状态、付款时间。</w:t>
      </w:r>
    </w:p>
    <w:p w14:paraId="3851CC52" w14:textId="77777777" w:rsidR="00CF6F30" w:rsidRDefault="00CF6F30">
      <w:pPr>
        <w:ind w:leftChars="200" w:left="420"/>
        <w:rPr>
          <w:rFonts w:ascii="Microsoft YaHei" w:eastAsia="Microsoft YaHei" w:hAnsi="Microsoft YaHei" w:cs="Microsoft YaHei" w:hint="eastAsia"/>
        </w:rPr>
      </w:pPr>
    </w:p>
    <w:p w14:paraId="7862797A"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4.5.5项目结算-确认项目结算</w:t>
      </w:r>
    </w:p>
    <w:p w14:paraId="74DB3919" w14:textId="77777777" w:rsidR="00CF6F30" w:rsidRDefault="00F0093C">
      <w:pPr>
        <w:tabs>
          <w:tab w:val="left" w:pos="720"/>
        </w:tabs>
        <w:ind w:left="420"/>
        <w:rPr>
          <w:rFonts w:ascii="Microsoft YaHei" w:eastAsia="Microsoft YaHei" w:hAnsi="Microsoft YaHei" w:cs="Microsoft YaHei" w:hint="eastAsia"/>
        </w:rPr>
      </w:pPr>
      <w:r>
        <w:rPr>
          <w:rFonts w:ascii="Microsoft YaHei" w:eastAsia="Microsoft YaHei" w:hAnsi="Microsoft YaHei" w:cs="Microsoft YaHei" w:hint="eastAsia"/>
        </w:rPr>
        <w:t>1．确认项目实际信息，点击确认结算完成，即可完成最终结会，此时会议状态变为“已完成”。</w:t>
      </w:r>
    </w:p>
    <w:p w14:paraId="192A76FC" w14:textId="77777777" w:rsidR="00CF6F30" w:rsidRDefault="00F0093C">
      <w:pPr>
        <w:tabs>
          <w:tab w:val="left" w:pos="420"/>
        </w:tabs>
        <w:ind w:left="845"/>
        <w:rPr>
          <w:rFonts w:ascii="Microsoft YaHei" w:eastAsia="Microsoft YaHei" w:hAnsi="Microsoft YaHei" w:cs="Microsoft YaHei" w:hint="eastAsia"/>
        </w:rPr>
      </w:pPr>
      <w:r>
        <w:rPr>
          <w:rFonts w:ascii="Microsoft YaHei" w:eastAsia="Microsoft YaHei" w:hAnsi="Microsoft YaHei" w:cs="Microsoft YaHei" w:hint="eastAsia"/>
        </w:rPr>
        <w:br w:type="page"/>
      </w:r>
    </w:p>
    <w:p w14:paraId="0D23619D" w14:textId="77777777" w:rsidR="00CF6F30" w:rsidRDefault="00F0093C">
      <w:pPr>
        <w:pStyle w:val="2"/>
        <w:spacing w:beforeLines="50" w:before="120" w:afterLines="50" w:after="120"/>
        <w:rPr>
          <w:rFonts w:ascii="Microsoft YaHei" w:eastAsia="Microsoft YaHei" w:hAnsi="Microsoft YaHei" w:cs="Microsoft YaHei" w:hint="eastAsia"/>
          <w:sz w:val="24"/>
          <w:lang w:val="en-US"/>
        </w:rPr>
      </w:pPr>
      <w:bookmarkStart w:id="408" w:name="_Toc597661713"/>
      <w:bookmarkStart w:id="409" w:name="_Toc1482773351"/>
      <w:bookmarkStart w:id="410" w:name="_Toc2001615526"/>
      <w:r>
        <w:rPr>
          <w:rFonts w:ascii="Microsoft YaHei" w:eastAsia="Microsoft YaHei" w:hAnsi="Microsoft YaHei" w:cs="Microsoft YaHei" w:hint="eastAsia"/>
          <w:sz w:val="24"/>
          <w:lang w:val="en-US"/>
        </w:rPr>
        <w:lastRenderedPageBreak/>
        <w:t>5</w:t>
      </w:r>
      <w:proofErr w:type="gramStart"/>
      <w:r>
        <w:rPr>
          <w:rFonts w:ascii="Microsoft YaHei" w:eastAsia="Microsoft YaHei" w:hAnsi="Microsoft YaHei" w:cs="Microsoft YaHei" w:hint="eastAsia"/>
          <w:sz w:val="24"/>
          <w:lang w:val="en-US"/>
        </w:rPr>
        <w:t>三</w:t>
      </w:r>
      <w:proofErr w:type="gramEnd"/>
      <w:r>
        <w:rPr>
          <w:rFonts w:ascii="Microsoft YaHei" w:eastAsia="Microsoft YaHei" w:hAnsi="Microsoft YaHei" w:cs="Microsoft YaHei" w:hint="eastAsia"/>
          <w:sz w:val="24"/>
          <w:lang w:val="en-US"/>
        </w:rPr>
        <w:t>方项目管理（系列项目）</w:t>
      </w:r>
      <w:bookmarkEnd w:id="408"/>
      <w:bookmarkEnd w:id="409"/>
      <w:bookmarkEnd w:id="410"/>
    </w:p>
    <w:p w14:paraId="21648321" w14:textId="77777777" w:rsidR="00CF6F30" w:rsidRDefault="00F0093C">
      <w:pPr>
        <w:pStyle w:val="3"/>
        <w:rPr>
          <w:rFonts w:ascii="Microsoft YaHei" w:eastAsia="Microsoft YaHei" w:hAnsi="Microsoft YaHei" w:cs="Microsoft YaHei" w:hint="eastAsia"/>
          <w:sz w:val="22"/>
          <w:lang w:val="en-US"/>
        </w:rPr>
      </w:pPr>
      <w:bookmarkStart w:id="411" w:name="_Toc1119393372"/>
      <w:bookmarkStart w:id="412" w:name="_Toc1571470469"/>
      <w:bookmarkStart w:id="413" w:name="_Toc820815227"/>
      <w:r>
        <w:rPr>
          <w:rFonts w:ascii="Microsoft YaHei" w:eastAsia="Microsoft YaHei" w:hAnsi="Microsoft YaHei" w:cs="Microsoft YaHei" w:hint="eastAsia"/>
          <w:sz w:val="22"/>
        </w:rPr>
        <w:t>5.</w:t>
      </w:r>
      <w:r>
        <w:rPr>
          <w:rFonts w:ascii="Microsoft YaHei" w:eastAsia="Microsoft YaHei" w:hAnsi="Microsoft YaHei" w:cs="Microsoft YaHei" w:hint="eastAsia"/>
          <w:sz w:val="22"/>
          <w:lang w:val="en-US"/>
        </w:rPr>
        <w:t>1现状及需求分析</w:t>
      </w:r>
      <w:bookmarkEnd w:id="411"/>
      <w:bookmarkEnd w:id="412"/>
      <w:bookmarkEnd w:id="413"/>
    </w:p>
    <w:p w14:paraId="28073A38" w14:textId="77777777" w:rsidR="00CF6F30" w:rsidRDefault="00F0093C">
      <w:pPr>
        <w:numPr>
          <w:ilvl w:val="0"/>
          <w:numId w:val="60"/>
        </w:numPr>
        <w:spacing w:line="240" w:lineRule="atLeast"/>
        <w:rPr>
          <w:rFonts w:ascii="Microsoft YaHei" w:eastAsia="Microsoft YaHei" w:hAnsi="Microsoft YaHei" w:cs="Microsoft YaHei" w:hint="eastAsia"/>
        </w:rPr>
      </w:pPr>
      <w:r>
        <w:rPr>
          <w:rFonts w:ascii="Microsoft YaHei" w:eastAsia="Microsoft YaHei" w:hAnsi="Microsoft YaHei" w:cs="Microsoft YaHei" w:hint="eastAsia"/>
        </w:rPr>
        <w:t>通过EMS管理所有类型的系列项目。</w:t>
      </w:r>
    </w:p>
    <w:p w14:paraId="385136C8" w14:textId="77777777" w:rsidR="00CF6F30" w:rsidRDefault="00F0093C">
      <w:pPr>
        <w:numPr>
          <w:ilvl w:val="0"/>
          <w:numId w:val="60"/>
        </w:numPr>
        <w:spacing w:line="240" w:lineRule="atLeast"/>
        <w:rPr>
          <w:rFonts w:ascii="Microsoft YaHei" w:eastAsia="Microsoft YaHei" w:hAnsi="Microsoft YaHei" w:cs="Microsoft YaHei" w:hint="eastAsia"/>
        </w:rPr>
      </w:pPr>
      <w:r>
        <w:rPr>
          <w:rFonts w:ascii="Microsoft YaHei" w:eastAsia="Microsoft YaHei" w:hAnsi="Microsoft YaHei" w:cs="Microsoft YaHei" w:hint="eastAsia"/>
        </w:rPr>
        <w:t>将项目申请、项目执行、项目结算等全流程通过EMS系统实现全面线上管理。</w:t>
      </w:r>
    </w:p>
    <w:p w14:paraId="1EAF7897" w14:textId="77777777" w:rsidR="00CF6F30" w:rsidRDefault="00F0093C">
      <w:pPr>
        <w:pStyle w:val="3"/>
        <w:rPr>
          <w:rFonts w:ascii="Microsoft YaHei" w:eastAsia="Microsoft YaHei" w:hAnsi="Microsoft YaHei" w:cs="Microsoft YaHei" w:hint="eastAsia"/>
          <w:sz w:val="22"/>
          <w:lang w:val="en-US"/>
        </w:rPr>
      </w:pPr>
      <w:bookmarkStart w:id="414" w:name="_Toc1950281677"/>
      <w:bookmarkStart w:id="415" w:name="_Toc6571861"/>
      <w:bookmarkStart w:id="416" w:name="_Toc1687655484"/>
      <w:r>
        <w:rPr>
          <w:rFonts w:ascii="Microsoft YaHei" w:eastAsia="Microsoft YaHei" w:hAnsi="Microsoft YaHei" w:cs="Microsoft YaHei" w:hint="eastAsia"/>
          <w:sz w:val="22"/>
        </w:rPr>
        <w:t>5.</w:t>
      </w:r>
      <w:r>
        <w:rPr>
          <w:rFonts w:ascii="Microsoft YaHei" w:eastAsia="Microsoft YaHei" w:hAnsi="Microsoft YaHei" w:cs="Microsoft YaHei" w:hint="eastAsia"/>
          <w:sz w:val="22"/>
          <w:lang w:val="en-US"/>
        </w:rPr>
        <w:t>2主项目申请</w:t>
      </w:r>
      <w:bookmarkEnd w:id="414"/>
      <w:bookmarkEnd w:id="415"/>
      <w:bookmarkEnd w:id="416"/>
    </w:p>
    <w:p w14:paraId="4CB1FBD7" w14:textId="77777777" w:rsidR="00CF6F30" w:rsidRDefault="00CF6F30"/>
    <w:p w14:paraId="63174FC7"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w:t>
      </w:r>
      <w:r>
        <w:rPr>
          <w:rFonts w:ascii="Microsoft YaHei" w:eastAsia="Microsoft YaHei" w:hAnsi="Microsoft YaHei" w:cs="Microsoft YaHei" w:hint="eastAsia"/>
        </w:rPr>
        <w:t>.</w:t>
      </w:r>
      <w:r>
        <w:rPr>
          <w:rFonts w:ascii="Microsoft YaHei" w:eastAsia="Microsoft YaHei" w:hAnsi="Microsoft YaHei" w:cs="Microsoft YaHei" w:hint="eastAsia"/>
          <w:lang w:val="en-US"/>
        </w:rPr>
        <w:t>2.1主项目申请流程及业务规则说明</w:t>
      </w:r>
    </w:p>
    <w:p w14:paraId="105C7BFC" w14:textId="77777777" w:rsidR="00CF6F30" w:rsidRDefault="00F0093C">
      <w:pPr>
        <w:numPr>
          <w:ilvl w:val="0"/>
          <w:numId w:val="61"/>
        </w:numPr>
        <w:rPr>
          <w:rFonts w:ascii="Microsoft YaHei" w:eastAsia="Microsoft YaHei" w:hAnsi="Microsoft YaHei" w:cs="Microsoft YaHei" w:hint="eastAsia"/>
        </w:rPr>
      </w:pPr>
      <w:r>
        <w:rPr>
          <w:rFonts w:ascii="Microsoft YaHei" w:eastAsia="Microsoft YaHei" w:hAnsi="Microsoft YaHei" w:cs="Microsoft YaHei" w:hint="eastAsia"/>
        </w:rPr>
        <w:t>申请项目，项目类型选择“第三方合作项目”，填写系列会总场次，填写权益</w:t>
      </w:r>
      <w:proofErr w:type="gramStart"/>
      <w:r>
        <w:rPr>
          <w:rFonts w:ascii="Microsoft YaHei" w:eastAsia="Microsoft YaHei" w:hAnsi="Microsoft YaHei" w:cs="Microsoft YaHei" w:hint="eastAsia"/>
        </w:rPr>
        <w:t>回报总</w:t>
      </w:r>
      <w:proofErr w:type="gramEnd"/>
      <w:r>
        <w:rPr>
          <w:rFonts w:ascii="Microsoft YaHei" w:eastAsia="Microsoft YaHei" w:hAnsi="Microsoft YaHei" w:cs="Microsoft YaHei" w:hint="eastAsia"/>
        </w:rPr>
        <w:t>费用。</w:t>
      </w:r>
    </w:p>
    <w:p w14:paraId="470D1B3C" w14:textId="77777777" w:rsidR="00CF6F30" w:rsidRDefault="00F0093C">
      <w:pPr>
        <w:pStyle w:val="4"/>
        <w:pBdr>
          <w:top w:val="none" w:sz="0" w:space="0" w:color="auto"/>
          <w:left w:val="none" w:sz="0" w:space="0" w:color="auto"/>
          <w:bottom w:val="none" w:sz="0" w:space="0" w:color="auto"/>
          <w:right w:val="none" w:sz="0" w:space="0" w:color="auto"/>
        </w:pBdr>
        <w:spacing w:beforeLines="50" w:before="120"/>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w:t>
      </w:r>
      <w:r>
        <w:rPr>
          <w:rFonts w:ascii="Microsoft YaHei" w:eastAsia="Microsoft YaHei" w:hAnsi="Microsoft YaHei" w:cs="Microsoft YaHei" w:hint="eastAsia"/>
        </w:rPr>
        <w:t>.</w:t>
      </w:r>
      <w:r>
        <w:rPr>
          <w:rFonts w:ascii="Microsoft YaHei" w:eastAsia="Microsoft YaHei" w:hAnsi="Microsoft YaHei" w:cs="Microsoft YaHei" w:hint="eastAsia"/>
          <w:lang w:val="en-US"/>
        </w:rPr>
        <w:t>2.2主项目申请权限说明</w:t>
      </w:r>
    </w:p>
    <w:tbl>
      <w:tblPr>
        <w:tblpPr w:leftFromText="180" w:rightFromText="180" w:vertAnchor="text" w:horzAnchor="page" w:tblpX="1067" w:tblpY="261"/>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1605"/>
        <w:gridCol w:w="3347"/>
        <w:gridCol w:w="4000"/>
        <w:gridCol w:w="747"/>
      </w:tblGrid>
      <w:tr w:rsidR="00CF6F30" w14:paraId="7102EE07" w14:textId="77777777">
        <w:trPr>
          <w:trHeight w:val="480"/>
        </w:trPr>
        <w:tc>
          <w:tcPr>
            <w:tcW w:w="1605" w:type="dxa"/>
            <w:tcBorders>
              <w:top w:val="single" w:sz="4" w:space="0" w:color="000000"/>
              <w:left w:val="single" w:sz="4" w:space="0" w:color="000000"/>
              <w:bottom w:val="single" w:sz="4" w:space="0" w:color="000000"/>
              <w:right w:val="single" w:sz="4" w:space="0" w:color="000000"/>
            </w:tcBorders>
            <w:vAlign w:val="center"/>
          </w:tcPr>
          <w:p w14:paraId="5CDA9879" w14:textId="77777777" w:rsidR="00CF6F30" w:rsidRDefault="00F0093C">
            <w:pPr>
              <w:jc w:val="center"/>
              <w:textAlignment w:val="center"/>
              <w:rPr>
                <w:rFonts w:ascii="Microsoft YaHei" w:eastAsia="Microsoft YaHei" w:hAnsi="Microsoft YaHei" w:cs="Microsoft YaHei" w:hint="eastAsia"/>
                <w:b/>
                <w:bCs/>
              </w:rPr>
            </w:pPr>
            <w:r>
              <w:rPr>
                <w:rFonts w:ascii="Microsoft YaHei" w:eastAsia="Microsoft YaHei" w:hAnsi="Microsoft YaHei" w:cs="Microsoft YaHei" w:hint="eastAsia"/>
                <w:b/>
                <w:bCs/>
                <w:lang w:bidi="ar"/>
              </w:rPr>
              <w:t>活动性质</w:t>
            </w:r>
          </w:p>
        </w:tc>
        <w:tc>
          <w:tcPr>
            <w:tcW w:w="3347" w:type="dxa"/>
            <w:tcBorders>
              <w:top w:val="single" w:sz="4" w:space="0" w:color="000000"/>
              <w:left w:val="single" w:sz="4" w:space="0" w:color="000000"/>
              <w:bottom w:val="single" w:sz="4" w:space="0" w:color="000000"/>
              <w:right w:val="single" w:sz="4" w:space="0" w:color="000000"/>
            </w:tcBorders>
            <w:vAlign w:val="center"/>
          </w:tcPr>
          <w:p w14:paraId="49184554" w14:textId="77777777" w:rsidR="00CF6F30" w:rsidRDefault="00F0093C">
            <w:pPr>
              <w:jc w:val="center"/>
              <w:textAlignment w:val="center"/>
              <w:rPr>
                <w:rFonts w:ascii="Microsoft YaHei" w:eastAsia="Microsoft YaHei" w:hAnsi="Microsoft YaHei" w:cs="Microsoft YaHei" w:hint="eastAsia"/>
                <w:b/>
                <w:bCs/>
              </w:rPr>
            </w:pPr>
            <w:r>
              <w:rPr>
                <w:rFonts w:ascii="Microsoft YaHei" w:eastAsia="Microsoft YaHei" w:hAnsi="Microsoft YaHei" w:cs="Microsoft YaHei" w:hint="eastAsia"/>
                <w:b/>
                <w:bCs/>
                <w:lang w:bidi="ar"/>
              </w:rPr>
              <w:t>活动分类</w:t>
            </w:r>
          </w:p>
        </w:tc>
        <w:tc>
          <w:tcPr>
            <w:tcW w:w="4000" w:type="dxa"/>
            <w:tcBorders>
              <w:top w:val="single" w:sz="4" w:space="0" w:color="000000"/>
              <w:left w:val="single" w:sz="4" w:space="0" w:color="000000"/>
              <w:bottom w:val="single" w:sz="4" w:space="0" w:color="000000"/>
              <w:right w:val="single" w:sz="4" w:space="0" w:color="000000"/>
            </w:tcBorders>
            <w:vAlign w:val="center"/>
          </w:tcPr>
          <w:p w14:paraId="43288C85" w14:textId="77777777" w:rsidR="00CF6F30" w:rsidRDefault="00F0093C">
            <w:pPr>
              <w:jc w:val="center"/>
              <w:textAlignment w:val="center"/>
              <w:rPr>
                <w:rFonts w:ascii="Microsoft YaHei" w:eastAsia="Microsoft YaHei" w:hAnsi="Microsoft YaHei" w:cs="Microsoft YaHei" w:hint="eastAsia"/>
                <w:b/>
                <w:bCs/>
              </w:rPr>
            </w:pPr>
            <w:r>
              <w:rPr>
                <w:rFonts w:ascii="Microsoft YaHei" w:eastAsia="Microsoft YaHei" w:hAnsi="Microsoft YaHei" w:cs="Microsoft YaHei" w:hint="eastAsia"/>
                <w:b/>
                <w:bCs/>
                <w:lang w:bidi="ar"/>
              </w:rPr>
              <w:t>活动申请部门（角色）</w:t>
            </w:r>
          </w:p>
        </w:tc>
        <w:tc>
          <w:tcPr>
            <w:tcW w:w="747" w:type="dxa"/>
            <w:tcBorders>
              <w:top w:val="single" w:sz="4" w:space="0" w:color="000000"/>
              <w:left w:val="single" w:sz="4" w:space="0" w:color="000000"/>
              <w:bottom w:val="single" w:sz="4" w:space="0" w:color="000000"/>
              <w:right w:val="single" w:sz="4" w:space="0" w:color="000000"/>
            </w:tcBorders>
            <w:vAlign w:val="center"/>
          </w:tcPr>
          <w:p w14:paraId="05A39E77" w14:textId="77777777" w:rsidR="00CF6F30" w:rsidRDefault="00F0093C">
            <w:pPr>
              <w:jc w:val="center"/>
              <w:textAlignment w:val="center"/>
              <w:rPr>
                <w:rFonts w:ascii="Microsoft YaHei" w:eastAsia="Microsoft YaHei" w:hAnsi="Microsoft YaHei" w:cs="Microsoft YaHei" w:hint="eastAsia"/>
                <w:b/>
                <w:bCs/>
              </w:rPr>
            </w:pPr>
            <w:r>
              <w:rPr>
                <w:rFonts w:ascii="Microsoft YaHei" w:eastAsia="Microsoft YaHei" w:hAnsi="Microsoft YaHei" w:cs="Microsoft YaHei" w:hint="eastAsia"/>
                <w:b/>
                <w:bCs/>
                <w:lang w:bidi="ar"/>
              </w:rPr>
              <w:t>备注</w:t>
            </w:r>
          </w:p>
        </w:tc>
      </w:tr>
      <w:tr w:rsidR="00CF6F30" w14:paraId="0A015DD9" w14:textId="77777777">
        <w:trPr>
          <w:trHeight w:val="1560"/>
        </w:trPr>
        <w:tc>
          <w:tcPr>
            <w:tcW w:w="1605" w:type="dxa"/>
            <w:tcBorders>
              <w:top w:val="single" w:sz="4" w:space="0" w:color="000000"/>
              <w:left w:val="single" w:sz="4" w:space="0" w:color="000000"/>
              <w:bottom w:val="single" w:sz="4" w:space="0" w:color="000000"/>
              <w:right w:val="single" w:sz="4" w:space="0" w:color="000000"/>
            </w:tcBorders>
            <w:vAlign w:val="center"/>
          </w:tcPr>
          <w:p w14:paraId="18728898" w14:textId="77777777" w:rsidR="00CF6F30" w:rsidRDefault="00F0093C">
            <w:pPr>
              <w:jc w:val="center"/>
              <w:rPr>
                <w:rFonts w:ascii="Microsoft YaHei" w:eastAsia="Microsoft YaHei" w:hAnsi="Microsoft YaHei" w:cs="Microsoft YaHei" w:hint="eastAsia"/>
                <w:b/>
                <w:bCs/>
              </w:rPr>
            </w:pPr>
            <w:r>
              <w:rPr>
                <w:rFonts w:ascii="Microsoft YaHei" w:eastAsia="Microsoft YaHei" w:hAnsi="Microsoft YaHei" w:cs="Microsoft YaHei" w:hint="eastAsia"/>
                <w:b/>
                <w:bCs/>
              </w:rPr>
              <w:t>三</w:t>
            </w:r>
            <w:proofErr w:type="gramStart"/>
            <w:r>
              <w:rPr>
                <w:rFonts w:ascii="Microsoft YaHei" w:eastAsia="Microsoft YaHei" w:hAnsi="Microsoft YaHei" w:cs="Microsoft YaHei" w:hint="eastAsia"/>
                <w:b/>
                <w:bCs/>
              </w:rPr>
              <w:t>方项目</w:t>
            </w:r>
            <w:proofErr w:type="gramEnd"/>
          </w:p>
        </w:tc>
        <w:tc>
          <w:tcPr>
            <w:tcW w:w="3347" w:type="dxa"/>
            <w:tcBorders>
              <w:top w:val="single" w:sz="4" w:space="0" w:color="000000"/>
              <w:left w:val="single" w:sz="4" w:space="0" w:color="000000"/>
              <w:bottom w:val="single" w:sz="4" w:space="0" w:color="000000"/>
              <w:right w:val="single" w:sz="4" w:space="0" w:color="000000"/>
            </w:tcBorders>
            <w:vAlign w:val="center"/>
          </w:tcPr>
          <w:p w14:paraId="7CEEE10B" w14:textId="77777777" w:rsidR="00CF6F30" w:rsidRDefault="00F0093C">
            <w:pPr>
              <w:jc w:val="center"/>
              <w:textAlignment w:val="center"/>
              <w:rPr>
                <w:rFonts w:ascii="Microsoft YaHei" w:eastAsia="Microsoft YaHei" w:hAnsi="Microsoft YaHei" w:cs="Microsoft YaHei" w:hint="eastAsia"/>
              </w:rPr>
            </w:pPr>
            <w:r>
              <w:rPr>
                <w:rFonts w:ascii="Microsoft YaHei" w:eastAsia="Microsoft YaHei" w:hAnsi="Microsoft YaHei" w:cs="Microsoft YaHei" w:hint="eastAsia"/>
              </w:rPr>
              <w:t>第三方合作项目</w:t>
            </w:r>
          </w:p>
        </w:tc>
        <w:tc>
          <w:tcPr>
            <w:tcW w:w="4000" w:type="dxa"/>
            <w:tcBorders>
              <w:top w:val="single" w:sz="4" w:space="0" w:color="000000"/>
              <w:left w:val="single" w:sz="4" w:space="0" w:color="000000"/>
              <w:bottom w:val="single" w:sz="4" w:space="0" w:color="000000"/>
              <w:right w:val="single" w:sz="4" w:space="0" w:color="000000"/>
            </w:tcBorders>
            <w:vAlign w:val="center"/>
          </w:tcPr>
          <w:p w14:paraId="733C5B2E" w14:textId="77777777" w:rsidR="00CF6F30" w:rsidRDefault="00F0093C">
            <w:pPr>
              <w:rPr>
                <w:rFonts w:eastAsia="Microsoft YaHei"/>
              </w:rPr>
            </w:pPr>
            <w:r>
              <w:rPr>
                <w:rFonts w:ascii="Microsoft YaHei" w:eastAsia="Microsoft YaHei" w:hAnsi="Microsoft YaHei" w:cs="Microsoft YaHei"/>
                <w:color w:val="000000"/>
                <w:sz w:val="22"/>
              </w:rPr>
              <w:t>ME、premium implants</w:t>
            </w:r>
            <w:ins w:id="417" w:author="Achelous、" w:date="2025-12-26T18:23:00Z">
              <w:r>
                <w:rPr>
                  <w:rFonts w:ascii="Microsoft YaHei" w:eastAsia="Microsoft YaHei" w:hAnsi="Microsoft YaHei" w:cs="Microsoft YaHei" w:hint="eastAsia"/>
                  <w:color w:val="000000"/>
                  <w:sz w:val="22"/>
                </w:rPr>
                <w:t>(East，</w:t>
              </w:r>
            </w:ins>
            <w:commentRangeStart w:id="418"/>
            <w:commentRangeEnd w:id="418"/>
            <w:r>
              <w:commentReference w:id="418"/>
            </w:r>
            <w:ins w:id="419" w:author="Achelous、" w:date="2025-12-26T18:23:00Z">
              <w:r>
                <w:rPr>
                  <w:rFonts w:ascii="Microsoft YaHei" w:eastAsia="Microsoft YaHei" w:hAnsi="Microsoft YaHei" w:cs="Microsoft YaHei" w:hint="eastAsia"/>
                  <w:color w:val="000000"/>
                  <w:sz w:val="22"/>
                </w:rPr>
                <w:t>West，North，South)</w:t>
              </w:r>
            </w:ins>
            <w:r>
              <w:rPr>
                <w:rFonts w:ascii="Microsoft YaHei" w:eastAsia="Microsoft YaHei" w:hAnsi="Microsoft YaHei" w:cs="Microsoft YaHei"/>
                <w:color w:val="000000"/>
                <w:sz w:val="22"/>
              </w:rPr>
              <w:t>、DSO、Non-premium implants 、MKT 、EA、CCS</w:t>
            </w:r>
            <w:ins w:id="420" w:author="Achelous、" w:date="2025-12-26T18:23:00Z">
              <w:r>
                <w:rPr>
                  <w:rFonts w:ascii="Microsoft YaHei" w:eastAsia="Microsoft YaHei" w:hAnsi="Microsoft YaHei" w:cs="Microsoft YaHei" w:hint="eastAsia"/>
                  <w:color w:val="000000"/>
                  <w:sz w:val="22"/>
                </w:rPr>
                <w:t>、ITI</w:t>
              </w:r>
            </w:ins>
          </w:p>
          <w:p w14:paraId="6D82DB09" w14:textId="77777777" w:rsidR="00CF6F30" w:rsidRDefault="00CF6F30">
            <w:pPr>
              <w:jc w:val="center"/>
              <w:textAlignment w:val="center"/>
              <w:rPr>
                <w:rFonts w:ascii="Microsoft YaHei" w:eastAsia="Microsoft YaHei" w:hAnsi="Microsoft YaHei" w:cs="Microsoft YaHei" w:hint="eastAsia"/>
              </w:rPr>
            </w:pPr>
          </w:p>
        </w:tc>
        <w:tc>
          <w:tcPr>
            <w:tcW w:w="747" w:type="dxa"/>
            <w:tcBorders>
              <w:top w:val="single" w:sz="4" w:space="0" w:color="000000"/>
              <w:left w:val="single" w:sz="4" w:space="0" w:color="000000"/>
              <w:bottom w:val="single" w:sz="4" w:space="0" w:color="000000"/>
              <w:right w:val="single" w:sz="4" w:space="0" w:color="000000"/>
            </w:tcBorders>
            <w:vAlign w:val="center"/>
          </w:tcPr>
          <w:p w14:paraId="5019D4B1" w14:textId="77777777" w:rsidR="00CF6F30" w:rsidRDefault="00CF6F30">
            <w:pPr>
              <w:jc w:val="center"/>
              <w:rPr>
                <w:rFonts w:ascii="Microsoft YaHei" w:eastAsia="Microsoft YaHei" w:hAnsi="Microsoft YaHei" w:cs="Microsoft YaHei" w:hint="eastAsia"/>
                <w:b/>
                <w:bCs/>
              </w:rPr>
            </w:pPr>
          </w:p>
        </w:tc>
      </w:tr>
    </w:tbl>
    <w:p w14:paraId="07636FF5" w14:textId="77777777" w:rsidR="00CF6F30" w:rsidRDefault="00CF6F30">
      <w:pPr>
        <w:textAlignment w:val="center"/>
        <w:rPr>
          <w:rFonts w:ascii="Microsoft YaHei" w:eastAsia="Microsoft YaHei" w:hAnsi="Microsoft YaHei" w:cs="Microsoft YaHei" w:hint="eastAsia"/>
        </w:rPr>
      </w:pPr>
    </w:p>
    <w:p w14:paraId="0CCABCE2" w14:textId="77777777" w:rsidR="00CF6F30" w:rsidRDefault="00CF6F30">
      <w:pPr>
        <w:textAlignment w:val="center"/>
        <w:rPr>
          <w:rFonts w:ascii="Microsoft YaHei" w:eastAsia="Microsoft YaHei" w:hAnsi="Microsoft YaHei" w:cs="Microsoft YaHei" w:hint="eastAsia"/>
        </w:rPr>
      </w:pPr>
    </w:p>
    <w:p w14:paraId="58BCEA64" w14:textId="77777777" w:rsidR="00CF6F30" w:rsidRDefault="00CF6F30">
      <w:pPr>
        <w:textAlignment w:val="center"/>
        <w:rPr>
          <w:rFonts w:ascii="Microsoft YaHei" w:eastAsia="Microsoft YaHei" w:hAnsi="Microsoft YaHei" w:cs="Microsoft YaHei" w:hint="eastAsia"/>
        </w:rPr>
      </w:pPr>
    </w:p>
    <w:p w14:paraId="6278D252" w14:textId="77777777" w:rsidR="00CF6F30" w:rsidRDefault="00F0093C">
      <w:pPr>
        <w:pStyle w:val="3"/>
        <w:rPr>
          <w:rFonts w:ascii="Microsoft YaHei" w:eastAsia="Microsoft YaHei" w:hAnsi="Microsoft YaHei" w:cs="Microsoft YaHei" w:hint="eastAsia"/>
          <w:sz w:val="22"/>
          <w:lang w:val="en-US"/>
        </w:rPr>
      </w:pPr>
      <w:bookmarkStart w:id="421" w:name="_Toc1341241178"/>
      <w:bookmarkStart w:id="422" w:name="_Toc461710012"/>
      <w:bookmarkStart w:id="423" w:name="_Toc931601830"/>
      <w:r>
        <w:rPr>
          <w:rFonts w:ascii="Microsoft YaHei" w:eastAsia="Microsoft YaHei" w:hAnsi="Microsoft YaHei" w:cs="Microsoft YaHei" w:hint="eastAsia"/>
          <w:sz w:val="22"/>
          <w:lang w:val="en-US"/>
        </w:rPr>
        <w:lastRenderedPageBreak/>
        <w:t>5.3主项目执行</w:t>
      </w:r>
      <w:bookmarkEnd w:id="421"/>
      <w:bookmarkEnd w:id="422"/>
      <w:bookmarkEnd w:id="423"/>
    </w:p>
    <w:p w14:paraId="50298561"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5.3.1项目执行分配</w:t>
      </w:r>
    </w:p>
    <w:p w14:paraId="63EEC22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drawing>
          <wp:inline distT="0" distB="0" distL="0" distR="0" wp14:anchorId="6DBF667A" wp14:editId="62CB4C7B">
            <wp:extent cx="6363970" cy="4635500"/>
            <wp:effectExtent l="0" t="0" r="11430" b="12700"/>
            <wp:docPr id="149"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74"/>
                    <a:stretch>
                      <a:fillRect/>
                    </a:stretch>
                  </pic:blipFill>
                  <pic:spPr>
                    <a:xfrm>
                      <a:off x="0" y="0"/>
                      <a:ext cx="6363970" cy="4635823"/>
                    </a:xfrm>
                    <a:prstGeom prst="rect">
                      <a:avLst/>
                    </a:prstGeom>
                  </pic:spPr>
                </pic:pic>
              </a:graphicData>
            </a:graphic>
          </wp:inline>
        </w:drawing>
      </w:r>
    </w:p>
    <w:p w14:paraId="599B9C9F" w14:textId="77777777" w:rsidR="00CF6F30" w:rsidRDefault="00F0093C">
      <w:pPr>
        <w:pStyle w:val="affa"/>
        <w:numPr>
          <w:ilvl w:val="0"/>
          <w:numId w:val="6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类型限制：系列会项目审批通过后，只有「第三方合作项目」类型活动，项目负责人可以在项目详情页-项目执行分配模块进行系列会子会议场次分配</w:t>
      </w:r>
    </w:p>
    <w:p w14:paraId="41D47806" w14:textId="77777777" w:rsidR="00CF6F30" w:rsidRDefault="00F0093C">
      <w:pPr>
        <w:pStyle w:val="affa"/>
        <w:numPr>
          <w:ilvl w:val="0"/>
          <w:numId w:val="6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操作流程：</w:t>
      </w:r>
    </w:p>
    <w:p w14:paraId="0F0D461D" w14:textId="77777777" w:rsidR="00CF6F30" w:rsidRDefault="00F0093C">
      <w:pPr>
        <w:pStyle w:val="affa"/>
        <w:numPr>
          <w:ilvl w:val="0"/>
          <w:numId w:val="63"/>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项目负责人点击添加执行人，</w:t>
      </w:r>
      <w:proofErr w:type="gramStart"/>
      <w:r>
        <w:rPr>
          <w:rFonts w:ascii="Microsoft YaHei" w:eastAsia="Microsoft YaHei" w:hAnsi="Microsoft YaHei" w:cs="Microsoft YaHei" w:hint="eastAsia"/>
        </w:rPr>
        <w:t>弹窗可</w:t>
      </w:r>
      <w:proofErr w:type="gramEnd"/>
      <w:r>
        <w:rPr>
          <w:rFonts w:ascii="Microsoft YaHei" w:eastAsia="Microsoft YaHei" w:hAnsi="Microsoft YaHei" w:cs="Microsoft YaHei" w:hint="eastAsia"/>
        </w:rPr>
        <w:t>添加执行人（即被分配人）、计划执行场次</w:t>
      </w:r>
    </w:p>
    <w:p w14:paraId="0B478867" w14:textId="77777777" w:rsidR="00CF6F30" w:rsidRDefault="00F0093C">
      <w:pPr>
        <w:pStyle w:val="affa"/>
        <w:numPr>
          <w:ilvl w:val="0"/>
          <w:numId w:val="63"/>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执行人不限角色，可通过姓名和邮箱搜索，自动带出执行人部门</w:t>
      </w:r>
    </w:p>
    <w:p w14:paraId="52487DEE" w14:textId="77777777" w:rsidR="00CF6F30" w:rsidRDefault="00F0093C">
      <w:pPr>
        <w:pStyle w:val="affa"/>
        <w:numPr>
          <w:ilvl w:val="0"/>
          <w:numId w:val="63"/>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负责人分配的计划执行场次，默认为0也可以添加成功，不可小于0，累计起来可超过三</w:t>
      </w:r>
      <w:proofErr w:type="gramStart"/>
      <w:r>
        <w:rPr>
          <w:rFonts w:ascii="Microsoft YaHei" w:eastAsia="Microsoft YaHei" w:hAnsi="Microsoft YaHei" w:cs="Microsoft YaHei" w:hint="eastAsia"/>
        </w:rPr>
        <w:t>方项目</w:t>
      </w:r>
      <w:proofErr w:type="gramEnd"/>
      <w:r>
        <w:rPr>
          <w:rFonts w:ascii="Microsoft YaHei" w:eastAsia="Microsoft YaHei" w:hAnsi="Microsoft YaHei" w:cs="Microsoft YaHei" w:hint="eastAsia"/>
        </w:rPr>
        <w:t>本身申请的系列会总场次</w:t>
      </w:r>
    </w:p>
    <w:p w14:paraId="4213FB3D" w14:textId="77777777" w:rsidR="00CF6F30" w:rsidRDefault="00F0093C">
      <w:pPr>
        <w:pStyle w:val="affa"/>
        <w:numPr>
          <w:ilvl w:val="0"/>
          <w:numId w:val="63"/>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项目负责人成功添加执行人并分配场次后，可以进行多次编辑或删除，执行人无法自行编辑和删除</w:t>
      </w:r>
    </w:p>
    <w:p w14:paraId="139A1C98" w14:textId="77777777" w:rsidR="00CF6F30" w:rsidRDefault="00F0093C">
      <w:pPr>
        <w:pStyle w:val="affa"/>
        <w:numPr>
          <w:ilvl w:val="0"/>
          <w:numId w:val="63"/>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列表展示计划执行场次</w:t>
      </w:r>
    </w:p>
    <w:p w14:paraId="1A47A6FF" w14:textId="77777777" w:rsidR="00CF6F30" w:rsidRDefault="00F0093C">
      <w:pPr>
        <w:pStyle w:val="affa"/>
        <w:numPr>
          <w:ilvl w:val="0"/>
          <w:numId w:val="63"/>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列表展示已申请场次，若执行人已经创建了系列会子项目，即算作已申请场次，不含审批拒绝、已取消、已撤销状态的子项目</w:t>
      </w:r>
    </w:p>
    <w:p w14:paraId="0804C1BC" w14:textId="77777777" w:rsidR="00CF6F30" w:rsidRDefault="00F0093C">
      <w:pPr>
        <w:pStyle w:val="affa"/>
        <w:numPr>
          <w:ilvl w:val="0"/>
          <w:numId w:val="6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调整规则：</w:t>
      </w:r>
    </w:p>
    <w:p w14:paraId="700F8031" w14:textId="77777777" w:rsidR="00CF6F30" w:rsidRDefault="00F0093C">
      <w:pPr>
        <w:pStyle w:val="affa"/>
        <w:numPr>
          <w:ilvl w:val="0"/>
          <w:numId w:val="64"/>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已申请场次不得超过计划执行场次，如果执行人需要增加申请场次，需要联系项目负责人增加计划执行场次，再进行申请</w:t>
      </w:r>
    </w:p>
    <w:p w14:paraId="1DB5CDE4" w14:textId="77777777" w:rsidR="00CF6F30" w:rsidRDefault="00F0093C">
      <w:pPr>
        <w:pStyle w:val="affa"/>
        <w:numPr>
          <w:ilvl w:val="0"/>
          <w:numId w:val="64"/>
        </w:numPr>
        <w:ind w:firstLineChars="0"/>
        <w:rPr>
          <w:rFonts w:ascii="Microsoft YaHei" w:eastAsia="Microsoft YaHei" w:hAnsi="Microsoft YaHei" w:cs="Microsoft YaHei" w:hint="eastAsia"/>
        </w:rPr>
      </w:pPr>
      <w:r>
        <w:rPr>
          <w:rFonts w:ascii="Microsoft YaHei" w:eastAsia="Microsoft YaHei" w:hAnsi="Microsoft YaHei" w:cs="Microsoft YaHei" w:hint="eastAsia"/>
        </w:rPr>
        <w:lastRenderedPageBreak/>
        <w:t>若调整后的计划执行场次比已申请场次低，项目负责人需要先联系执行人取消部分申请场次（或自行取消），保证计划执行场次不比已申请场次低</w:t>
      </w:r>
    </w:p>
    <w:p w14:paraId="62A8617E" w14:textId="77777777" w:rsidR="00CF6F30" w:rsidRDefault="00F0093C">
      <w:pPr>
        <w:pStyle w:val="affa"/>
        <w:numPr>
          <w:ilvl w:val="0"/>
          <w:numId w:val="6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查看执行人权限：</w:t>
      </w:r>
    </w:p>
    <w:p w14:paraId="70B10B6B" w14:textId="77777777" w:rsidR="00CF6F30" w:rsidRDefault="00F0093C">
      <w:pPr>
        <w:pStyle w:val="affa"/>
        <w:numPr>
          <w:ilvl w:val="3"/>
          <w:numId w:val="6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项目负责人，可以查看全部执行人数据</w:t>
      </w:r>
    </w:p>
    <w:p w14:paraId="530FF03F" w14:textId="77777777" w:rsidR="00CF6F30" w:rsidRDefault="00F0093C">
      <w:pPr>
        <w:pStyle w:val="affa"/>
        <w:numPr>
          <w:ilvl w:val="3"/>
          <w:numId w:val="6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执行人，只可查看执行人自己的数据，无法查看其他执行人的数据</w:t>
      </w:r>
    </w:p>
    <w:p w14:paraId="25807BC7" w14:textId="77777777" w:rsidR="00CF6F30" w:rsidRDefault="00F0093C">
      <w:pPr>
        <w:pStyle w:val="affa"/>
        <w:numPr>
          <w:ilvl w:val="0"/>
          <w:numId w:val="6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操作权限：</w:t>
      </w:r>
    </w:p>
    <w:p w14:paraId="4D19416E" w14:textId="77777777" w:rsidR="00CF6F30" w:rsidRDefault="00F0093C">
      <w:pPr>
        <w:pStyle w:val="affa"/>
        <w:numPr>
          <w:ilvl w:val="3"/>
          <w:numId w:val="6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项目负责人，可添加、添加、编辑执行人信息</w:t>
      </w:r>
    </w:p>
    <w:p w14:paraId="5CF00561" w14:textId="77777777" w:rsidR="00CF6F30" w:rsidRDefault="00F0093C">
      <w:pPr>
        <w:pStyle w:val="affa"/>
        <w:numPr>
          <w:ilvl w:val="3"/>
          <w:numId w:val="6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执行人，不可添加、添加、编辑执行人信息，不可见执行人操作</w:t>
      </w:r>
    </w:p>
    <w:p w14:paraId="7F0B5411" w14:textId="77777777" w:rsidR="00CF6F30" w:rsidRDefault="00F0093C">
      <w:pPr>
        <w:pStyle w:val="3"/>
        <w:spacing w:beforeLines="50" w:before="120"/>
        <w:rPr>
          <w:rFonts w:ascii="Microsoft YaHei" w:eastAsia="Microsoft YaHei" w:hAnsi="Microsoft YaHei" w:cs="Microsoft YaHei" w:hint="eastAsia"/>
          <w:sz w:val="22"/>
          <w:lang w:val="en-US"/>
        </w:rPr>
      </w:pPr>
      <w:bookmarkStart w:id="424" w:name="_Toc104636087"/>
      <w:bookmarkStart w:id="425" w:name="_Toc1101755073"/>
      <w:bookmarkStart w:id="426" w:name="_Toc128686533"/>
      <w:r>
        <w:rPr>
          <w:rFonts w:ascii="Microsoft YaHei" w:eastAsia="Microsoft YaHei" w:hAnsi="Microsoft YaHei" w:cs="Microsoft YaHei" w:hint="eastAsia"/>
          <w:sz w:val="22"/>
          <w:lang w:val="en-US"/>
        </w:rPr>
        <w:t>5.4子项目申请、执行、结项</w:t>
      </w:r>
      <w:bookmarkEnd w:id="424"/>
      <w:bookmarkEnd w:id="425"/>
      <w:bookmarkEnd w:id="426"/>
    </w:p>
    <w:p w14:paraId="70A51DB6"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5.4.1申请子项目</w:t>
      </w:r>
    </w:p>
    <w:p w14:paraId="0971D3F8"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noProof/>
        </w:rPr>
        <w:drawing>
          <wp:inline distT="0" distB="0" distL="0" distR="0" wp14:anchorId="2C41F5C2" wp14:editId="797DDC9A">
            <wp:extent cx="6139815" cy="4495800"/>
            <wp:effectExtent l="0" t="0" r="6985"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75"/>
                    <a:stretch>
                      <a:fillRect/>
                    </a:stretch>
                  </pic:blipFill>
                  <pic:spPr>
                    <a:xfrm>
                      <a:off x="0" y="0"/>
                      <a:ext cx="6139815" cy="4495800"/>
                    </a:xfrm>
                    <a:prstGeom prst="rect">
                      <a:avLst/>
                    </a:prstGeom>
                  </pic:spPr>
                </pic:pic>
              </a:graphicData>
            </a:graphic>
          </wp:inline>
        </w:drawing>
      </w:r>
    </w:p>
    <w:p w14:paraId="7230A695" w14:textId="77777777" w:rsidR="00CF6F30" w:rsidRDefault="00F0093C">
      <w:pPr>
        <w:pStyle w:val="affa"/>
        <w:ind w:firstLineChars="0" w:firstLine="0"/>
        <w:rPr>
          <w:rFonts w:ascii="Microsoft YaHei" w:eastAsia="Microsoft YaHei" w:hAnsi="Microsoft YaHei" w:cs="Microsoft YaHei" w:hint="eastAsia"/>
        </w:rPr>
      </w:pPr>
      <w:r>
        <w:rPr>
          <w:rFonts w:ascii="Microsoft YaHei" w:eastAsia="Microsoft YaHei" w:hAnsi="Microsoft YaHei" w:cs="Microsoft YaHei"/>
        </w:rPr>
        <w:t>1.</w:t>
      </w:r>
      <w:r>
        <w:rPr>
          <w:rFonts w:ascii="Microsoft YaHei" w:eastAsia="Microsoft YaHei" w:hAnsi="Microsoft YaHei" w:cs="Microsoft YaHei" w:hint="eastAsia"/>
        </w:rPr>
        <w:t>系统会子项目创建</w:t>
      </w:r>
    </w:p>
    <w:p w14:paraId="6EDD8684" w14:textId="77777777" w:rsidR="00CF6F30" w:rsidRDefault="00F0093C">
      <w:pPr>
        <w:pStyle w:val="affa"/>
        <w:numPr>
          <w:ilvl w:val="3"/>
          <w:numId w:val="65"/>
        </w:numPr>
        <w:ind w:leftChars="100" w:left="630" w:firstLineChars="0"/>
        <w:rPr>
          <w:rFonts w:ascii="Microsoft YaHei" w:eastAsia="Microsoft YaHei" w:hAnsi="Microsoft YaHei" w:cs="Microsoft YaHei" w:hint="eastAsia"/>
        </w:rPr>
      </w:pPr>
      <w:r>
        <w:rPr>
          <w:rFonts w:ascii="Microsoft YaHei" w:eastAsia="Microsoft YaHei" w:hAnsi="Microsoft YaHei" w:cs="Microsoft YaHei" w:hint="eastAsia"/>
        </w:rPr>
        <w:t>创建限制：</w:t>
      </w:r>
    </w:p>
    <w:p w14:paraId="437E6359" w14:textId="77777777" w:rsidR="00CF6F30" w:rsidRDefault="00F0093C">
      <w:pPr>
        <w:pStyle w:val="affa"/>
        <w:numPr>
          <w:ilvl w:val="0"/>
          <w:numId w:val="66"/>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系列会项目分配场次后，执行人可以且只能在项目详情页-项目执行情况模块进行系列会子项目的创建</w:t>
      </w:r>
    </w:p>
    <w:p w14:paraId="62B62EA9" w14:textId="77777777" w:rsidR="00CF6F30" w:rsidRDefault="00F0093C">
      <w:pPr>
        <w:pStyle w:val="affa"/>
        <w:numPr>
          <w:ilvl w:val="0"/>
          <w:numId w:val="66"/>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项目负责人若自己要创建子项目，也需要把自己添加到执行人里</w:t>
      </w:r>
    </w:p>
    <w:p w14:paraId="7B1A277C" w14:textId="77777777" w:rsidR="00CF6F30" w:rsidRDefault="00F0093C">
      <w:pPr>
        <w:pStyle w:val="affa"/>
        <w:numPr>
          <w:ilvl w:val="0"/>
          <w:numId w:val="66"/>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已申请场次不得超过计划执行场次，如果当前执行人已申请场次已经等于计划执行场次，则无法再创建子项目（按钮置灰），若需要再创建子项目，需要联系项目负责人添加计划执行</w:t>
      </w:r>
      <w:r>
        <w:rPr>
          <w:rFonts w:ascii="Microsoft YaHei" w:eastAsia="Microsoft YaHei" w:hAnsi="Microsoft YaHei" w:cs="Microsoft YaHei" w:hint="eastAsia"/>
        </w:rPr>
        <w:lastRenderedPageBreak/>
        <w:t>场次，或审批拒绝、取消、撤销当前执行人创建的其他子项目</w:t>
      </w:r>
    </w:p>
    <w:p w14:paraId="3569B3BD" w14:textId="77777777" w:rsidR="00CF6F30" w:rsidRDefault="00F0093C">
      <w:pPr>
        <w:pStyle w:val="affa"/>
        <w:numPr>
          <w:ilvl w:val="3"/>
          <w:numId w:val="65"/>
        </w:numPr>
        <w:ind w:leftChars="100" w:left="630" w:firstLineChars="0"/>
        <w:rPr>
          <w:rFonts w:ascii="Microsoft YaHei" w:eastAsia="Microsoft YaHei" w:hAnsi="Microsoft YaHei" w:cs="Microsoft YaHei" w:hint="eastAsia"/>
        </w:rPr>
      </w:pPr>
      <w:r>
        <w:rPr>
          <w:rFonts w:ascii="Microsoft YaHei" w:eastAsia="Microsoft YaHei" w:hAnsi="Microsoft YaHei" w:cs="Microsoft YaHei" w:hint="eastAsia"/>
        </w:rPr>
        <w:t>操作流程：</w:t>
      </w:r>
    </w:p>
    <w:p w14:paraId="33213599" w14:textId="77777777" w:rsidR="00CF6F30" w:rsidRDefault="00F0093C">
      <w:pPr>
        <w:pStyle w:val="affa"/>
        <w:numPr>
          <w:ilvl w:val="0"/>
          <w:numId w:val="67"/>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执行人点击创建系列会子项目按钮，</w:t>
      </w:r>
      <w:proofErr w:type="gramStart"/>
      <w:r>
        <w:rPr>
          <w:rFonts w:ascii="Microsoft YaHei" w:eastAsia="Microsoft YaHei" w:hAnsi="Microsoft YaHei" w:cs="Microsoft YaHei" w:hint="eastAsia"/>
        </w:rPr>
        <w:t>打开弹窗进行</w:t>
      </w:r>
      <w:proofErr w:type="gramEnd"/>
      <w:r>
        <w:rPr>
          <w:rFonts w:ascii="Microsoft YaHei" w:eastAsia="Microsoft YaHei" w:hAnsi="Microsoft YaHei" w:cs="Microsoft YaHei" w:hint="eastAsia"/>
        </w:rPr>
        <w:t>子项目申请编辑。</w:t>
      </w:r>
    </w:p>
    <w:p w14:paraId="1C12038E" w14:textId="77777777" w:rsidR="00CF6F30" w:rsidRDefault="00F0093C">
      <w:pPr>
        <w:pStyle w:val="affa"/>
        <w:numPr>
          <w:ilvl w:val="0"/>
          <w:numId w:val="67"/>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可保存草稿，保存后在我的申请-我的草稿页面可再次编辑。</w:t>
      </w:r>
    </w:p>
    <w:p w14:paraId="7A1F114F" w14:textId="77777777" w:rsidR="00CF6F30" w:rsidRDefault="00F0093C">
      <w:pPr>
        <w:pStyle w:val="affa"/>
        <w:numPr>
          <w:ilvl w:val="0"/>
          <w:numId w:val="67"/>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提交后，当前执行人的已申请场次+1，同时展示在项目详情页-项目执行情况展示该项目信息。</w:t>
      </w:r>
    </w:p>
    <w:p w14:paraId="14E802C8" w14:textId="77777777" w:rsidR="00CF6F30" w:rsidRDefault="00F0093C">
      <w:pPr>
        <w:pStyle w:val="affa"/>
        <w:numPr>
          <w:ilvl w:val="3"/>
          <w:numId w:val="65"/>
        </w:numPr>
        <w:ind w:leftChars="100" w:left="630" w:firstLineChars="0"/>
        <w:rPr>
          <w:rFonts w:ascii="Microsoft YaHei" w:eastAsia="Microsoft YaHei" w:hAnsi="Microsoft YaHei" w:cs="Microsoft YaHei" w:hint="eastAsia"/>
        </w:rPr>
      </w:pPr>
      <w:r>
        <w:rPr>
          <w:rFonts w:ascii="Microsoft YaHei" w:eastAsia="Microsoft YaHei" w:hAnsi="Microsoft YaHei" w:cs="Microsoft YaHei" w:hint="eastAsia"/>
        </w:rPr>
        <w:t>项目执行情况：</w:t>
      </w:r>
    </w:p>
    <w:p w14:paraId="23BF6888" w14:textId="77777777" w:rsidR="00CF6F30" w:rsidRDefault="00F0093C">
      <w:pPr>
        <w:pStyle w:val="affa"/>
        <w:numPr>
          <w:ilvl w:val="0"/>
          <w:numId w:val="68"/>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列表</w:t>
      </w:r>
      <w:proofErr w:type="gramStart"/>
      <w:r>
        <w:rPr>
          <w:rFonts w:ascii="Microsoft YaHei" w:eastAsia="Microsoft YaHei" w:hAnsi="Microsoft YaHei" w:cs="Microsoft YaHei" w:hint="eastAsia"/>
        </w:rPr>
        <w:t>展示非</w:t>
      </w:r>
      <w:proofErr w:type="gramEnd"/>
      <w:r>
        <w:rPr>
          <w:rFonts w:ascii="Microsoft YaHei" w:eastAsia="Microsoft YaHei" w:hAnsi="Microsoft YaHei" w:cs="Microsoft YaHei" w:hint="eastAsia"/>
        </w:rPr>
        <w:t>审批拒绝、非撤销的项目。（已取消的也展示）</w:t>
      </w:r>
    </w:p>
    <w:p w14:paraId="0119F3E4" w14:textId="77777777" w:rsidR="00CF6F30" w:rsidRDefault="00F0093C">
      <w:pPr>
        <w:pStyle w:val="affa"/>
        <w:numPr>
          <w:ilvl w:val="0"/>
          <w:numId w:val="68"/>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展示信息包括项目编号、项目名称、项目负责人、项目城市、项目开始时间、项目状态，可查看项目详情。</w:t>
      </w:r>
    </w:p>
    <w:p w14:paraId="5BAE1412" w14:textId="77777777" w:rsidR="00CF6F30" w:rsidRDefault="00F0093C">
      <w:pPr>
        <w:pStyle w:val="affa"/>
        <w:numPr>
          <w:ilvl w:val="0"/>
          <w:numId w:val="68"/>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已通过的项目，点击查看详情，新开窗口查看项目详情页；审批中的项目，点击查看详情，新开窗口查看最新的项目申请单。</w:t>
      </w:r>
    </w:p>
    <w:p w14:paraId="4044D0C1" w14:textId="77777777" w:rsidR="00CF6F30" w:rsidRDefault="00F0093C">
      <w:pPr>
        <w:pStyle w:val="affa"/>
        <w:numPr>
          <w:ilvl w:val="0"/>
          <w:numId w:val="65"/>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查看权限：</w:t>
      </w:r>
    </w:p>
    <w:p w14:paraId="2B0955BB" w14:textId="77777777" w:rsidR="00CF6F30" w:rsidRDefault="00F0093C">
      <w:pPr>
        <w:pStyle w:val="affa"/>
        <w:numPr>
          <w:ilvl w:val="3"/>
          <w:numId w:val="65"/>
        </w:numPr>
        <w:ind w:leftChars="100" w:left="630" w:firstLineChars="0"/>
        <w:rPr>
          <w:rFonts w:ascii="Microsoft YaHei" w:eastAsia="Microsoft YaHei" w:hAnsi="Microsoft YaHei" w:cs="Microsoft YaHei" w:hint="eastAsia"/>
        </w:rPr>
      </w:pPr>
      <w:r>
        <w:rPr>
          <w:rFonts w:ascii="Microsoft YaHei" w:eastAsia="Microsoft YaHei" w:hAnsi="Microsoft YaHei" w:cs="Microsoft YaHei" w:hint="eastAsia"/>
        </w:rPr>
        <w:t>项目负责人，可查看该项目创建的所有子项目</w:t>
      </w:r>
    </w:p>
    <w:p w14:paraId="202AA3B4" w14:textId="77777777" w:rsidR="00CF6F30" w:rsidRDefault="00F0093C">
      <w:pPr>
        <w:pStyle w:val="affa"/>
        <w:numPr>
          <w:ilvl w:val="3"/>
          <w:numId w:val="65"/>
        </w:numPr>
        <w:ind w:leftChars="100" w:left="630" w:firstLineChars="0"/>
        <w:rPr>
          <w:rFonts w:ascii="Microsoft YaHei" w:eastAsia="Microsoft YaHei" w:hAnsi="Microsoft YaHei" w:cs="Microsoft YaHei" w:hint="eastAsia"/>
        </w:rPr>
      </w:pPr>
      <w:r>
        <w:rPr>
          <w:rFonts w:ascii="Microsoft YaHei" w:eastAsia="Microsoft YaHei" w:hAnsi="Microsoft YaHei" w:cs="Microsoft YaHei" w:hint="eastAsia"/>
        </w:rPr>
        <w:t>执行人，仅可查看自己创建的所有子项目</w:t>
      </w:r>
    </w:p>
    <w:p w14:paraId="1ED6EFC8" w14:textId="77777777" w:rsidR="00CF6F30" w:rsidRDefault="00F0093C">
      <w:pPr>
        <w:pStyle w:val="affa"/>
        <w:numPr>
          <w:ilvl w:val="0"/>
          <w:numId w:val="65"/>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主项目取消限制：当已申请场次合计大于0、或项目执行情况存在子项目，即该项目存在非审批拒绝、非取消、非撤销的子项目，则无法取消该主项目，并进行相应提示，否则可以取消。</w:t>
      </w:r>
    </w:p>
    <w:p w14:paraId="36B998C2" w14:textId="77777777" w:rsidR="00CF6F30" w:rsidRDefault="00F0093C">
      <w:pPr>
        <w:pStyle w:val="4"/>
        <w:pBdr>
          <w:top w:val="none" w:sz="0" w:space="0" w:color="auto"/>
          <w:left w:val="none" w:sz="0" w:space="0" w:color="auto"/>
          <w:bottom w:val="none" w:sz="0" w:space="0" w:color="auto"/>
          <w:right w:val="none" w:sz="0" w:space="0" w:color="auto"/>
        </w:pBdr>
        <w:spacing w:beforeLines="50" w:before="120"/>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5.4.2子项目字段逻辑</w:t>
      </w:r>
    </w:p>
    <w:p w14:paraId="092620CC" w14:textId="77777777" w:rsidR="00CF6F30" w:rsidRDefault="00CF6F30"/>
    <w:p w14:paraId="16C4EF2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0" distR="0" wp14:anchorId="6C850AEF" wp14:editId="470170EE">
            <wp:extent cx="3633470" cy="5902960"/>
            <wp:effectExtent l="0" t="0" r="24130" b="1524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76"/>
                    <a:stretch>
                      <a:fillRect/>
                    </a:stretch>
                  </pic:blipFill>
                  <pic:spPr>
                    <a:xfrm>
                      <a:off x="0" y="0"/>
                      <a:ext cx="3644318" cy="5902960"/>
                    </a:xfrm>
                    <a:prstGeom prst="rect">
                      <a:avLst/>
                    </a:prstGeom>
                  </pic:spPr>
                </pic:pic>
              </a:graphicData>
            </a:graphic>
          </wp:inline>
        </w:drawing>
      </w:r>
    </w:p>
    <w:tbl>
      <w:tblPr>
        <w:tblW w:w="10632" w:type="dxa"/>
        <w:tblInd w:w="-572" w:type="dxa"/>
        <w:tblLayout w:type="fixed"/>
        <w:tblCellMar>
          <w:top w:w="15" w:type="dxa"/>
          <w:left w:w="15" w:type="dxa"/>
          <w:bottom w:w="15" w:type="dxa"/>
          <w:right w:w="15" w:type="dxa"/>
        </w:tblCellMar>
        <w:tblLook w:val="04A0" w:firstRow="1" w:lastRow="0" w:firstColumn="1" w:lastColumn="0" w:noHBand="0" w:noVBand="1"/>
      </w:tblPr>
      <w:tblGrid>
        <w:gridCol w:w="1134"/>
        <w:gridCol w:w="1134"/>
        <w:gridCol w:w="1134"/>
        <w:gridCol w:w="1134"/>
        <w:gridCol w:w="1276"/>
        <w:gridCol w:w="2834"/>
        <w:gridCol w:w="1986"/>
      </w:tblGrid>
      <w:tr w:rsidR="00CF6F30" w14:paraId="0B2E9DE3" w14:textId="77777777">
        <w:trPr>
          <w:trHeight w:val="360"/>
        </w:trPr>
        <w:tc>
          <w:tcPr>
            <w:tcW w:w="1134" w:type="dxa"/>
            <w:tcBorders>
              <w:top w:val="single" w:sz="4" w:space="0" w:color="000000"/>
              <w:left w:val="single" w:sz="4" w:space="0" w:color="000000"/>
              <w:bottom w:val="single" w:sz="4" w:space="0" w:color="000000"/>
              <w:right w:val="single" w:sz="4" w:space="0" w:color="000000"/>
            </w:tcBorders>
            <w:vAlign w:val="center"/>
          </w:tcPr>
          <w:p w14:paraId="1C186C9D"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b/>
                <w:bCs/>
              </w:rPr>
              <w:t>模块</w:t>
            </w:r>
          </w:p>
        </w:tc>
        <w:tc>
          <w:tcPr>
            <w:tcW w:w="1134" w:type="dxa"/>
            <w:tcBorders>
              <w:top w:val="single" w:sz="4" w:space="0" w:color="000000"/>
              <w:left w:val="single" w:sz="4" w:space="0" w:color="000000"/>
              <w:bottom w:val="single" w:sz="4" w:space="0" w:color="000000"/>
              <w:right w:val="single" w:sz="4" w:space="0" w:color="000000"/>
            </w:tcBorders>
            <w:vAlign w:val="center"/>
          </w:tcPr>
          <w:p w14:paraId="700B7FA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字段</w:t>
            </w:r>
          </w:p>
        </w:tc>
        <w:tc>
          <w:tcPr>
            <w:tcW w:w="1134" w:type="dxa"/>
            <w:tcBorders>
              <w:top w:val="single" w:sz="4" w:space="0" w:color="000000"/>
              <w:left w:val="single" w:sz="4" w:space="0" w:color="000000"/>
              <w:bottom w:val="single" w:sz="4" w:space="0" w:color="000000"/>
              <w:right w:val="single" w:sz="4" w:space="0" w:color="000000"/>
            </w:tcBorders>
            <w:vAlign w:val="center"/>
          </w:tcPr>
          <w:p w14:paraId="042D017D"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b/>
                <w:bCs/>
              </w:rPr>
              <w:t>其他级联限制</w:t>
            </w:r>
          </w:p>
        </w:tc>
        <w:tc>
          <w:tcPr>
            <w:tcW w:w="1134" w:type="dxa"/>
            <w:tcBorders>
              <w:top w:val="single" w:sz="4" w:space="0" w:color="000000"/>
              <w:left w:val="single" w:sz="4" w:space="0" w:color="000000"/>
              <w:bottom w:val="single" w:sz="4" w:space="0" w:color="000000"/>
              <w:right w:val="single" w:sz="4" w:space="0" w:color="000000"/>
            </w:tcBorders>
            <w:vAlign w:val="center"/>
          </w:tcPr>
          <w:p w14:paraId="4D9EC764"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b/>
                <w:bCs/>
              </w:rPr>
              <w:t>是否必填</w:t>
            </w:r>
          </w:p>
        </w:tc>
        <w:tc>
          <w:tcPr>
            <w:tcW w:w="1276" w:type="dxa"/>
            <w:tcBorders>
              <w:top w:val="single" w:sz="4" w:space="0" w:color="000000"/>
              <w:left w:val="single" w:sz="4" w:space="0" w:color="000000"/>
              <w:bottom w:val="single" w:sz="4" w:space="0" w:color="000000"/>
              <w:right w:val="single" w:sz="4" w:space="0" w:color="000000"/>
            </w:tcBorders>
            <w:vAlign w:val="center"/>
          </w:tcPr>
          <w:p w14:paraId="5F541CE5"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b/>
                <w:bCs/>
              </w:rPr>
              <w:t>字段类型</w:t>
            </w:r>
          </w:p>
        </w:tc>
        <w:tc>
          <w:tcPr>
            <w:tcW w:w="2834" w:type="dxa"/>
            <w:tcBorders>
              <w:top w:val="single" w:sz="4" w:space="0" w:color="000000"/>
              <w:left w:val="single" w:sz="4" w:space="0" w:color="000000"/>
              <w:bottom w:val="single" w:sz="4" w:space="0" w:color="000000"/>
              <w:right w:val="single" w:sz="4" w:space="0" w:color="000000"/>
            </w:tcBorders>
            <w:vAlign w:val="center"/>
          </w:tcPr>
          <w:p w14:paraId="38E567AA"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b/>
                <w:bCs/>
              </w:rPr>
              <w:t>字段逻辑</w:t>
            </w:r>
          </w:p>
        </w:tc>
        <w:tc>
          <w:tcPr>
            <w:tcW w:w="1986" w:type="dxa"/>
            <w:tcBorders>
              <w:top w:val="single" w:sz="4" w:space="0" w:color="000000"/>
              <w:left w:val="single" w:sz="4" w:space="0" w:color="000000"/>
              <w:bottom w:val="single" w:sz="4" w:space="0" w:color="000000"/>
              <w:right w:val="single" w:sz="4" w:space="0" w:color="000000"/>
            </w:tcBorders>
            <w:vAlign w:val="center"/>
          </w:tcPr>
          <w:p w14:paraId="53C6C2DE"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b/>
                <w:bCs/>
              </w:rPr>
              <w:t>选项（如有）</w:t>
            </w:r>
          </w:p>
        </w:tc>
      </w:tr>
      <w:tr w:rsidR="00CF6F30" w14:paraId="4AE414AF" w14:textId="77777777">
        <w:trPr>
          <w:trHeight w:val="360"/>
        </w:trPr>
        <w:tc>
          <w:tcPr>
            <w:tcW w:w="1134" w:type="dxa"/>
            <w:vMerge w:val="restart"/>
            <w:tcBorders>
              <w:top w:val="single" w:sz="4" w:space="0" w:color="000000"/>
              <w:left w:val="single" w:sz="4" w:space="0" w:color="000000"/>
              <w:right w:val="single" w:sz="4" w:space="0" w:color="000000"/>
            </w:tcBorders>
            <w:vAlign w:val="center"/>
          </w:tcPr>
          <w:p w14:paraId="166BBBC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基础信息</w:t>
            </w:r>
          </w:p>
        </w:tc>
        <w:tc>
          <w:tcPr>
            <w:tcW w:w="1134" w:type="dxa"/>
            <w:tcBorders>
              <w:top w:val="single" w:sz="4" w:space="0" w:color="000000"/>
              <w:left w:val="single" w:sz="4" w:space="0" w:color="000000"/>
              <w:bottom w:val="single" w:sz="4" w:space="0" w:color="000000"/>
              <w:right w:val="single" w:sz="4" w:space="0" w:color="000000"/>
            </w:tcBorders>
            <w:vAlign w:val="center"/>
          </w:tcPr>
          <w:p w14:paraId="3E0F582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项目申请人</w:t>
            </w:r>
          </w:p>
        </w:tc>
        <w:tc>
          <w:tcPr>
            <w:tcW w:w="1134" w:type="dxa"/>
            <w:tcBorders>
              <w:top w:val="single" w:sz="4" w:space="0" w:color="000000"/>
              <w:left w:val="single" w:sz="4" w:space="0" w:color="000000"/>
              <w:bottom w:val="single" w:sz="4" w:space="0" w:color="000000"/>
              <w:right w:val="single" w:sz="4" w:space="0" w:color="000000"/>
            </w:tcBorders>
            <w:vAlign w:val="center"/>
          </w:tcPr>
          <w:p w14:paraId="6DB56CA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6415AA5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2E33BE1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单选-下拉</w:t>
            </w:r>
          </w:p>
        </w:tc>
        <w:tc>
          <w:tcPr>
            <w:tcW w:w="2834" w:type="dxa"/>
            <w:tcBorders>
              <w:top w:val="single" w:sz="4" w:space="0" w:color="000000"/>
              <w:left w:val="single" w:sz="4" w:space="0" w:color="000000"/>
              <w:bottom w:val="single" w:sz="4" w:space="0" w:color="000000"/>
              <w:right w:val="single" w:sz="4" w:space="0" w:color="000000"/>
            </w:tcBorders>
            <w:vAlign w:val="center"/>
          </w:tcPr>
          <w:p w14:paraId="120F677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不可编辑，仅展示，默认带出子项目申请人的姓名及邮箱</w:t>
            </w:r>
          </w:p>
        </w:tc>
        <w:tc>
          <w:tcPr>
            <w:tcW w:w="1986" w:type="dxa"/>
            <w:tcBorders>
              <w:top w:val="single" w:sz="4" w:space="0" w:color="000000"/>
              <w:left w:val="single" w:sz="4" w:space="0" w:color="000000"/>
              <w:bottom w:val="single" w:sz="4" w:space="0" w:color="000000"/>
              <w:right w:val="single" w:sz="4" w:space="0" w:color="000000"/>
            </w:tcBorders>
            <w:vAlign w:val="center"/>
          </w:tcPr>
          <w:p w14:paraId="74004F03" w14:textId="77777777" w:rsidR="00CF6F30" w:rsidRDefault="00CF6F30">
            <w:pPr>
              <w:rPr>
                <w:rFonts w:ascii="Microsoft YaHei" w:eastAsia="Microsoft YaHei" w:hAnsi="Microsoft YaHei" w:cs="Microsoft YaHei" w:hint="eastAsia"/>
              </w:rPr>
            </w:pPr>
          </w:p>
        </w:tc>
      </w:tr>
      <w:tr w:rsidR="00CF6F30" w14:paraId="7DE898FD" w14:textId="77777777">
        <w:trPr>
          <w:trHeight w:val="360"/>
        </w:trPr>
        <w:tc>
          <w:tcPr>
            <w:tcW w:w="1134" w:type="dxa"/>
            <w:vMerge/>
            <w:tcBorders>
              <w:top w:val="single" w:sz="4" w:space="0" w:color="000000"/>
              <w:left w:val="single" w:sz="4" w:space="0" w:color="000000"/>
              <w:right w:val="single" w:sz="4" w:space="0" w:color="000000"/>
            </w:tcBorders>
            <w:vAlign w:val="center"/>
          </w:tcPr>
          <w:p w14:paraId="2AFA5B50"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18DC87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项目负责人</w:t>
            </w:r>
          </w:p>
        </w:tc>
        <w:tc>
          <w:tcPr>
            <w:tcW w:w="1134" w:type="dxa"/>
            <w:tcBorders>
              <w:top w:val="single" w:sz="4" w:space="0" w:color="000000"/>
              <w:left w:val="single" w:sz="4" w:space="0" w:color="000000"/>
              <w:bottom w:val="single" w:sz="4" w:space="0" w:color="000000"/>
              <w:right w:val="single" w:sz="4" w:space="0" w:color="000000"/>
            </w:tcBorders>
            <w:vAlign w:val="center"/>
          </w:tcPr>
          <w:p w14:paraId="174FF36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713A0B3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5ACD116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单选-下拉</w:t>
            </w:r>
          </w:p>
        </w:tc>
        <w:tc>
          <w:tcPr>
            <w:tcW w:w="2834" w:type="dxa"/>
            <w:tcBorders>
              <w:top w:val="single" w:sz="4" w:space="0" w:color="000000"/>
              <w:left w:val="single" w:sz="4" w:space="0" w:color="000000"/>
              <w:bottom w:val="single" w:sz="4" w:space="0" w:color="000000"/>
              <w:right w:val="single" w:sz="4" w:space="0" w:color="000000"/>
            </w:tcBorders>
            <w:vAlign w:val="center"/>
          </w:tcPr>
          <w:p w14:paraId="0822515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不可编辑，仅展示，默认带出子项目申请人的姓名及邮箱</w:t>
            </w:r>
          </w:p>
        </w:tc>
        <w:tc>
          <w:tcPr>
            <w:tcW w:w="1986" w:type="dxa"/>
            <w:tcBorders>
              <w:top w:val="single" w:sz="4" w:space="0" w:color="000000"/>
              <w:left w:val="single" w:sz="4" w:space="0" w:color="000000"/>
              <w:bottom w:val="single" w:sz="4" w:space="0" w:color="000000"/>
              <w:right w:val="single" w:sz="4" w:space="0" w:color="000000"/>
            </w:tcBorders>
            <w:vAlign w:val="center"/>
          </w:tcPr>
          <w:p w14:paraId="27979980" w14:textId="77777777" w:rsidR="00CF6F30" w:rsidRDefault="00CF6F30">
            <w:pPr>
              <w:rPr>
                <w:rFonts w:ascii="Microsoft YaHei" w:eastAsia="Microsoft YaHei" w:hAnsi="Microsoft YaHei" w:cs="Microsoft YaHei" w:hint="eastAsia"/>
              </w:rPr>
            </w:pPr>
          </w:p>
        </w:tc>
      </w:tr>
      <w:tr w:rsidR="00CF6F30" w14:paraId="1B01DC15" w14:textId="77777777">
        <w:trPr>
          <w:trHeight w:val="360"/>
        </w:trPr>
        <w:tc>
          <w:tcPr>
            <w:tcW w:w="1134" w:type="dxa"/>
            <w:vMerge/>
            <w:tcBorders>
              <w:top w:val="single" w:sz="4" w:space="0" w:color="000000"/>
              <w:left w:val="single" w:sz="4" w:space="0" w:color="000000"/>
              <w:right w:val="single" w:sz="4" w:space="0" w:color="000000"/>
            </w:tcBorders>
            <w:vAlign w:val="center"/>
          </w:tcPr>
          <w:p w14:paraId="5F422BC7"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896538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负责人部门</w:t>
            </w:r>
          </w:p>
        </w:tc>
        <w:tc>
          <w:tcPr>
            <w:tcW w:w="1134" w:type="dxa"/>
            <w:tcBorders>
              <w:top w:val="single" w:sz="4" w:space="0" w:color="000000"/>
              <w:left w:val="single" w:sz="4" w:space="0" w:color="000000"/>
              <w:bottom w:val="single" w:sz="4" w:space="0" w:color="000000"/>
              <w:right w:val="single" w:sz="4" w:space="0" w:color="000000"/>
            </w:tcBorders>
            <w:vAlign w:val="center"/>
          </w:tcPr>
          <w:p w14:paraId="0A0F1A8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0079F85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623859F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单选-下拉</w:t>
            </w:r>
          </w:p>
        </w:tc>
        <w:tc>
          <w:tcPr>
            <w:tcW w:w="2834" w:type="dxa"/>
            <w:tcBorders>
              <w:top w:val="single" w:sz="4" w:space="0" w:color="000000"/>
              <w:left w:val="single" w:sz="4" w:space="0" w:color="000000"/>
              <w:bottom w:val="single" w:sz="4" w:space="0" w:color="000000"/>
              <w:right w:val="single" w:sz="4" w:space="0" w:color="000000"/>
            </w:tcBorders>
            <w:vAlign w:val="center"/>
          </w:tcPr>
          <w:p w14:paraId="26E08CC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不可编辑，仅展示，默认带出项目负责人的所属部门名称</w:t>
            </w:r>
          </w:p>
        </w:tc>
        <w:tc>
          <w:tcPr>
            <w:tcW w:w="1986" w:type="dxa"/>
            <w:tcBorders>
              <w:top w:val="single" w:sz="4" w:space="0" w:color="000000"/>
              <w:left w:val="single" w:sz="4" w:space="0" w:color="000000"/>
              <w:bottom w:val="single" w:sz="4" w:space="0" w:color="000000"/>
              <w:right w:val="single" w:sz="4" w:space="0" w:color="000000"/>
            </w:tcBorders>
            <w:vAlign w:val="center"/>
          </w:tcPr>
          <w:p w14:paraId="0F85CC78" w14:textId="77777777" w:rsidR="00CF6F30" w:rsidRDefault="00CF6F30">
            <w:pPr>
              <w:rPr>
                <w:rFonts w:ascii="Microsoft YaHei" w:eastAsia="Microsoft YaHei" w:hAnsi="Microsoft YaHei" w:cs="Microsoft YaHei" w:hint="eastAsia"/>
              </w:rPr>
            </w:pPr>
          </w:p>
        </w:tc>
      </w:tr>
      <w:tr w:rsidR="00CF6F30" w14:paraId="43AB7CF9" w14:textId="77777777">
        <w:trPr>
          <w:trHeight w:val="360"/>
        </w:trPr>
        <w:tc>
          <w:tcPr>
            <w:tcW w:w="1134" w:type="dxa"/>
            <w:vMerge/>
            <w:tcBorders>
              <w:top w:val="single" w:sz="4" w:space="0" w:color="000000"/>
              <w:left w:val="single" w:sz="4" w:space="0" w:color="000000"/>
              <w:right w:val="single" w:sz="4" w:space="0" w:color="000000"/>
            </w:tcBorders>
            <w:vAlign w:val="center"/>
          </w:tcPr>
          <w:p w14:paraId="3164C5DB"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2072D3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负责人岗位</w:t>
            </w:r>
          </w:p>
        </w:tc>
        <w:tc>
          <w:tcPr>
            <w:tcW w:w="1134" w:type="dxa"/>
            <w:tcBorders>
              <w:top w:val="single" w:sz="4" w:space="0" w:color="000000"/>
              <w:left w:val="single" w:sz="4" w:space="0" w:color="000000"/>
              <w:bottom w:val="single" w:sz="4" w:space="0" w:color="000000"/>
              <w:right w:val="single" w:sz="4" w:space="0" w:color="000000"/>
            </w:tcBorders>
            <w:vAlign w:val="center"/>
          </w:tcPr>
          <w:p w14:paraId="685D60F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615E4F2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7A0F976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单选-下拉</w:t>
            </w:r>
          </w:p>
        </w:tc>
        <w:tc>
          <w:tcPr>
            <w:tcW w:w="2834" w:type="dxa"/>
            <w:tcBorders>
              <w:top w:val="single" w:sz="4" w:space="0" w:color="000000"/>
              <w:left w:val="single" w:sz="4" w:space="0" w:color="000000"/>
              <w:bottom w:val="single" w:sz="4" w:space="0" w:color="000000"/>
              <w:right w:val="single" w:sz="4" w:space="0" w:color="000000"/>
            </w:tcBorders>
            <w:vAlign w:val="center"/>
          </w:tcPr>
          <w:p w14:paraId="4331585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不可编辑，仅展示，默认带出项目负责人的所属岗位名称</w:t>
            </w:r>
          </w:p>
        </w:tc>
        <w:tc>
          <w:tcPr>
            <w:tcW w:w="1986" w:type="dxa"/>
            <w:tcBorders>
              <w:top w:val="single" w:sz="4" w:space="0" w:color="000000"/>
              <w:left w:val="single" w:sz="4" w:space="0" w:color="000000"/>
              <w:bottom w:val="single" w:sz="4" w:space="0" w:color="000000"/>
              <w:right w:val="single" w:sz="4" w:space="0" w:color="000000"/>
            </w:tcBorders>
            <w:vAlign w:val="center"/>
          </w:tcPr>
          <w:p w14:paraId="5717B5EF" w14:textId="77777777" w:rsidR="00CF6F30" w:rsidRDefault="00CF6F30">
            <w:pPr>
              <w:rPr>
                <w:rFonts w:ascii="Microsoft YaHei" w:eastAsia="Microsoft YaHei" w:hAnsi="Microsoft YaHei" w:cs="Microsoft YaHei" w:hint="eastAsia"/>
              </w:rPr>
            </w:pPr>
          </w:p>
        </w:tc>
      </w:tr>
      <w:tr w:rsidR="00CF6F30" w14:paraId="1F9E45A4" w14:textId="77777777">
        <w:trPr>
          <w:trHeight w:val="360"/>
        </w:trPr>
        <w:tc>
          <w:tcPr>
            <w:tcW w:w="1134" w:type="dxa"/>
            <w:vMerge/>
            <w:tcBorders>
              <w:top w:val="single" w:sz="4" w:space="0" w:color="000000"/>
              <w:left w:val="single" w:sz="4" w:space="0" w:color="000000"/>
              <w:right w:val="single" w:sz="4" w:space="0" w:color="000000"/>
            </w:tcBorders>
            <w:vAlign w:val="center"/>
          </w:tcPr>
          <w:p w14:paraId="24E62C8F"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D48241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负责人电话</w:t>
            </w:r>
          </w:p>
        </w:tc>
        <w:tc>
          <w:tcPr>
            <w:tcW w:w="1134" w:type="dxa"/>
            <w:tcBorders>
              <w:top w:val="single" w:sz="4" w:space="0" w:color="000000"/>
              <w:left w:val="single" w:sz="4" w:space="0" w:color="000000"/>
              <w:bottom w:val="single" w:sz="4" w:space="0" w:color="000000"/>
              <w:right w:val="single" w:sz="4" w:space="0" w:color="000000"/>
            </w:tcBorders>
            <w:vAlign w:val="center"/>
          </w:tcPr>
          <w:p w14:paraId="439D84C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0CFAF0B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11F1D8C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文本录入</w:t>
            </w:r>
          </w:p>
        </w:tc>
        <w:tc>
          <w:tcPr>
            <w:tcW w:w="2834" w:type="dxa"/>
            <w:tcBorders>
              <w:top w:val="single" w:sz="4" w:space="0" w:color="000000"/>
              <w:left w:val="single" w:sz="4" w:space="0" w:color="000000"/>
              <w:bottom w:val="single" w:sz="4" w:space="0" w:color="000000"/>
              <w:right w:val="single" w:sz="4" w:space="0" w:color="000000"/>
            </w:tcBorders>
            <w:vAlign w:val="center"/>
          </w:tcPr>
          <w:p w14:paraId="06160F8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不可编辑，仅展示，默认带出</w:t>
            </w:r>
            <w:r>
              <w:rPr>
                <w:rFonts w:ascii="Microsoft YaHei" w:eastAsia="Microsoft YaHei" w:hAnsi="Microsoft YaHei" w:cs="Microsoft YaHei" w:hint="eastAsia"/>
              </w:rPr>
              <w:lastRenderedPageBreak/>
              <w:t>项目负责人的手机号</w:t>
            </w:r>
          </w:p>
        </w:tc>
        <w:tc>
          <w:tcPr>
            <w:tcW w:w="1986" w:type="dxa"/>
            <w:tcBorders>
              <w:top w:val="single" w:sz="4" w:space="0" w:color="000000"/>
              <w:left w:val="single" w:sz="4" w:space="0" w:color="000000"/>
              <w:bottom w:val="single" w:sz="4" w:space="0" w:color="000000"/>
              <w:right w:val="single" w:sz="4" w:space="0" w:color="000000"/>
            </w:tcBorders>
            <w:vAlign w:val="center"/>
          </w:tcPr>
          <w:p w14:paraId="175E8197" w14:textId="77777777" w:rsidR="00CF6F30" w:rsidRDefault="00CF6F30">
            <w:pPr>
              <w:rPr>
                <w:rFonts w:ascii="Microsoft YaHei" w:eastAsia="Microsoft YaHei" w:hAnsi="Microsoft YaHei" w:cs="Microsoft YaHei" w:hint="eastAsia"/>
              </w:rPr>
            </w:pPr>
          </w:p>
        </w:tc>
      </w:tr>
      <w:tr w:rsidR="00CF6F30" w14:paraId="060BC62C" w14:textId="77777777">
        <w:trPr>
          <w:trHeight w:val="1395"/>
        </w:trPr>
        <w:tc>
          <w:tcPr>
            <w:tcW w:w="1134" w:type="dxa"/>
            <w:vMerge/>
            <w:tcBorders>
              <w:top w:val="single" w:sz="4" w:space="0" w:color="000000"/>
              <w:left w:val="single" w:sz="4" w:space="0" w:color="000000"/>
              <w:right w:val="single" w:sz="4" w:space="0" w:color="000000"/>
            </w:tcBorders>
            <w:vAlign w:val="center"/>
          </w:tcPr>
          <w:p w14:paraId="15E25882"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76A21F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项目类型</w:t>
            </w:r>
          </w:p>
        </w:tc>
        <w:tc>
          <w:tcPr>
            <w:tcW w:w="1134" w:type="dxa"/>
            <w:tcBorders>
              <w:top w:val="single" w:sz="4" w:space="0" w:color="000000"/>
              <w:left w:val="single" w:sz="4" w:space="0" w:color="000000"/>
              <w:bottom w:val="single" w:sz="4" w:space="0" w:color="000000"/>
              <w:right w:val="single" w:sz="4" w:space="0" w:color="000000"/>
            </w:tcBorders>
            <w:vAlign w:val="center"/>
          </w:tcPr>
          <w:p w14:paraId="2DA6813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67B7C51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1010E05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单选-下拉</w:t>
            </w:r>
          </w:p>
        </w:tc>
        <w:tc>
          <w:tcPr>
            <w:tcW w:w="2834" w:type="dxa"/>
            <w:tcBorders>
              <w:top w:val="single" w:sz="4" w:space="0" w:color="000000"/>
              <w:left w:val="single" w:sz="4" w:space="0" w:color="000000"/>
              <w:bottom w:val="single" w:sz="4" w:space="0" w:color="000000"/>
              <w:right w:val="single" w:sz="4" w:space="0" w:color="000000"/>
            </w:tcBorders>
            <w:vAlign w:val="center"/>
          </w:tcPr>
          <w:p w14:paraId="727B536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不可编辑，仅展示，默认选择【系列第三方赞助项目 - 子会】</w:t>
            </w:r>
          </w:p>
        </w:tc>
        <w:tc>
          <w:tcPr>
            <w:tcW w:w="1986" w:type="dxa"/>
            <w:tcBorders>
              <w:top w:val="single" w:sz="4" w:space="0" w:color="000000"/>
              <w:left w:val="single" w:sz="4" w:space="0" w:color="000000"/>
              <w:bottom w:val="single" w:sz="4" w:space="0" w:color="000000"/>
              <w:right w:val="single" w:sz="4" w:space="0" w:color="000000"/>
            </w:tcBorders>
            <w:vAlign w:val="center"/>
          </w:tcPr>
          <w:p w14:paraId="003B828B" w14:textId="77777777" w:rsidR="00CF6F30" w:rsidRDefault="00CF6F30">
            <w:pPr>
              <w:rPr>
                <w:rFonts w:ascii="Microsoft YaHei" w:eastAsia="Microsoft YaHei" w:hAnsi="Microsoft YaHei" w:cs="Microsoft YaHei" w:hint="eastAsia"/>
              </w:rPr>
            </w:pPr>
          </w:p>
        </w:tc>
      </w:tr>
      <w:tr w:rsidR="00CF6F30" w14:paraId="1176F14C" w14:textId="77777777">
        <w:trPr>
          <w:trHeight w:val="360"/>
        </w:trPr>
        <w:tc>
          <w:tcPr>
            <w:tcW w:w="1134" w:type="dxa"/>
            <w:vMerge/>
            <w:tcBorders>
              <w:top w:val="single" w:sz="4" w:space="0" w:color="000000"/>
              <w:left w:val="single" w:sz="4" w:space="0" w:color="000000"/>
              <w:right w:val="single" w:sz="4" w:space="0" w:color="000000"/>
            </w:tcBorders>
            <w:vAlign w:val="center"/>
          </w:tcPr>
          <w:p w14:paraId="0CBE37E4"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7872E6A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关联三</w:t>
            </w:r>
            <w:proofErr w:type="gramStart"/>
            <w:r>
              <w:rPr>
                <w:rFonts w:ascii="Microsoft YaHei" w:eastAsia="Microsoft YaHei" w:hAnsi="Microsoft YaHei" w:cs="Microsoft YaHei" w:hint="eastAsia"/>
              </w:rPr>
              <w:t>方项目</w:t>
            </w:r>
            <w:proofErr w:type="gramEnd"/>
          </w:p>
        </w:tc>
        <w:tc>
          <w:tcPr>
            <w:tcW w:w="1134" w:type="dxa"/>
            <w:tcBorders>
              <w:top w:val="single" w:sz="4" w:space="0" w:color="000000"/>
              <w:left w:val="single" w:sz="4" w:space="0" w:color="000000"/>
              <w:bottom w:val="single" w:sz="4" w:space="0" w:color="000000"/>
              <w:right w:val="single" w:sz="4" w:space="0" w:color="000000"/>
            </w:tcBorders>
            <w:vAlign w:val="center"/>
          </w:tcPr>
          <w:p w14:paraId="6B06760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71E9FFE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390BC87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单选-检索下拉</w:t>
            </w:r>
          </w:p>
        </w:tc>
        <w:tc>
          <w:tcPr>
            <w:tcW w:w="2834" w:type="dxa"/>
            <w:tcBorders>
              <w:top w:val="single" w:sz="4" w:space="0" w:color="000000"/>
              <w:left w:val="single" w:sz="4" w:space="0" w:color="000000"/>
              <w:bottom w:val="single" w:sz="4" w:space="0" w:color="000000"/>
              <w:right w:val="single" w:sz="4" w:space="0" w:color="000000"/>
            </w:tcBorders>
            <w:vAlign w:val="center"/>
          </w:tcPr>
          <w:p w14:paraId="14156A7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不可编辑，仅展示，默认带出当前主项目名称和编号</w:t>
            </w:r>
          </w:p>
        </w:tc>
        <w:tc>
          <w:tcPr>
            <w:tcW w:w="1986" w:type="dxa"/>
            <w:tcBorders>
              <w:top w:val="single" w:sz="4" w:space="0" w:color="000000"/>
              <w:left w:val="single" w:sz="4" w:space="0" w:color="000000"/>
              <w:bottom w:val="single" w:sz="4" w:space="0" w:color="000000"/>
              <w:right w:val="single" w:sz="4" w:space="0" w:color="000000"/>
            </w:tcBorders>
            <w:vAlign w:val="center"/>
          </w:tcPr>
          <w:p w14:paraId="14A177A0" w14:textId="77777777" w:rsidR="00CF6F30" w:rsidRDefault="00CF6F30">
            <w:pPr>
              <w:rPr>
                <w:rFonts w:ascii="Microsoft YaHei" w:eastAsia="Microsoft YaHei" w:hAnsi="Microsoft YaHei" w:cs="Microsoft YaHei" w:hint="eastAsia"/>
              </w:rPr>
            </w:pPr>
          </w:p>
        </w:tc>
      </w:tr>
      <w:tr w:rsidR="00CF6F30" w14:paraId="6AF10BF9" w14:textId="77777777">
        <w:trPr>
          <w:trHeight w:val="360"/>
        </w:trPr>
        <w:tc>
          <w:tcPr>
            <w:tcW w:w="1134" w:type="dxa"/>
            <w:vMerge/>
            <w:tcBorders>
              <w:top w:val="single" w:sz="4" w:space="0" w:color="000000"/>
              <w:left w:val="single" w:sz="4" w:space="0" w:color="000000"/>
              <w:right w:val="single" w:sz="4" w:space="0" w:color="000000"/>
            </w:tcBorders>
            <w:vAlign w:val="center"/>
          </w:tcPr>
          <w:p w14:paraId="1B139E9E"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AB8DB1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项目名称</w:t>
            </w:r>
          </w:p>
        </w:tc>
        <w:tc>
          <w:tcPr>
            <w:tcW w:w="1134" w:type="dxa"/>
            <w:tcBorders>
              <w:top w:val="single" w:sz="4" w:space="0" w:color="000000"/>
              <w:left w:val="single" w:sz="4" w:space="0" w:color="000000"/>
              <w:bottom w:val="single" w:sz="4" w:space="0" w:color="000000"/>
              <w:right w:val="single" w:sz="4" w:space="0" w:color="000000"/>
            </w:tcBorders>
            <w:vAlign w:val="center"/>
          </w:tcPr>
          <w:p w14:paraId="00BA6E2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0B1FC13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tcBorders>
            <w:vAlign w:val="center"/>
          </w:tcPr>
          <w:p w14:paraId="5C44B4B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文本录入</w:t>
            </w:r>
          </w:p>
        </w:tc>
        <w:tc>
          <w:tcPr>
            <w:tcW w:w="2834" w:type="dxa"/>
            <w:tcBorders>
              <w:top w:val="single" w:sz="4" w:space="0" w:color="000000"/>
              <w:left w:val="single" w:sz="4" w:space="0" w:color="000000"/>
              <w:bottom w:val="single" w:sz="4" w:space="0" w:color="000000"/>
              <w:right w:val="single" w:sz="4" w:space="0" w:color="000000"/>
            </w:tcBorders>
            <w:vAlign w:val="center"/>
          </w:tcPr>
          <w:p w14:paraId="52D5FCB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项目名称会自动带出主项目的项目名称+“-”，可编辑（一般后面需要自己填写城市名称）</w:t>
            </w:r>
          </w:p>
        </w:tc>
        <w:tc>
          <w:tcPr>
            <w:tcW w:w="1986" w:type="dxa"/>
            <w:tcBorders>
              <w:top w:val="single" w:sz="4" w:space="0" w:color="000000"/>
              <w:left w:val="single" w:sz="4" w:space="0" w:color="000000"/>
              <w:bottom w:val="single" w:sz="4" w:space="0" w:color="000000"/>
              <w:right w:val="single" w:sz="4" w:space="0" w:color="000000"/>
            </w:tcBorders>
            <w:vAlign w:val="center"/>
          </w:tcPr>
          <w:p w14:paraId="764C5F4D" w14:textId="77777777" w:rsidR="00CF6F30" w:rsidRDefault="00CF6F30">
            <w:pPr>
              <w:rPr>
                <w:rFonts w:ascii="Microsoft YaHei" w:eastAsia="Microsoft YaHei" w:hAnsi="Microsoft YaHei" w:cs="Microsoft YaHei" w:hint="eastAsia"/>
              </w:rPr>
            </w:pPr>
          </w:p>
        </w:tc>
      </w:tr>
      <w:tr w:rsidR="00CF6F30" w14:paraId="5E09663D" w14:textId="77777777">
        <w:trPr>
          <w:trHeight w:val="360"/>
        </w:trPr>
        <w:tc>
          <w:tcPr>
            <w:tcW w:w="1134" w:type="dxa"/>
            <w:vMerge/>
            <w:tcBorders>
              <w:top w:val="single" w:sz="4" w:space="0" w:color="000000"/>
              <w:left w:val="single" w:sz="4" w:space="0" w:color="000000"/>
              <w:right w:val="single" w:sz="4" w:space="0" w:color="000000"/>
            </w:tcBorders>
            <w:vAlign w:val="center"/>
          </w:tcPr>
          <w:p w14:paraId="3C654B2A"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15015FE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技术线</w:t>
            </w:r>
          </w:p>
        </w:tc>
        <w:tc>
          <w:tcPr>
            <w:tcW w:w="1134" w:type="dxa"/>
            <w:tcBorders>
              <w:top w:val="single" w:sz="4" w:space="0" w:color="000000"/>
              <w:left w:val="single" w:sz="4" w:space="0" w:color="000000"/>
              <w:bottom w:val="single" w:sz="4" w:space="0" w:color="000000"/>
              <w:right w:val="single" w:sz="4" w:space="0" w:color="000000"/>
            </w:tcBorders>
            <w:vAlign w:val="center"/>
          </w:tcPr>
          <w:p w14:paraId="70C8EBF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67126FA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tcBorders>
            <w:vAlign w:val="center"/>
          </w:tcPr>
          <w:p w14:paraId="49512CC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多选-下拉</w:t>
            </w:r>
          </w:p>
        </w:tc>
        <w:tc>
          <w:tcPr>
            <w:tcW w:w="2834" w:type="dxa"/>
            <w:tcBorders>
              <w:top w:val="single" w:sz="4" w:space="0" w:color="000000"/>
              <w:left w:val="single" w:sz="4" w:space="0" w:color="000000"/>
              <w:bottom w:val="single" w:sz="4" w:space="0" w:color="000000"/>
              <w:right w:val="single" w:sz="4" w:space="0" w:color="000000"/>
            </w:tcBorders>
            <w:vAlign w:val="center"/>
          </w:tcPr>
          <w:p w14:paraId="4A30D95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rPr>
              <w:t>不可编辑，默认带出</w:t>
            </w:r>
            <w:proofErr w:type="gramStart"/>
            <w:r>
              <w:rPr>
                <w:rFonts w:ascii="Microsoft YaHei" w:eastAsia="Microsoft YaHei" w:hAnsi="Microsoft YaHei" w:cs="Microsoft YaHei"/>
              </w:rPr>
              <w:t>父项目</w:t>
            </w:r>
            <w:proofErr w:type="gramEnd"/>
            <w:r>
              <w:rPr>
                <w:rFonts w:ascii="Microsoft YaHei" w:eastAsia="Microsoft YaHei" w:hAnsi="Microsoft YaHei" w:cs="Microsoft YaHei"/>
              </w:rPr>
              <w:t>的技术线</w:t>
            </w:r>
          </w:p>
        </w:tc>
        <w:tc>
          <w:tcPr>
            <w:tcW w:w="1986" w:type="dxa"/>
            <w:tcBorders>
              <w:top w:val="single" w:sz="4" w:space="0" w:color="000000"/>
              <w:left w:val="single" w:sz="4" w:space="0" w:color="000000"/>
              <w:bottom w:val="single" w:sz="4" w:space="0" w:color="000000"/>
              <w:right w:val="single" w:sz="4" w:space="0" w:color="000000"/>
            </w:tcBorders>
            <w:vAlign w:val="center"/>
          </w:tcPr>
          <w:p w14:paraId="4F0DC34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士卓曼、安卓健、CCS、T-plus、</w:t>
            </w:r>
            <w:proofErr w:type="spellStart"/>
            <w:r>
              <w:rPr>
                <w:rFonts w:ascii="Microsoft YaHei" w:eastAsia="Microsoft YaHei" w:hAnsi="Microsoft YaHei" w:cs="Microsoft YaHei" w:hint="eastAsia"/>
              </w:rPr>
              <w:t>Medentika</w:t>
            </w:r>
            <w:proofErr w:type="spellEnd"/>
            <w:r>
              <w:rPr>
                <w:rFonts w:ascii="Microsoft YaHei" w:eastAsia="Microsoft YaHei" w:hAnsi="Microsoft YaHei" w:cs="Microsoft YaHei" w:hint="eastAsia"/>
              </w:rPr>
              <w:t>、</w:t>
            </w:r>
            <w:proofErr w:type="spellStart"/>
            <w:r>
              <w:rPr>
                <w:rFonts w:ascii="Microsoft YaHei" w:eastAsia="Microsoft YaHei" w:hAnsi="Microsoft YaHei" w:cs="Microsoft YaHei" w:hint="eastAsia"/>
              </w:rPr>
              <w:t>Neodent</w:t>
            </w:r>
            <w:proofErr w:type="spellEnd"/>
            <w:r>
              <w:rPr>
                <w:rFonts w:ascii="Microsoft YaHei" w:eastAsia="Microsoft YaHei" w:hAnsi="Microsoft YaHei" w:cs="Microsoft YaHei" w:hint="eastAsia"/>
              </w:rPr>
              <w:t>、Biomaterial、其他</w:t>
            </w:r>
          </w:p>
        </w:tc>
      </w:tr>
      <w:tr w:rsidR="00CF6F30" w14:paraId="58EAA0DF" w14:textId="77777777">
        <w:trPr>
          <w:trHeight w:val="360"/>
        </w:trPr>
        <w:tc>
          <w:tcPr>
            <w:tcW w:w="1134" w:type="dxa"/>
            <w:vMerge/>
            <w:tcBorders>
              <w:top w:val="single" w:sz="4" w:space="0" w:color="000000"/>
              <w:left w:val="single" w:sz="4" w:space="0" w:color="000000"/>
              <w:right w:val="single" w:sz="4" w:space="0" w:color="000000"/>
            </w:tcBorders>
            <w:vAlign w:val="center"/>
          </w:tcPr>
          <w:p w14:paraId="29A41E22"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1824CE6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项目介绍</w:t>
            </w:r>
          </w:p>
        </w:tc>
        <w:tc>
          <w:tcPr>
            <w:tcW w:w="1134" w:type="dxa"/>
            <w:tcBorders>
              <w:top w:val="single" w:sz="4" w:space="0" w:color="000000"/>
              <w:left w:val="single" w:sz="4" w:space="0" w:color="000000"/>
              <w:bottom w:val="single" w:sz="4" w:space="0" w:color="000000"/>
              <w:right w:val="single" w:sz="4" w:space="0" w:color="000000"/>
            </w:tcBorders>
            <w:vAlign w:val="center"/>
          </w:tcPr>
          <w:p w14:paraId="570E126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51E548A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tcBorders>
            <w:vAlign w:val="center"/>
          </w:tcPr>
          <w:p w14:paraId="6421B1F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文本录入</w:t>
            </w:r>
          </w:p>
        </w:tc>
        <w:tc>
          <w:tcPr>
            <w:tcW w:w="2834" w:type="dxa"/>
            <w:tcBorders>
              <w:top w:val="single" w:sz="4" w:space="0" w:color="000000"/>
              <w:left w:val="single" w:sz="4" w:space="0" w:color="000000"/>
              <w:bottom w:val="single" w:sz="4" w:space="0" w:color="000000"/>
              <w:right w:val="single" w:sz="4" w:space="0" w:color="000000"/>
            </w:tcBorders>
            <w:vAlign w:val="center"/>
          </w:tcPr>
          <w:p w14:paraId="7BB6505C" w14:textId="77777777" w:rsidR="00CF6F30" w:rsidRDefault="00CF6F30">
            <w:pPr>
              <w:rPr>
                <w:rFonts w:ascii="Microsoft YaHei" w:eastAsia="Microsoft YaHei" w:hAnsi="Microsoft YaHei" w:cs="Microsoft YaHei" w:hint="eastAsia"/>
              </w:rPr>
            </w:pPr>
          </w:p>
        </w:tc>
        <w:tc>
          <w:tcPr>
            <w:tcW w:w="1986" w:type="dxa"/>
            <w:tcBorders>
              <w:top w:val="single" w:sz="4" w:space="0" w:color="000000"/>
              <w:left w:val="single" w:sz="4" w:space="0" w:color="000000"/>
              <w:bottom w:val="single" w:sz="4" w:space="0" w:color="000000"/>
              <w:right w:val="single" w:sz="4" w:space="0" w:color="000000"/>
            </w:tcBorders>
            <w:vAlign w:val="center"/>
          </w:tcPr>
          <w:p w14:paraId="1C35D9A0" w14:textId="77777777" w:rsidR="00CF6F30" w:rsidRDefault="00CF6F30">
            <w:pPr>
              <w:rPr>
                <w:rFonts w:ascii="Microsoft YaHei" w:eastAsia="Microsoft YaHei" w:hAnsi="Microsoft YaHei" w:cs="Microsoft YaHei" w:hint="eastAsia"/>
              </w:rPr>
            </w:pPr>
          </w:p>
        </w:tc>
      </w:tr>
      <w:tr w:rsidR="00CF6F30" w14:paraId="37DD7D99" w14:textId="77777777">
        <w:trPr>
          <w:trHeight w:val="840"/>
        </w:trPr>
        <w:tc>
          <w:tcPr>
            <w:tcW w:w="1134" w:type="dxa"/>
            <w:vMerge/>
            <w:tcBorders>
              <w:top w:val="single" w:sz="4" w:space="0" w:color="000000"/>
              <w:left w:val="single" w:sz="4" w:space="0" w:color="000000"/>
              <w:right w:val="single" w:sz="4" w:space="0" w:color="000000"/>
            </w:tcBorders>
            <w:vAlign w:val="center"/>
          </w:tcPr>
          <w:p w14:paraId="3C2A6B5F"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265E59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项目开始时间</w:t>
            </w:r>
          </w:p>
        </w:tc>
        <w:tc>
          <w:tcPr>
            <w:tcW w:w="1134" w:type="dxa"/>
            <w:tcBorders>
              <w:top w:val="single" w:sz="4" w:space="0" w:color="000000"/>
              <w:left w:val="single" w:sz="4" w:space="0" w:color="000000"/>
              <w:bottom w:val="single" w:sz="4" w:space="0" w:color="000000"/>
              <w:right w:val="single" w:sz="4" w:space="0" w:color="000000"/>
            </w:tcBorders>
            <w:vAlign w:val="center"/>
          </w:tcPr>
          <w:p w14:paraId="5A26AA8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1868C58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tcBorders>
            <w:vAlign w:val="center"/>
          </w:tcPr>
          <w:p w14:paraId="066D8BC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时间控件</w:t>
            </w:r>
          </w:p>
        </w:tc>
        <w:tc>
          <w:tcPr>
            <w:tcW w:w="2834" w:type="dxa"/>
            <w:tcBorders>
              <w:top w:val="single" w:sz="4" w:space="0" w:color="000000"/>
              <w:left w:val="single" w:sz="4" w:space="0" w:color="000000"/>
              <w:bottom w:val="single" w:sz="4" w:space="0" w:color="000000"/>
              <w:right w:val="single" w:sz="4" w:space="0" w:color="000000"/>
            </w:tcBorders>
            <w:vAlign w:val="center"/>
          </w:tcPr>
          <w:p w14:paraId="339827B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 会议开始时间选择范围：三天以后（即当天最早可申请第四天0点及以后的会议）</w:t>
            </w:r>
            <w:r>
              <w:rPr>
                <w:rFonts w:ascii="Microsoft YaHei" w:eastAsia="Microsoft YaHei" w:hAnsi="Microsoft YaHei" w:cs="Microsoft YaHei" w:hint="eastAsia"/>
              </w:rPr>
              <w:br/>
              <w:t>2. 会议主动变更：三天以后（即当天最早可变更第四天0点及以后的会议）</w:t>
            </w:r>
          </w:p>
        </w:tc>
        <w:tc>
          <w:tcPr>
            <w:tcW w:w="1986" w:type="dxa"/>
            <w:tcBorders>
              <w:top w:val="single" w:sz="4" w:space="0" w:color="000000"/>
              <w:left w:val="single" w:sz="4" w:space="0" w:color="000000"/>
              <w:bottom w:val="single" w:sz="4" w:space="0" w:color="000000"/>
              <w:right w:val="single" w:sz="4" w:space="0" w:color="000000"/>
            </w:tcBorders>
            <w:vAlign w:val="center"/>
          </w:tcPr>
          <w:p w14:paraId="6F374EF8" w14:textId="77777777" w:rsidR="00CF6F30" w:rsidRDefault="00CF6F30">
            <w:pPr>
              <w:rPr>
                <w:rFonts w:ascii="Microsoft YaHei" w:eastAsia="Microsoft YaHei" w:hAnsi="Microsoft YaHei" w:cs="Microsoft YaHei" w:hint="eastAsia"/>
              </w:rPr>
            </w:pPr>
          </w:p>
        </w:tc>
      </w:tr>
      <w:tr w:rsidR="00CF6F30" w14:paraId="27A4C7CB" w14:textId="77777777">
        <w:trPr>
          <w:trHeight w:val="360"/>
        </w:trPr>
        <w:tc>
          <w:tcPr>
            <w:tcW w:w="1134" w:type="dxa"/>
            <w:vMerge/>
            <w:tcBorders>
              <w:top w:val="single" w:sz="4" w:space="0" w:color="000000"/>
              <w:left w:val="single" w:sz="4" w:space="0" w:color="000000"/>
              <w:right w:val="single" w:sz="4" w:space="0" w:color="000000"/>
            </w:tcBorders>
            <w:vAlign w:val="center"/>
          </w:tcPr>
          <w:p w14:paraId="47283A03"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D46605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项目结束时间</w:t>
            </w:r>
          </w:p>
        </w:tc>
        <w:tc>
          <w:tcPr>
            <w:tcW w:w="1134" w:type="dxa"/>
            <w:tcBorders>
              <w:top w:val="single" w:sz="4" w:space="0" w:color="000000"/>
              <w:left w:val="single" w:sz="4" w:space="0" w:color="000000"/>
              <w:bottom w:val="single" w:sz="4" w:space="0" w:color="000000"/>
              <w:right w:val="single" w:sz="4" w:space="0" w:color="000000"/>
            </w:tcBorders>
            <w:vAlign w:val="center"/>
          </w:tcPr>
          <w:p w14:paraId="3FEB3FA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3EF6A7B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tcBorders>
            <w:vAlign w:val="center"/>
          </w:tcPr>
          <w:p w14:paraId="178DD9F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时间控件</w:t>
            </w:r>
          </w:p>
        </w:tc>
        <w:tc>
          <w:tcPr>
            <w:tcW w:w="2834" w:type="dxa"/>
            <w:tcBorders>
              <w:left w:val="single" w:sz="4" w:space="0" w:color="000000"/>
              <w:bottom w:val="single" w:sz="4" w:space="0" w:color="000000"/>
              <w:right w:val="single" w:sz="4" w:space="0" w:color="000000"/>
            </w:tcBorders>
            <w:vAlign w:val="center"/>
          </w:tcPr>
          <w:p w14:paraId="37EFF6E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 项目结束时间选择范围：</w:t>
            </w:r>
            <w:proofErr w:type="gramStart"/>
            <w:r>
              <w:rPr>
                <w:rFonts w:ascii="Microsoft YaHei" w:eastAsia="Microsoft YaHei" w:hAnsi="Microsoft YaHei" w:cs="Microsoft YaHei" w:hint="eastAsia"/>
              </w:rPr>
              <w:t>需晚于</w:t>
            </w:r>
            <w:proofErr w:type="gramEnd"/>
            <w:r>
              <w:rPr>
                <w:rFonts w:ascii="Microsoft YaHei" w:eastAsia="Microsoft YaHei" w:hAnsi="Microsoft YaHei" w:cs="Microsoft YaHei" w:hint="eastAsia"/>
              </w:rPr>
              <w:t>项目开始时间（系统强控）</w:t>
            </w:r>
          </w:p>
        </w:tc>
        <w:tc>
          <w:tcPr>
            <w:tcW w:w="1986" w:type="dxa"/>
            <w:tcBorders>
              <w:top w:val="single" w:sz="4" w:space="0" w:color="000000"/>
              <w:left w:val="single" w:sz="4" w:space="0" w:color="000000"/>
              <w:bottom w:val="single" w:sz="4" w:space="0" w:color="000000"/>
              <w:right w:val="single" w:sz="4" w:space="0" w:color="000000"/>
            </w:tcBorders>
            <w:vAlign w:val="center"/>
          </w:tcPr>
          <w:p w14:paraId="0BDFE6C5" w14:textId="77777777" w:rsidR="00CF6F30" w:rsidRDefault="00CF6F30">
            <w:pPr>
              <w:rPr>
                <w:rFonts w:ascii="Microsoft YaHei" w:eastAsia="Microsoft YaHei" w:hAnsi="Microsoft YaHei" w:cs="Microsoft YaHei" w:hint="eastAsia"/>
              </w:rPr>
            </w:pPr>
          </w:p>
        </w:tc>
      </w:tr>
      <w:tr w:rsidR="00CF6F30" w14:paraId="16BDE11F" w14:textId="77777777">
        <w:trPr>
          <w:trHeight w:val="360"/>
        </w:trPr>
        <w:tc>
          <w:tcPr>
            <w:tcW w:w="1134" w:type="dxa"/>
            <w:vMerge/>
            <w:tcBorders>
              <w:top w:val="single" w:sz="4" w:space="0" w:color="000000"/>
              <w:left w:val="single" w:sz="4" w:space="0" w:color="000000"/>
              <w:right w:val="single" w:sz="4" w:space="0" w:color="000000"/>
            </w:tcBorders>
            <w:vAlign w:val="center"/>
          </w:tcPr>
          <w:p w14:paraId="7791815F"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41D166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项目形式</w:t>
            </w:r>
          </w:p>
        </w:tc>
        <w:tc>
          <w:tcPr>
            <w:tcW w:w="1134" w:type="dxa"/>
            <w:tcBorders>
              <w:top w:val="single" w:sz="4" w:space="0" w:color="000000"/>
              <w:left w:val="single" w:sz="4" w:space="0" w:color="000000"/>
              <w:bottom w:val="single" w:sz="4" w:space="0" w:color="000000"/>
              <w:right w:val="single" w:sz="4" w:space="0" w:color="000000"/>
            </w:tcBorders>
            <w:vAlign w:val="center"/>
          </w:tcPr>
          <w:p w14:paraId="0AF1D8E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7B1B853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tcBorders>
            <w:vAlign w:val="center"/>
          </w:tcPr>
          <w:p w14:paraId="69D3552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单选-平铺</w:t>
            </w:r>
          </w:p>
        </w:tc>
        <w:tc>
          <w:tcPr>
            <w:tcW w:w="2834" w:type="dxa"/>
            <w:tcBorders>
              <w:top w:val="single" w:sz="4" w:space="0" w:color="000000"/>
              <w:left w:val="single" w:sz="4" w:space="0" w:color="000000"/>
              <w:bottom w:val="single" w:sz="4" w:space="0" w:color="000000"/>
              <w:right w:val="single" w:sz="4" w:space="0" w:color="000000"/>
            </w:tcBorders>
            <w:vAlign w:val="center"/>
          </w:tcPr>
          <w:p w14:paraId="6B763A24" w14:textId="77777777" w:rsidR="00CF6F30" w:rsidRDefault="00CF6F30">
            <w:pPr>
              <w:rPr>
                <w:rFonts w:ascii="Microsoft YaHei" w:eastAsia="Microsoft YaHei" w:hAnsi="Microsoft YaHei" w:cs="Microsoft YaHei" w:hint="eastAsia"/>
              </w:rPr>
            </w:pPr>
          </w:p>
        </w:tc>
        <w:tc>
          <w:tcPr>
            <w:tcW w:w="1986" w:type="dxa"/>
            <w:tcBorders>
              <w:top w:val="single" w:sz="4" w:space="0" w:color="000000"/>
              <w:bottom w:val="single" w:sz="4" w:space="0" w:color="000000"/>
              <w:right w:val="single" w:sz="4" w:space="0" w:color="000000"/>
            </w:tcBorders>
            <w:vAlign w:val="center"/>
          </w:tcPr>
          <w:p w14:paraId="31A15EC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线上、线下、线上+线下</w:t>
            </w:r>
          </w:p>
        </w:tc>
      </w:tr>
      <w:tr w:rsidR="00CF6F30" w14:paraId="1C6A7394" w14:textId="77777777">
        <w:trPr>
          <w:trHeight w:val="360"/>
        </w:trPr>
        <w:tc>
          <w:tcPr>
            <w:tcW w:w="1134" w:type="dxa"/>
            <w:vMerge/>
            <w:tcBorders>
              <w:top w:val="single" w:sz="4" w:space="0" w:color="000000"/>
              <w:left w:val="single" w:sz="4" w:space="0" w:color="000000"/>
              <w:right w:val="single" w:sz="4" w:space="0" w:color="000000"/>
            </w:tcBorders>
            <w:vAlign w:val="center"/>
          </w:tcPr>
          <w:p w14:paraId="0D721A29"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D625DB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线上平台</w:t>
            </w:r>
          </w:p>
        </w:tc>
        <w:tc>
          <w:tcPr>
            <w:tcW w:w="1134" w:type="dxa"/>
            <w:tcBorders>
              <w:top w:val="single" w:sz="4" w:space="0" w:color="000000"/>
              <w:left w:val="single" w:sz="4" w:space="0" w:color="000000"/>
              <w:bottom w:val="single" w:sz="4" w:space="0" w:color="000000"/>
              <w:right w:val="single" w:sz="4" w:space="0" w:color="000000"/>
            </w:tcBorders>
            <w:vAlign w:val="center"/>
          </w:tcPr>
          <w:p w14:paraId="71B18ED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纯线下，不展示该字段</w:t>
            </w:r>
          </w:p>
        </w:tc>
        <w:tc>
          <w:tcPr>
            <w:tcW w:w="1134" w:type="dxa"/>
            <w:tcBorders>
              <w:top w:val="single" w:sz="4" w:space="0" w:color="000000"/>
              <w:left w:val="single" w:sz="4" w:space="0" w:color="000000"/>
              <w:bottom w:val="single" w:sz="4" w:space="0" w:color="000000"/>
              <w:right w:val="single" w:sz="4" w:space="0" w:color="000000"/>
            </w:tcBorders>
            <w:vAlign w:val="center"/>
          </w:tcPr>
          <w:p w14:paraId="43C0CC4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N</w:t>
            </w:r>
          </w:p>
        </w:tc>
        <w:tc>
          <w:tcPr>
            <w:tcW w:w="1276" w:type="dxa"/>
            <w:tcBorders>
              <w:top w:val="single" w:sz="4" w:space="0" w:color="000000"/>
              <w:left w:val="single" w:sz="4" w:space="0" w:color="000000"/>
              <w:bottom w:val="single" w:sz="4" w:space="0" w:color="000000"/>
            </w:tcBorders>
            <w:vAlign w:val="center"/>
          </w:tcPr>
          <w:p w14:paraId="5668BBD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单选-下拉</w:t>
            </w:r>
          </w:p>
        </w:tc>
        <w:tc>
          <w:tcPr>
            <w:tcW w:w="2834" w:type="dxa"/>
            <w:tcBorders>
              <w:top w:val="single" w:sz="4" w:space="0" w:color="000000"/>
              <w:left w:val="single" w:sz="4" w:space="0" w:color="000000"/>
              <w:bottom w:val="single" w:sz="4" w:space="0" w:color="000000"/>
              <w:right w:val="single" w:sz="4" w:space="0" w:color="000000"/>
            </w:tcBorders>
            <w:noWrap/>
            <w:vAlign w:val="center"/>
          </w:tcPr>
          <w:p w14:paraId="0AFB2C55" w14:textId="77777777" w:rsidR="00CF6F30" w:rsidRDefault="00CF6F30">
            <w:pPr>
              <w:rPr>
                <w:rFonts w:ascii="Microsoft YaHei" w:eastAsia="Microsoft YaHei" w:hAnsi="Microsoft YaHei" w:cs="Microsoft YaHei" w:hint="eastAsia"/>
              </w:rPr>
            </w:pPr>
          </w:p>
        </w:tc>
        <w:tc>
          <w:tcPr>
            <w:tcW w:w="1986" w:type="dxa"/>
            <w:tcBorders>
              <w:top w:val="single" w:sz="4" w:space="0" w:color="000000"/>
              <w:bottom w:val="single" w:sz="4" w:space="0" w:color="000000"/>
              <w:right w:val="single" w:sz="4" w:space="0" w:color="000000"/>
            </w:tcBorders>
            <w:vAlign w:val="center"/>
          </w:tcPr>
          <w:p w14:paraId="60E06AB4" w14:textId="77777777" w:rsidR="00CF6F30" w:rsidRDefault="00F0093C">
            <w:pPr>
              <w:rPr>
                <w:rFonts w:ascii="Microsoft YaHei" w:eastAsia="Microsoft YaHei" w:hAnsi="Microsoft YaHei" w:cs="Microsoft YaHei" w:hint="eastAsia"/>
              </w:rPr>
            </w:pPr>
            <w:proofErr w:type="gramStart"/>
            <w:r>
              <w:rPr>
                <w:rFonts w:ascii="Microsoft YaHei" w:eastAsia="Microsoft YaHei" w:hAnsi="Microsoft YaHei" w:cs="Microsoft YaHei" w:hint="eastAsia"/>
              </w:rPr>
              <w:t>腾讯会议</w:t>
            </w:r>
            <w:proofErr w:type="gramEnd"/>
            <w:r>
              <w:rPr>
                <w:rFonts w:ascii="Microsoft YaHei" w:eastAsia="Microsoft YaHei" w:hAnsi="Microsoft YaHei" w:cs="Microsoft YaHei" w:hint="eastAsia"/>
              </w:rPr>
              <w:t>、Teams、Zoom、其他</w:t>
            </w:r>
          </w:p>
        </w:tc>
      </w:tr>
      <w:tr w:rsidR="00CF6F30" w14:paraId="564EB2A6" w14:textId="77777777">
        <w:trPr>
          <w:trHeight w:val="885"/>
        </w:trPr>
        <w:tc>
          <w:tcPr>
            <w:tcW w:w="1134" w:type="dxa"/>
            <w:vMerge/>
            <w:tcBorders>
              <w:top w:val="single" w:sz="4" w:space="0" w:color="000000"/>
              <w:left w:val="single" w:sz="4" w:space="0" w:color="000000"/>
              <w:right w:val="single" w:sz="4" w:space="0" w:color="000000"/>
            </w:tcBorders>
            <w:vAlign w:val="center"/>
          </w:tcPr>
          <w:p w14:paraId="3AE0B5BB"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9A88CE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线上会议链接</w:t>
            </w:r>
          </w:p>
        </w:tc>
        <w:tc>
          <w:tcPr>
            <w:tcW w:w="1134" w:type="dxa"/>
            <w:tcBorders>
              <w:top w:val="single" w:sz="4" w:space="0" w:color="000000"/>
              <w:left w:val="single" w:sz="4" w:space="0" w:color="000000"/>
              <w:bottom w:val="single" w:sz="4" w:space="0" w:color="000000"/>
              <w:right w:val="single" w:sz="4" w:space="0" w:color="000000"/>
            </w:tcBorders>
            <w:vAlign w:val="center"/>
          </w:tcPr>
          <w:p w14:paraId="3232DFE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纯线下，不展示该字段</w:t>
            </w:r>
          </w:p>
        </w:tc>
        <w:tc>
          <w:tcPr>
            <w:tcW w:w="1134" w:type="dxa"/>
            <w:tcBorders>
              <w:top w:val="single" w:sz="4" w:space="0" w:color="000000"/>
              <w:left w:val="single" w:sz="4" w:space="0" w:color="000000"/>
              <w:bottom w:val="single" w:sz="4" w:space="0" w:color="000000"/>
              <w:right w:val="single" w:sz="4" w:space="0" w:color="000000"/>
            </w:tcBorders>
            <w:vAlign w:val="center"/>
          </w:tcPr>
          <w:p w14:paraId="64C3594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N</w:t>
            </w:r>
          </w:p>
        </w:tc>
        <w:tc>
          <w:tcPr>
            <w:tcW w:w="1276" w:type="dxa"/>
            <w:tcBorders>
              <w:top w:val="single" w:sz="4" w:space="0" w:color="000000"/>
              <w:left w:val="single" w:sz="4" w:space="0" w:color="000000"/>
              <w:bottom w:val="single" w:sz="4" w:space="0" w:color="000000"/>
            </w:tcBorders>
            <w:vAlign w:val="center"/>
          </w:tcPr>
          <w:p w14:paraId="354609B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文本录入</w:t>
            </w:r>
          </w:p>
        </w:tc>
        <w:tc>
          <w:tcPr>
            <w:tcW w:w="2834" w:type="dxa"/>
            <w:tcBorders>
              <w:top w:val="single" w:sz="4" w:space="0" w:color="000000"/>
              <w:left w:val="single" w:sz="4" w:space="0" w:color="000000"/>
              <w:bottom w:val="single" w:sz="4" w:space="0" w:color="000000"/>
              <w:right w:val="single" w:sz="4" w:space="0" w:color="000000"/>
            </w:tcBorders>
            <w:noWrap/>
            <w:vAlign w:val="center"/>
          </w:tcPr>
          <w:p w14:paraId="5AF0499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手动编辑</w:t>
            </w:r>
          </w:p>
        </w:tc>
        <w:tc>
          <w:tcPr>
            <w:tcW w:w="1986" w:type="dxa"/>
            <w:tcBorders>
              <w:top w:val="single" w:sz="4" w:space="0" w:color="000000"/>
              <w:bottom w:val="single" w:sz="4" w:space="0" w:color="000000"/>
              <w:right w:val="single" w:sz="4" w:space="0" w:color="000000"/>
            </w:tcBorders>
            <w:vAlign w:val="center"/>
          </w:tcPr>
          <w:p w14:paraId="4F42F21A" w14:textId="77777777" w:rsidR="00CF6F30" w:rsidRDefault="00CF6F30">
            <w:pPr>
              <w:rPr>
                <w:rFonts w:ascii="Microsoft YaHei" w:eastAsia="Microsoft YaHei" w:hAnsi="Microsoft YaHei" w:cs="Microsoft YaHei" w:hint="eastAsia"/>
              </w:rPr>
            </w:pPr>
          </w:p>
        </w:tc>
      </w:tr>
      <w:tr w:rsidR="00CF6F30" w14:paraId="2B1BC7CE" w14:textId="77777777">
        <w:trPr>
          <w:trHeight w:val="555"/>
        </w:trPr>
        <w:tc>
          <w:tcPr>
            <w:tcW w:w="1134" w:type="dxa"/>
            <w:vMerge/>
            <w:tcBorders>
              <w:top w:val="single" w:sz="4" w:space="0" w:color="000000"/>
              <w:left w:val="single" w:sz="4" w:space="0" w:color="000000"/>
              <w:right w:val="single" w:sz="4" w:space="0" w:color="000000"/>
            </w:tcBorders>
            <w:vAlign w:val="center"/>
          </w:tcPr>
          <w:p w14:paraId="24287707"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F6B108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项目城市</w:t>
            </w:r>
          </w:p>
        </w:tc>
        <w:tc>
          <w:tcPr>
            <w:tcW w:w="1134" w:type="dxa"/>
            <w:tcBorders>
              <w:top w:val="single" w:sz="4" w:space="0" w:color="000000"/>
              <w:left w:val="single" w:sz="4" w:space="0" w:color="000000"/>
              <w:bottom w:val="single" w:sz="4" w:space="0" w:color="000000"/>
              <w:right w:val="single" w:sz="4" w:space="0" w:color="000000"/>
            </w:tcBorders>
            <w:vAlign w:val="center"/>
          </w:tcPr>
          <w:p w14:paraId="0965BB6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1）线下、线下+线下时，必填；</w:t>
            </w:r>
            <w:r>
              <w:rPr>
                <w:rFonts w:ascii="Microsoft YaHei" w:eastAsia="Microsoft YaHei" w:hAnsi="Microsoft YaHei" w:cs="Microsoft YaHei" w:hint="eastAsia"/>
              </w:rPr>
              <w:br/>
              <w:t>2）线上</w:t>
            </w:r>
            <w:r>
              <w:rPr>
                <w:rFonts w:ascii="Microsoft YaHei" w:eastAsia="Microsoft YaHei" w:hAnsi="Microsoft YaHei" w:cs="Microsoft YaHei" w:hint="eastAsia"/>
              </w:rPr>
              <w:lastRenderedPageBreak/>
              <w:t>时，非必填；</w:t>
            </w:r>
          </w:p>
        </w:tc>
        <w:tc>
          <w:tcPr>
            <w:tcW w:w="1134" w:type="dxa"/>
            <w:tcBorders>
              <w:top w:val="single" w:sz="4" w:space="0" w:color="000000"/>
              <w:left w:val="single" w:sz="4" w:space="0" w:color="000000"/>
              <w:bottom w:val="single" w:sz="4" w:space="0" w:color="000000"/>
              <w:right w:val="single" w:sz="4" w:space="0" w:color="000000"/>
            </w:tcBorders>
            <w:vAlign w:val="center"/>
          </w:tcPr>
          <w:p w14:paraId="1ED20B6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lastRenderedPageBreak/>
              <w:t>Y/N</w:t>
            </w:r>
          </w:p>
        </w:tc>
        <w:tc>
          <w:tcPr>
            <w:tcW w:w="1276" w:type="dxa"/>
            <w:tcBorders>
              <w:top w:val="single" w:sz="4" w:space="0" w:color="000000"/>
              <w:left w:val="single" w:sz="4" w:space="0" w:color="000000"/>
              <w:bottom w:val="single" w:sz="4" w:space="0" w:color="000000"/>
              <w:right w:val="single" w:sz="4" w:space="0" w:color="000000"/>
            </w:tcBorders>
            <w:vAlign w:val="center"/>
          </w:tcPr>
          <w:p w14:paraId="7B0CF4E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单选-检索下拉</w:t>
            </w:r>
          </w:p>
        </w:tc>
        <w:tc>
          <w:tcPr>
            <w:tcW w:w="2834" w:type="dxa"/>
            <w:tcBorders>
              <w:top w:val="single" w:sz="4" w:space="0" w:color="000000"/>
              <w:left w:val="single" w:sz="4" w:space="0" w:color="000000"/>
              <w:bottom w:val="single" w:sz="4" w:space="0" w:color="000000"/>
              <w:right w:val="single" w:sz="4" w:space="0" w:color="000000"/>
            </w:tcBorders>
            <w:vAlign w:val="center"/>
          </w:tcPr>
          <w:p w14:paraId="3B1BB3A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1）输入框默认提示：如</w:t>
            </w:r>
            <w:proofErr w:type="gramStart"/>
            <w:r>
              <w:rPr>
                <w:rFonts w:ascii="Microsoft YaHei" w:eastAsia="Microsoft YaHei" w:hAnsi="Microsoft YaHei" w:cs="Microsoft YaHei" w:hint="eastAsia"/>
              </w:rPr>
              <w:t>您当前未</w:t>
            </w:r>
            <w:proofErr w:type="gramEnd"/>
            <w:r>
              <w:rPr>
                <w:rFonts w:ascii="Microsoft YaHei" w:eastAsia="Microsoft YaHei" w:hAnsi="Microsoft YaHei" w:cs="Microsoft YaHei" w:hint="eastAsia"/>
              </w:rPr>
              <w:t>在下拉框查询到具体城市，可在线模糊搜索</w:t>
            </w:r>
            <w:r>
              <w:rPr>
                <w:rFonts w:ascii="Microsoft YaHei" w:eastAsia="Microsoft YaHei" w:hAnsi="Microsoft YaHei" w:cs="Microsoft YaHei" w:hint="eastAsia"/>
              </w:rPr>
              <w:br/>
              <w:t>2）可检索境外城市</w:t>
            </w:r>
          </w:p>
        </w:tc>
        <w:tc>
          <w:tcPr>
            <w:tcW w:w="1986" w:type="dxa"/>
            <w:tcBorders>
              <w:top w:val="single" w:sz="4" w:space="0" w:color="000000"/>
              <w:left w:val="single" w:sz="4" w:space="0" w:color="000000"/>
              <w:bottom w:val="single" w:sz="4" w:space="0" w:color="000000"/>
              <w:right w:val="single" w:sz="4" w:space="0" w:color="000000"/>
            </w:tcBorders>
            <w:vAlign w:val="center"/>
          </w:tcPr>
          <w:p w14:paraId="30C906EF" w14:textId="77777777" w:rsidR="00CF6F30" w:rsidRDefault="00CF6F30">
            <w:pPr>
              <w:rPr>
                <w:rFonts w:ascii="Microsoft YaHei" w:eastAsia="Microsoft YaHei" w:hAnsi="Microsoft YaHei" w:cs="Microsoft YaHei" w:hint="eastAsia"/>
              </w:rPr>
            </w:pPr>
          </w:p>
        </w:tc>
      </w:tr>
      <w:tr w:rsidR="00CF6F30" w14:paraId="08D17ED5" w14:textId="77777777">
        <w:trPr>
          <w:trHeight w:val="2520"/>
        </w:trPr>
        <w:tc>
          <w:tcPr>
            <w:tcW w:w="1134" w:type="dxa"/>
            <w:vMerge/>
            <w:tcBorders>
              <w:top w:val="single" w:sz="4" w:space="0" w:color="000000"/>
              <w:left w:val="single" w:sz="4" w:space="0" w:color="000000"/>
              <w:right w:val="single" w:sz="4" w:space="0" w:color="000000"/>
            </w:tcBorders>
            <w:vAlign w:val="center"/>
          </w:tcPr>
          <w:p w14:paraId="63CD0087"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A9A1AF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项目地点</w:t>
            </w:r>
          </w:p>
        </w:tc>
        <w:tc>
          <w:tcPr>
            <w:tcW w:w="1134" w:type="dxa"/>
            <w:tcBorders>
              <w:top w:val="single" w:sz="4" w:space="0" w:color="000000"/>
              <w:left w:val="single" w:sz="4" w:space="0" w:color="000000"/>
              <w:bottom w:val="single" w:sz="4" w:space="0" w:color="000000"/>
              <w:right w:val="single" w:sz="4" w:space="0" w:color="000000"/>
            </w:tcBorders>
            <w:vAlign w:val="center"/>
          </w:tcPr>
          <w:p w14:paraId="1508C94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1）线下、线下+线下时，必填；</w:t>
            </w:r>
            <w:r>
              <w:rPr>
                <w:rFonts w:ascii="Microsoft YaHei" w:eastAsia="Microsoft YaHei" w:hAnsi="Microsoft YaHei" w:cs="Microsoft YaHei" w:hint="eastAsia"/>
              </w:rPr>
              <w:br/>
              <w:t>2）线上时，非必填；</w:t>
            </w:r>
          </w:p>
        </w:tc>
        <w:tc>
          <w:tcPr>
            <w:tcW w:w="1134" w:type="dxa"/>
            <w:tcBorders>
              <w:top w:val="single" w:sz="4" w:space="0" w:color="000000"/>
              <w:left w:val="single" w:sz="4" w:space="0" w:color="000000"/>
              <w:bottom w:val="single" w:sz="4" w:space="0" w:color="000000"/>
              <w:right w:val="single" w:sz="4" w:space="0" w:color="000000"/>
            </w:tcBorders>
            <w:vAlign w:val="center"/>
          </w:tcPr>
          <w:p w14:paraId="0D1F4D7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Y/N</w:t>
            </w:r>
          </w:p>
        </w:tc>
        <w:tc>
          <w:tcPr>
            <w:tcW w:w="1276" w:type="dxa"/>
            <w:tcBorders>
              <w:top w:val="single" w:sz="4" w:space="0" w:color="000000"/>
              <w:left w:val="single" w:sz="4" w:space="0" w:color="000000"/>
              <w:bottom w:val="single" w:sz="4" w:space="0" w:color="000000"/>
              <w:right w:val="single" w:sz="4" w:space="0" w:color="000000"/>
            </w:tcBorders>
            <w:vAlign w:val="center"/>
          </w:tcPr>
          <w:p w14:paraId="04EB947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文本录入</w:t>
            </w:r>
          </w:p>
        </w:tc>
        <w:tc>
          <w:tcPr>
            <w:tcW w:w="2834" w:type="dxa"/>
            <w:tcBorders>
              <w:top w:val="single" w:sz="4" w:space="0" w:color="000000"/>
              <w:left w:val="single" w:sz="4" w:space="0" w:color="000000"/>
              <w:bottom w:val="single" w:sz="4" w:space="0" w:color="000000"/>
              <w:right w:val="single" w:sz="4" w:space="0" w:color="000000"/>
            </w:tcBorders>
            <w:vAlign w:val="center"/>
          </w:tcPr>
          <w:p w14:paraId="5CAA6E1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1）输入框默认提示：请输入</w:t>
            </w:r>
            <w:proofErr w:type="gramStart"/>
            <w:r>
              <w:rPr>
                <w:rFonts w:ascii="Microsoft YaHei" w:eastAsia="Microsoft YaHei" w:hAnsi="Microsoft YaHei" w:cs="Microsoft YaHei" w:hint="eastAsia"/>
              </w:rPr>
              <w:t>详细会议</w:t>
            </w:r>
            <w:proofErr w:type="gramEnd"/>
            <w:r>
              <w:rPr>
                <w:rFonts w:ascii="Microsoft YaHei" w:eastAsia="Microsoft YaHei" w:hAnsi="Microsoft YaHei" w:cs="Microsoft YaHei" w:hint="eastAsia"/>
              </w:rPr>
              <w:t>地点，详细输入到XX号XX室</w:t>
            </w:r>
            <w:r>
              <w:rPr>
                <w:rFonts w:ascii="Microsoft YaHei" w:eastAsia="Microsoft YaHei" w:hAnsi="Microsoft YaHei" w:cs="Microsoft YaHei" w:hint="eastAsia"/>
              </w:rPr>
              <w:br/>
              <w:t>2）地点敏感词校验：</w:t>
            </w:r>
            <w:r>
              <w:rPr>
                <w:rFonts w:ascii="Microsoft YaHei" w:eastAsia="Microsoft YaHei" w:hAnsi="Microsoft YaHei" w:cs="Microsoft YaHei" w:hint="eastAsia"/>
              </w:rPr>
              <w:br/>
              <w:t>达岭－十三陵、承德避暑山庄外八庙、五台山、太湖、普陀山、黄山、九华山、武夷山、庐山、泰山、嵩山、武当山、武陵源（张家界）、白云山、桂林漓江、三亚热带海滨、峨眉山－乐山大佛、九寨沟－黄龙、黄果树、西双版纳、华山等风景名胜区。</w:t>
            </w:r>
          </w:p>
        </w:tc>
        <w:tc>
          <w:tcPr>
            <w:tcW w:w="1986" w:type="dxa"/>
            <w:tcBorders>
              <w:top w:val="single" w:sz="4" w:space="0" w:color="000000"/>
              <w:left w:val="single" w:sz="4" w:space="0" w:color="000000"/>
              <w:bottom w:val="single" w:sz="4" w:space="0" w:color="000000"/>
              <w:right w:val="single" w:sz="4" w:space="0" w:color="000000"/>
            </w:tcBorders>
            <w:vAlign w:val="center"/>
          </w:tcPr>
          <w:p w14:paraId="114E6DA8" w14:textId="77777777" w:rsidR="00CF6F30" w:rsidRDefault="00CF6F30">
            <w:pPr>
              <w:rPr>
                <w:rFonts w:ascii="Microsoft YaHei" w:eastAsia="Microsoft YaHei" w:hAnsi="Microsoft YaHei" w:cs="Microsoft YaHei" w:hint="eastAsia"/>
              </w:rPr>
            </w:pPr>
          </w:p>
        </w:tc>
      </w:tr>
      <w:tr w:rsidR="00CF6F30" w14:paraId="76439AD3" w14:textId="77777777">
        <w:trPr>
          <w:trHeight w:val="1395"/>
        </w:trPr>
        <w:tc>
          <w:tcPr>
            <w:tcW w:w="1134" w:type="dxa"/>
            <w:vMerge/>
            <w:tcBorders>
              <w:top w:val="single" w:sz="4" w:space="0" w:color="000000"/>
              <w:left w:val="single" w:sz="4" w:space="0" w:color="000000"/>
              <w:right w:val="single" w:sz="4" w:space="0" w:color="000000"/>
            </w:tcBorders>
            <w:vAlign w:val="center"/>
          </w:tcPr>
          <w:p w14:paraId="67FB58B7"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0874C2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主办方</w:t>
            </w:r>
          </w:p>
        </w:tc>
        <w:tc>
          <w:tcPr>
            <w:tcW w:w="1134" w:type="dxa"/>
            <w:tcBorders>
              <w:top w:val="single" w:sz="4" w:space="0" w:color="000000"/>
              <w:left w:val="single" w:sz="4" w:space="0" w:color="000000"/>
              <w:bottom w:val="single" w:sz="4" w:space="0" w:color="000000"/>
              <w:right w:val="single" w:sz="4" w:space="0" w:color="000000"/>
            </w:tcBorders>
            <w:vAlign w:val="center"/>
          </w:tcPr>
          <w:p w14:paraId="5182698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13178B0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093D78B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单选-检索下拉</w:t>
            </w:r>
          </w:p>
        </w:tc>
        <w:tc>
          <w:tcPr>
            <w:tcW w:w="2834" w:type="dxa"/>
            <w:tcBorders>
              <w:top w:val="single" w:sz="4" w:space="0" w:color="000000"/>
              <w:left w:val="single" w:sz="4" w:space="0" w:color="000000"/>
              <w:bottom w:val="single" w:sz="4" w:space="0" w:color="000000"/>
              <w:right w:val="single" w:sz="4" w:space="0" w:color="000000"/>
            </w:tcBorders>
            <w:vAlign w:val="center"/>
          </w:tcPr>
          <w:p w14:paraId="164CD0E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自动带出主项目的主办方</w:t>
            </w:r>
          </w:p>
        </w:tc>
        <w:tc>
          <w:tcPr>
            <w:tcW w:w="1986" w:type="dxa"/>
            <w:tcBorders>
              <w:top w:val="single" w:sz="4" w:space="0" w:color="000000"/>
              <w:left w:val="single" w:sz="4" w:space="0" w:color="000000"/>
              <w:bottom w:val="single" w:sz="4" w:space="0" w:color="000000"/>
              <w:right w:val="single" w:sz="4" w:space="0" w:color="000000"/>
            </w:tcBorders>
            <w:vAlign w:val="center"/>
          </w:tcPr>
          <w:p w14:paraId="1BF7389D" w14:textId="77777777" w:rsidR="00CF6F30" w:rsidRDefault="00CF6F30">
            <w:pPr>
              <w:rPr>
                <w:rFonts w:ascii="Microsoft YaHei" w:eastAsia="Microsoft YaHei" w:hAnsi="Microsoft YaHei" w:cs="Microsoft YaHei" w:hint="eastAsia"/>
              </w:rPr>
            </w:pPr>
          </w:p>
        </w:tc>
      </w:tr>
      <w:tr w:rsidR="00CF6F30" w14:paraId="2A0FD487" w14:textId="77777777">
        <w:trPr>
          <w:trHeight w:val="1395"/>
        </w:trPr>
        <w:tc>
          <w:tcPr>
            <w:tcW w:w="1134" w:type="dxa"/>
            <w:vMerge w:val="restart"/>
            <w:tcBorders>
              <w:top w:val="single" w:sz="4" w:space="0" w:color="000000"/>
              <w:left w:val="single" w:sz="4" w:space="0" w:color="000000"/>
              <w:right w:val="single" w:sz="4" w:space="0" w:color="000000"/>
            </w:tcBorders>
            <w:vAlign w:val="center"/>
          </w:tcPr>
          <w:p w14:paraId="1A978EE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费用分摊</w:t>
            </w:r>
          </w:p>
        </w:tc>
        <w:tc>
          <w:tcPr>
            <w:tcW w:w="1134" w:type="dxa"/>
            <w:tcBorders>
              <w:top w:val="single" w:sz="4" w:space="0" w:color="000000"/>
              <w:left w:val="single" w:sz="4" w:space="0" w:color="000000"/>
              <w:bottom w:val="single" w:sz="4" w:space="0" w:color="000000"/>
              <w:right w:val="single" w:sz="4" w:space="0" w:color="000000"/>
            </w:tcBorders>
            <w:vAlign w:val="center"/>
          </w:tcPr>
          <w:p w14:paraId="435236A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权益回报形式选项</w:t>
            </w:r>
          </w:p>
        </w:tc>
        <w:tc>
          <w:tcPr>
            <w:tcW w:w="1134" w:type="dxa"/>
            <w:tcBorders>
              <w:top w:val="single" w:sz="4" w:space="0" w:color="000000"/>
              <w:left w:val="single" w:sz="4" w:space="0" w:color="000000"/>
              <w:bottom w:val="single" w:sz="4" w:space="0" w:color="000000"/>
              <w:right w:val="single" w:sz="4" w:space="0" w:color="000000"/>
            </w:tcBorders>
            <w:vAlign w:val="center"/>
          </w:tcPr>
          <w:p w14:paraId="4408168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05556C8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N</w:t>
            </w:r>
          </w:p>
        </w:tc>
        <w:tc>
          <w:tcPr>
            <w:tcW w:w="1276" w:type="dxa"/>
            <w:tcBorders>
              <w:top w:val="single" w:sz="4" w:space="0" w:color="000000"/>
              <w:left w:val="single" w:sz="4" w:space="0" w:color="000000"/>
              <w:right w:val="single" w:sz="4" w:space="0" w:color="000000"/>
            </w:tcBorders>
            <w:vAlign w:val="center"/>
          </w:tcPr>
          <w:p w14:paraId="39301F1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按钮</w:t>
            </w:r>
          </w:p>
        </w:tc>
        <w:tc>
          <w:tcPr>
            <w:tcW w:w="2834" w:type="dxa"/>
            <w:tcBorders>
              <w:top w:val="single" w:sz="4" w:space="0" w:color="000000"/>
              <w:left w:val="single" w:sz="4" w:space="0" w:color="000000"/>
              <w:bottom w:val="single" w:sz="4" w:space="0" w:color="000000"/>
              <w:right w:val="single" w:sz="4" w:space="0" w:color="000000"/>
            </w:tcBorders>
            <w:vAlign w:val="center"/>
          </w:tcPr>
          <w:p w14:paraId="0625EF8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点击增加一行（再点击则删除对应行）</w:t>
            </w:r>
          </w:p>
        </w:tc>
        <w:tc>
          <w:tcPr>
            <w:tcW w:w="1986" w:type="dxa"/>
            <w:tcBorders>
              <w:top w:val="single" w:sz="4" w:space="0" w:color="000000"/>
              <w:left w:val="single" w:sz="4" w:space="0" w:color="000000"/>
              <w:bottom w:val="single" w:sz="4" w:space="0" w:color="000000"/>
              <w:right w:val="single" w:sz="4" w:space="0" w:color="000000"/>
            </w:tcBorders>
            <w:vAlign w:val="center"/>
          </w:tcPr>
          <w:p w14:paraId="7863DC8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学术专栏/展位/展台</w:t>
            </w:r>
            <w:r>
              <w:rPr>
                <w:rFonts w:ascii="Microsoft YaHei" w:eastAsia="Microsoft YaHei" w:hAnsi="Microsoft YaHei" w:cs="Microsoft YaHei" w:hint="eastAsia"/>
              </w:rPr>
              <w:br/>
              <w:t>专题会/卫星会</w:t>
            </w:r>
            <w:r>
              <w:rPr>
                <w:rFonts w:ascii="Microsoft YaHei" w:eastAsia="Microsoft YaHei" w:hAnsi="Microsoft YaHei" w:cs="Microsoft YaHei" w:hint="eastAsia"/>
              </w:rPr>
              <w:br/>
              <w:t>冠名/企业宣传片</w:t>
            </w:r>
            <w:r>
              <w:rPr>
                <w:rFonts w:ascii="Microsoft YaHei" w:eastAsia="Microsoft YaHei" w:hAnsi="Microsoft YaHei" w:cs="Microsoft YaHei" w:hint="eastAsia"/>
              </w:rPr>
              <w:br/>
              <w:t>宣传物料</w:t>
            </w:r>
            <w:r>
              <w:rPr>
                <w:rFonts w:ascii="Microsoft YaHei" w:eastAsia="Microsoft YaHei" w:hAnsi="Microsoft YaHei" w:cs="Microsoft YaHei" w:hint="eastAsia"/>
              </w:rPr>
              <w:br/>
              <w:t>其他(管理费等)</w:t>
            </w:r>
          </w:p>
        </w:tc>
      </w:tr>
      <w:tr w:rsidR="00CF6F30" w14:paraId="03A8473F" w14:textId="77777777">
        <w:trPr>
          <w:trHeight w:val="840"/>
        </w:trPr>
        <w:tc>
          <w:tcPr>
            <w:tcW w:w="1134" w:type="dxa"/>
            <w:vMerge/>
            <w:tcBorders>
              <w:top w:val="single" w:sz="4" w:space="0" w:color="000000"/>
              <w:left w:val="single" w:sz="4" w:space="0" w:color="000000"/>
              <w:right w:val="single" w:sz="4" w:space="0" w:color="000000"/>
            </w:tcBorders>
            <w:vAlign w:val="center"/>
          </w:tcPr>
          <w:p w14:paraId="3C58FC69"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CD818E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文字备注</w:t>
            </w:r>
          </w:p>
        </w:tc>
        <w:tc>
          <w:tcPr>
            <w:tcW w:w="1134" w:type="dxa"/>
            <w:tcBorders>
              <w:top w:val="single" w:sz="4" w:space="0" w:color="000000"/>
              <w:left w:val="single" w:sz="4" w:space="0" w:color="000000"/>
              <w:bottom w:val="single" w:sz="4" w:space="0" w:color="000000"/>
              <w:right w:val="single" w:sz="4" w:space="0" w:color="000000"/>
            </w:tcBorders>
            <w:vAlign w:val="center"/>
          </w:tcPr>
          <w:p w14:paraId="4940C1D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545A3AF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tcBorders>
            <w:vAlign w:val="center"/>
          </w:tcPr>
          <w:p w14:paraId="2494DCF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文本展示</w:t>
            </w:r>
          </w:p>
        </w:tc>
        <w:tc>
          <w:tcPr>
            <w:tcW w:w="2834" w:type="dxa"/>
            <w:tcBorders>
              <w:top w:val="single" w:sz="4" w:space="0" w:color="000000"/>
              <w:left w:val="single" w:sz="4" w:space="0" w:color="000000"/>
              <w:bottom w:val="single" w:sz="4" w:space="0" w:color="000000"/>
              <w:right w:val="single" w:sz="4" w:space="0" w:color="000000"/>
            </w:tcBorders>
            <w:vAlign w:val="center"/>
          </w:tcPr>
          <w:p w14:paraId="7DEEA5C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在权益回报形式选项和表格之间，添加备注模块，文案：</w:t>
            </w:r>
            <w:r>
              <w:rPr>
                <w:rFonts w:ascii="Microsoft YaHei" w:eastAsia="Microsoft YaHei" w:hAnsi="Microsoft YaHei" w:cs="Microsoft YaHei" w:hint="eastAsia"/>
              </w:rPr>
              <w:br/>
              <w:t>1：备注需明确具体的赞助权益内容/数量：如一个展位，五万</w:t>
            </w:r>
            <w:r>
              <w:rPr>
                <w:rFonts w:ascii="Microsoft YaHei" w:eastAsia="Microsoft YaHei" w:hAnsi="Microsoft YaHei" w:cs="Microsoft YaHei" w:hint="eastAsia"/>
              </w:rPr>
              <w:br/>
              <w:t>2：专题会必须在备注中明确具体时间段：如xx专题会 14:00 - 14:30</w:t>
            </w:r>
          </w:p>
        </w:tc>
        <w:tc>
          <w:tcPr>
            <w:tcW w:w="1986" w:type="dxa"/>
            <w:tcBorders>
              <w:top w:val="single" w:sz="4" w:space="0" w:color="000000"/>
              <w:left w:val="single" w:sz="4" w:space="0" w:color="000000"/>
              <w:bottom w:val="single" w:sz="4" w:space="0" w:color="000000"/>
              <w:right w:val="single" w:sz="4" w:space="0" w:color="000000"/>
            </w:tcBorders>
            <w:vAlign w:val="center"/>
          </w:tcPr>
          <w:p w14:paraId="475ADB9F" w14:textId="77777777" w:rsidR="00CF6F30" w:rsidRDefault="00CF6F30">
            <w:pPr>
              <w:rPr>
                <w:rFonts w:ascii="Microsoft YaHei" w:eastAsia="Microsoft YaHei" w:hAnsi="Microsoft YaHei" w:cs="Microsoft YaHei" w:hint="eastAsia"/>
              </w:rPr>
            </w:pPr>
          </w:p>
        </w:tc>
      </w:tr>
      <w:tr w:rsidR="00CF6F30" w14:paraId="690C4891" w14:textId="77777777">
        <w:trPr>
          <w:trHeight w:val="555"/>
        </w:trPr>
        <w:tc>
          <w:tcPr>
            <w:tcW w:w="1134" w:type="dxa"/>
            <w:vMerge/>
            <w:tcBorders>
              <w:top w:val="single" w:sz="4" w:space="0" w:color="000000"/>
              <w:left w:val="single" w:sz="4" w:space="0" w:color="000000"/>
              <w:right w:val="single" w:sz="4" w:space="0" w:color="000000"/>
            </w:tcBorders>
            <w:vAlign w:val="center"/>
          </w:tcPr>
          <w:p w14:paraId="69C1DF40"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D9E904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权益回报形式表格-类型</w:t>
            </w:r>
          </w:p>
        </w:tc>
        <w:tc>
          <w:tcPr>
            <w:tcW w:w="1134" w:type="dxa"/>
            <w:tcBorders>
              <w:top w:val="single" w:sz="4" w:space="0" w:color="000000"/>
              <w:left w:val="single" w:sz="4" w:space="0" w:color="000000"/>
              <w:bottom w:val="single" w:sz="4" w:space="0" w:color="000000"/>
              <w:right w:val="single" w:sz="4" w:space="0" w:color="000000"/>
            </w:tcBorders>
            <w:vAlign w:val="center"/>
          </w:tcPr>
          <w:p w14:paraId="5711376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4A8734D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tcBorders>
            <w:vAlign w:val="center"/>
          </w:tcPr>
          <w:p w14:paraId="4002444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文本展示</w:t>
            </w:r>
          </w:p>
        </w:tc>
        <w:tc>
          <w:tcPr>
            <w:tcW w:w="2834" w:type="dxa"/>
            <w:tcBorders>
              <w:top w:val="single" w:sz="4" w:space="0" w:color="000000"/>
              <w:left w:val="single" w:sz="4" w:space="0" w:color="000000"/>
              <w:bottom w:val="single" w:sz="4" w:space="0" w:color="000000"/>
              <w:right w:val="single" w:sz="4" w:space="0" w:color="000000"/>
            </w:tcBorders>
            <w:vAlign w:val="center"/>
          </w:tcPr>
          <w:p w14:paraId="3202A93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展示选择的权益回报形式</w:t>
            </w:r>
          </w:p>
        </w:tc>
        <w:tc>
          <w:tcPr>
            <w:tcW w:w="1986" w:type="dxa"/>
            <w:tcBorders>
              <w:top w:val="single" w:sz="4" w:space="0" w:color="000000"/>
              <w:left w:val="single" w:sz="4" w:space="0" w:color="000000"/>
              <w:bottom w:val="single" w:sz="4" w:space="0" w:color="000000"/>
              <w:right w:val="single" w:sz="4" w:space="0" w:color="000000"/>
            </w:tcBorders>
            <w:vAlign w:val="center"/>
          </w:tcPr>
          <w:p w14:paraId="2B22971F" w14:textId="77777777" w:rsidR="00CF6F30" w:rsidRDefault="00CF6F30">
            <w:pPr>
              <w:rPr>
                <w:rFonts w:ascii="Microsoft YaHei" w:eastAsia="Microsoft YaHei" w:hAnsi="Microsoft YaHei" w:cs="Microsoft YaHei" w:hint="eastAsia"/>
              </w:rPr>
            </w:pPr>
          </w:p>
        </w:tc>
      </w:tr>
      <w:tr w:rsidR="00CF6F30" w14:paraId="3E2F4063" w14:textId="77777777">
        <w:trPr>
          <w:trHeight w:val="555"/>
        </w:trPr>
        <w:tc>
          <w:tcPr>
            <w:tcW w:w="1134" w:type="dxa"/>
            <w:vMerge/>
            <w:tcBorders>
              <w:top w:val="single" w:sz="4" w:space="0" w:color="000000"/>
              <w:left w:val="single" w:sz="4" w:space="0" w:color="000000"/>
              <w:right w:val="single" w:sz="4" w:space="0" w:color="000000"/>
            </w:tcBorders>
            <w:vAlign w:val="center"/>
          </w:tcPr>
          <w:p w14:paraId="1748C762"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E15B2D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权益回报形式表格-含</w:t>
            </w:r>
            <w:r>
              <w:rPr>
                <w:rFonts w:ascii="Microsoft YaHei" w:eastAsia="Microsoft YaHei" w:hAnsi="Microsoft YaHei" w:cs="Microsoft YaHei" w:hint="eastAsia"/>
              </w:rPr>
              <w:lastRenderedPageBreak/>
              <w:t>税金额</w:t>
            </w:r>
          </w:p>
        </w:tc>
        <w:tc>
          <w:tcPr>
            <w:tcW w:w="1134" w:type="dxa"/>
            <w:tcBorders>
              <w:top w:val="single" w:sz="4" w:space="0" w:color="000000"/>
              <w:left w:val="single" w:sz="4" w:space="0" w:color="000000"/>
              <w:bottom w:val="single" w:sz="4" w:space="0" w:color="000000"/>
              <w:right w:val="single" w:sz="4" w:space="0" w:color="000000"/>
            </w:tcBorders>
            <w:vAlign w:val="center"/>
          </w:tcPr>
          <w:p w14:paraId="017BFEA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lastRenderedPageBreak/>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0CE5779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right w:val="single" w:sz="4" w:space="0" w:color="000000"/>
            </w:tcBorders>
            <w:vAlign w:val="center"/>
          </w:tcPr>
          <w:p w14:paraId="5A294EF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数字控件</w:t>
            </w:r>
          </w:p>
        </w:tc>
        <w:tc>
          <w:tcPr>
            <w:tcW w:w="2834" w:type="dxa"/>
            <w:tcBorders>
              <w:top w:val="single" w:sz="4" w:space="0" w:color="000000"/>
              <w:left w:val="single" w:sz="4" w:space="0" w:color="000000"/>
              <w:bottom w:val="single" w:sz="4" w:space="0" w:color="000000"/>
              <w:right w:val="single" w:sz="4" w:space="0" w:color="000000"/>
            </w:tcBorders>
            <w:vAlign w:val="center"/>
          </w:tcPr>
          <w:p w14:paraId="7DC75C24" w14:textId="77777777" w:rsidR="00CF6F30" w:rsidRDefault="00CF6F30">
            <w:pPr>
              <w:rPr>
                <w:rFonts w:ascii="Microsoft YaHei" w:eastAsia="Microsoft YaHei" w:hAnsi="Microsoft YaHei" w:cs="Microsoft YaHei" w:hint="eastAsia"/>
              </w:rPr>
            </w:pPr>
          </w:p>
        </w:tc>
        <w:tc>
          <w:tcPr>
            <w:tcW w:w="1986" w:type="dxa"/>
            <w:tcBorders>
              <w:top w:val="single" w:sz="4" w:space="0" w:color="000000"/>
              <w:left w:val="single" w:sz="4" w:space="0" w:color="000000"/>
              <w:bottom w:val="single" w:sz="4" w:space="0" w:color="000000"/>
              <w:right w:val="single" w:sz="4" w:space="0" w:color="000000"/>
            </w:tcBorders>
            <w:vAlign w:val="center"/>
          </w:tcPr>
          <w:p w14:paraId="6426C3B7" w14:textId="77777777" w:rsidR="00CF6F30" w:rsidRDefault="00CF6F30">
            <w:pPr>
              <w:rPr>
                <w:rFonts w:ascii="Microsoft YaHei" w:eastAsia="Microsoft YaHei" w:hAnsi="Microsoft YaHei" w:cs="Microsoft YaHei" w:hint="eastAsia"/>
              </w:rPr>
            </w:pPr>
          </w:p>
        </w:tc>
      </w:tr>
      <w:tr w:rsidR="00CF6F30" w14:paraId="504C5229" w14:textId="77777777">
        <w:trPr>
          <w:trHeight w:val="555"/>
        </w:trPr>
        <w:tc>
          <w:tcPr>
            <w:tcW w:w="1134" w:type="dxa"/>
            <w:vMerge/>
            <w:tcBorders>
              <w:top w:val="single" w:sz="4" w:space="0" w:color="000000"/>
              <w:left w:val="single" w:sz="4" w:space="0" w:color="000000"/>
              <w:right w:val="single" w:sz="4" w:space="0" w:color="000000"/>
            </w:tcBorders>
            <w:vAlign w:val="center"/>
          </w:tcPr>
          <w:p w14:paraId="35C5E7F0"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45FB11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权益回报形式表格-备注</w:t>
            </w:r>
          </w:p>
        </w:tc>
        <w:tc>
          <w:tcPr>
            <w:tcW w:w="1134" w:type="dxa"/>
            <w:tcBorders>
              <w:top w:val="single" w:sz="4" w:space="0" w:color="000000"/>
              <w:left w:val="single" w:sz="4" w:space="0" w:color="000000"/>
              <w:bottom w:val="single" w:sz="4" w:space="0" w:color="000000"/>
              <w:right w:val="single" w:sz="4" w:space="0" w:color="000000"/>
            </w:tcBorders>
            <w:vAlign w:val="center"/>
          </w:tcPr>
          <w:p w14:paraId="66197D1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7AE0F55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right w:val="single" w:sz="4" w:space="0" w:color="000000"/>
            </w:tcBorders>
            <w:vAlign w:val="center"/>
          </w:tcPr>
          <w:p w14:paraId="2330A22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文本录入</w:t>
            </w:r>
          </w:p>
        </w:tc>
        <w:tc>
          <w:tcPr>
            <w:tcW w:w="2834" w:type="dxa"/>
            <w:tcBorders>
              <w:top w:val="single" w:sz="4" w:space="0" w:color="000000"/>
              <w:left w:val="single" w:sz="4" w:space="0" w:color="000000"/>
              <w:bottom w:val="single" w:sz="4" w:space="0" w:color="000000"/>
              <w:right w:val="single" w:sz="4" w:space="0" w:color="000000"/>
            </w:tcBorders>
            <w:vAlign w:val="center"/>
          </w:tcPr>
          <w:p w14:paraId="1BC8CDB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备注必填</w:t>
            </w:r>
          </w:p>
        </w:tc>
        <w:tc>
          <w:tcPr>
            <w:tcW w:w="1986" w:type="dxa"/>
            <w:tcBorders>
              <w:top w:val="single" w:sz="4" w:space="0" w:color="000000"/>
              <w:left w:val="single" w:sz="4" w:space="0" w:color="000000"/>
              <w:bottom w:val="single" w:sz="4" w:space="0" w:color="000000"/>
              <w:right w:val="single" w:sz="4" w:space="0" w:color="000000"/>
            </w:tcBorders>
            <w:vAlign w:val="center"/>
          </w:tcPr>
          <w:p w14:paraId="0187C2E4" w14:textId="77777777" w:rsidR="00CF6F30" w:rsidRDefault="00CF6F30">
            <w:pPr>
              <w:rPr>
                <w:rFonts w:ascii="Microsoft YaHei" w:eastAsia="Microsoft YaHei" w:hAnsi="Microsoft YaHei" w:cs="Microsoft YaHei" w:hint="eastAsia"/>
              </w:rPr>
            </w:pPr>
          </w:p>
        </w:tc>
      </w:tr>
      <w:tr w:rsidR="00CF6F30" w14:paraId="45EBFA18" w14:textId="77777777">
        <w:trPr>
          <w:trHeight w:val="360"/>
        </w:trPr>
        <w:tc>
          <w:tcPr>
            <w:tcW w:w="1134" w:type="dxa"/>
            <w:vMerge/>
            <w:tcBorders>
              <w:top w:val="single" w:sz="4" w:space="0" w:color="000000"/>
              <w:left w:val="single" w:sz="4" w:space="0" w:color="000000"/>
              <w:right w:val="single" w:sz="4" w:space="0" w:color="000000"/>
            </w:tcBorders>
            <w:vAlign w:val="center"/>
          </w:tcPr>
          <w:p w14:paraId="1AF8C49E"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49B988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项目总预算</w:t>
            </w:r>
          </w:p>
        </w:tc>
        <w:tc>
          <w:tcPr>
            <w:tcW w:w="1134" w:type="dxa"/>
            <w:tcBorders>
              <w:top w:val="single" w:sz="4" w:space="0" w:color="000000"/>
              <w:left w:val="single" w:sz="4" w:space="0" w:color="000000"/>
              <w:bottom w:val="single" w:sz="4" w:space="0" w:color="000000"/>
              <w:right w:val="single" w:sz="4" w:space="0" w:color="000000"/>
            </w:tcBorders>
            <w:vAlign w:val="center"/>
          </w:tcPr>
          <w:p w14:paraId="703800B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2F80156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5FC17E0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数字控件</w:t>
            </w:r>
          </w:p>
        </w:tc>
        <w:tc>
          <w:tcPr>
            <w:tcW w:w="2834" w:type="dxa"/>
            <w:tcBorders>
              <w:top w:val="single" w:sz="4" w:space="0" w:color="000000"/>
              <w:left w:val="single" w:sz="4" w:space="0" w:color="000000"/>
              <w:bottom w:val="single" w:sz="4" w:space="0" w:color="000000"/>
              <w:right w:val="single" w:sz="4" w:space="0" w:color="000000"/>
            </w:tcBorders>
            <w:vAlign w:val="center"/>
          </w:tcPr>
          <w:p w14:paraId="1D0DF26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一、不可编辑，仅展示，自动计算</w:t>
            </w:r>
            <w:r>
              <w:rPr>
                <w:rFonts w:ascii="Microsoft YaHei" w:eastAsia="Microsoft YaHei" w:hAnsi="Microsoft YaHei" w:cs="Microsoft YaHei" w:hint="eastAsia"/>
              </w:rPr>
              <w:br/>
              <w:t>二、计算规则：项目总预算 = 权益回报总预算</w:t>
            </w:r>
          </w:p>
        </w:tc>
        <w:tc>
          <w:tcPr>
            <w:tcW w:w="1986" w:type="dxa"/>
            <w:tcBorders>
              <w:top w:val="single" w:sz="4" w:space="0" w:color="000000"/>
              <w:left w:val="single" w:sz="4" w:space="0" w:color="000000"/>
              <w:bottom w:val="single" w:sz="4" w:space="0" w:color="000000"/>
              <w:right w:val="single" w:sz="4" w:space="0" w:color="000000"/>
            </w:tcBorders>
            <w:vAlign w:val="center"/>
          </w:tcPr>
          <w:p w14:paraId="3B18EA94" w14:textId="77777777" w:rsidR="00CF6F30" w:rsidRDefault="00CF6F30">
            <w:pPr>
              <w:rPr>
                <w:rFonts w:ascii="Microsoft YaHei" w:eastAsia="Microsoft YaHei" w:hAnsi="Microsoft YaHei" w:cs="Microsoft YaHei" w:hint="eastAsia"/>
              </w:rPr>
            </w:pPr>
          </w:p>
        </w:tc>
      </w:tr>
      <w:tr w:rsidR="00CF6F30" w14:paraId="785CC6C0" w14:textId="77777777">
        <w:trPr>
          <w:trHeight w:val="360"/>
        </w:trPr>
        <w:tc>
          <w:tcPr>
            <w:tcW w:w="1134" w:type="dxa"/>
            <w:vMerge/>
            <w:tcBorders>
              <w:top w:val="single" w:sz="4" w:space="0" w:color="000000"/>
              <w:left w:val="single" w:sz="4" w:space="0" w:color="000000"/>
              <w:right w:val="single" w:sz="4" w:space="0" w:color="000000"/>
            </w:tcBorders>
            <w:vAlign w:val="center"/>
          </w:tcPr>
          <w:p w14:paraId="08E64BC1"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5F4E73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权益回报总预算</w:t>
            </w:r>
          </w:p>
        </w:tc>
        <w:tc>
          <w:tcPr>
            <w:tcW w:w="1134" w:type="dxa"/>
            <w:tcBorders>
              <w:top w:val="single" w:sz="4" w:space="0" w:color="000000"/>
              <w:left w:val="single" w:sz="4" w:space="0" w:color="000000"/>
              <w:bottom w:val="single" w:sz="4" w:space="0" w:color="000000"/>
              <w:right w:val="single" w:sz="4" w:space="0" w:color="000000"/>
            </w:tcBorders>
            <w:vAlign w:val="center"/>
          </w:tcPr>
          <w:p w14:paraId="1F56A9A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5AB75DD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w:t>
            </w:r>
          </w:p>
        </w:tc>
        <w:tc>
          <w:tcPr>
            <w:tcW w:w="1276" w:type="dxa"/>
            <w:tcBorders>
              <w:top w:val="single" w:sz="4" w:space="0" w:color="000000"/>
              <w:left w:val="single" w:sz="4" w:space="0" w:color="000000"/>
              <w:bottom w:val="single" w:sz="4" w:space="0" w:color="000000"/>
              <w:right w:val="single" w:sz="4" w:space="0" w:color="000000"/>
            </w:tcBorders>
            <w:vAlign w:val="center"/>
          </w:tcPr>
          <w:p w14:paraId="479893D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数字控件</w:t>
            </w:r>
          </w:p>
        </w:tc>
        <w:tc>
          <w:tcPr>
            <w:tcW w:w="2834" w:type="dxa"/>
            <w:tcBorders>
              <w:top w:val="single" w:sz="4" w:space="0" w:color="000000"/>
              <w:left w:val="single" w:sz="4" w:space="0" w:color="000000"/>
              <w:bottom w:val="single" w:sz="4" w:space="0" w:color="000000"/>
              <w:right w:val="single" w:sz="4" w:space="0" w:color="000000"/>
            </w:tcBorders>
            <w:vAlign w:val="center"/>
          </w:tcPr>
          <w:p w14:paraId="436D886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不可编辑，仅展示，自动带出权益回报含税金额的金额之和</w:t>
            </w:r>
          </w:p>
        </w:tc>
        <w:tc>
          <w:tcPr>
            <w:tcW w:w="1986" w:type="dxa"/>
            <w:tcBorders>
              <w:top w:val="single" w:sz="4" w:space="0" w:color="000000"/>
              <w:left w:val="single" w:sz="4" w:space="0" w:color="000000"/>
              <w:bottom w:val="single" w:sz="4" w:space="0" w:color="000000"/>
              <w:right w:val="single" w:sz="4" w:space="0" w:color="000000"/>
            </w:tcBorders>
            <w:vAlign w:val="center"/>
          </w:tcPr>
          <w:p w14:paraId="5C16F909" w14:textId="77777777" w:rsidR="00CF6F30" w:rsidRDefault="00CF6F30">
            <w:pPr>
              <w:rPr>
                <w:rFonts w:ascii="Microsoft YaHei" w:eastAsia="Microsoft YaHei" w:hAnsi="Microsoft YaHei" w:cs="Microsoft YaHei" w:hint="eastAsia"/>
              </w:rPr>
            </w:pPr>
          </w:p>
        </w:tc>
      </w:tr>
      <w:tr w:rsidR="00CF6F30" w14:paraId="0B640181" w14:textId="77777777">
        <w:trPr>
          <w:trHeight w:val="360"/>
        </w:trPr>
        <w:tc>
          <w:tcPr>
            <w:tcW w:w="1134" w:type="dxa"/>
            <w:vMerge w:val="restart"/>
            <w:tcBorders>
              <w:top w:val="single" w:sz="4" w:space="0" w:color="000000"/>
              <w:left w:val="single" w:sz="4" w:space="0" w:color="000000"/>
              <w:bottom w:val="single" w:sz="4" w:space="0" w:color="000000"/>
              <w:right w:val="single" w:sz="4" w:space="0" w:color="000000"/>
            </w:tcBorders>
            <w:vAlign w:val="center"/>
          </w:tcPr>
          <w:p w14:paraId="1A41B6F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附件及其他</w:t>
            </w:r>
          </w:p>
        </w:tc>
        <w:tc>
          <w:tcPr>
            <w:tcW w:w="1134" w:type="dxa"/>
            <w:tcBorders>
              <w:top w:val="single" w:sz="4" w:space="0" w:color="000000"/>
              <w:left w:val="single" w:sz="4" w:space="0" w:color="000000"/>
              <w:bottom w:val="single" w:sz="4" w:space="0" w:color="000000"/>
              <w:right w:val="single" w:sz="4" w:space="0" w:color="000000"/>
            </w:tcBorders>
            <w:vAlign w:val="center"/>
          </w:tcPr>
          <w:p w14:paraId="6614643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项目招商函</w:t>
            </w:r>
          </w:p>
        </w:tc>
        <w:tc>
          <w:tcPr>
            <w:tcW w:w="1134" w:type="dxa"/>
            <w:tcBorders>
              <w:top w:val="single" w:sz="4" w:space="0" w:color="000000"/>
              <w:left w:val="single" w:sz="4" w:space="0" w:color="000000"/>
              <w:bottom w:val="single" w:sz="4" w:space="0" w:color="000000"/>
              <w:right w:val="single" w:sz="4" w:space="0" w:color="000000"/>
            </w:tcBorders>
            <w:vAlign w:val="center"/>
          </w:tcPr>
          <w:p w14:paraId="375566F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625B515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right w:val="single" w:sz="4" w:space="0" w:color="000000"/>
            </w:tcBorders>
            <w:vAlign w:val="center"/>
          </w:tcPr>
          <w:p w14:paraId="644D5BD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附件</w:t>
            </w:r>
          </w:p>
        </w:tc>
        <w:tc>
          <w:tcPr>
            <w:tcW w:w="2834" w:type="dxa"/>
            <w:tcBorders>
              <w:top w:val="single" w:sz="4" w:space="0" w:color="000000"/>
              <w:left w:val="single" w:sz="4" w:space="0" w:color="000000"/>
              <w:bottom w:val="single" w:sz="4" w:space="0" w:color="000000"/>
              <w:right w:val="single" w:sz="4" w:space="0" w:color="000000"/>
            </w:tcBorders>
            <w:vAlign w:val="center"/>
          </w:tcPr>
          <w:p w14:paraId="06CA0987" w14:textId="77777777" w:rsidR="00CF6F30" w:rsidRDefault="00CF6F30">
            <w:pPr>
              <w:rPr>
                <w:rFonts w:ascii="Microsoft YaHei" w:eastAsia="Microsoft YaHei" w:hAnsi="Microsoft YaHei" w:cs="Microsoft YaHei" w:hint="eastAsia"/>
              </w:rPr>
            </w:pPr>
          </w:p>
        </w:tc>
        <w:tc>
          <w:tcPr>
            <w:tcW w:w="1986" w:type="dxa"/>
            <w:tcBorders>
              <w:top w:val="single" w:sz="4" w:space="0" w:color="000000"/>
              <w:left w:val="single" w:sz="4" w:space="0" w:color="000000"/>
              <w:bottom w:val="single" w:sz="4" w:space="0" w:color="000000"/>
              <w:right w:val="single" w:sz="4" w:space="0" w:color="000000"/>
            </w:tcBorders>
            <w:vAlign w:val="center"/>
          </w:tcPr>
          <w:p w14:paraId="0FDC2429" w14:textId="77777777" w:rsidR="00CF6F30" w:rsidRDefault="00CF6F30">
            <w:pPr>
              <w:rPr>
                <w:rFonts w:ascii="Microsoft YaHei" w:eastAsia="Microsoft YaHei" w:hAnsi="Microsoft YaHei" w:cs="Microsoft YaHei" w:hint="eastAsia"/>
              </w:rPr>
            </w:pPr>
          </w:p>
        </w:tc>
      </w:tr>
      <w:tr w:rsidR="00CF6F30" w14:paraId="6BAEB728" w14:textId="77777777">
        <w:trPr>
          <w:trHeight w:val="360"/>
        </w:trPr>
        <w:tc>
          <w:tcPr>
            <w:tcW w:w="1134" w:type="dxa"/>
            <w:vMerge/>
            <w:tcBorders>
              <w:top w:val="single" w:sz="4" w:space="0" w:color="000000"/>
              <w:left w:val="single" w:sz="4" w:space="0" w:color="000000"/>
              <w:bottom w:val="single" w:sz="4" w:space="0" w:color="000000"/>
              <w:right w:val="single" w:sz="4" w:space="0" w:color="000000"/>
            </w:tcBorders>
            <w:vAlign w:val="center"/>
          </w:tcPr>
          <w:p w14:paraId="169A65B7"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C3CEBA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项目通知</w:t>
            </w:r>
          </w:p>
        </w:tc>
        <w:tc>
          <w:tcPr>
            <w:tcW w:w="1134" w:type="dxa"/>
            <w:tcBorders>
              <w:top w:val="single" w:sz="4" w:space="0" w:color="000000"/>
              <w:left w:val="single" w:sz="4" w:space="0" w:color="000000"/>
              <w:bottom w:val="single" w:sz="4" w:space="0" w:color="000000"/>
              <w:right w:val="single" w:sz="4" w:space="0" w:color="000000"/>
            </w:tcBorders>
            <w:vAlign w:val="center"/>
          </w:tcPr>
          <w:p w14:paraId="08286AA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118FBF5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right w:val="single" w:sz="4" w:space="0" w:color="000000"/>
            </w:tcBorders>
            <w:vAlign w:val="center"/>
          </w:tcPr>
          <w:p w14:paraId="52AB409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附件</w:t>
            </w:r>
          </w:p>
        </w:tc>
        <w:tc>
          <w:tcPr>
            <w:tcW w:w="2834" w:type="dxa"/>
            <w:tcBorders>
              <w:top w:val="single" w:sz="4" w:space="0" w:color="000000"/>
              <w:left w:val="single" w:sz="4" w:space="0" w:color="000000"/>
              <w:bottom w:val="single" w:sz="4" w:space="0" w:color="000000"/>
              <w:right w:val="single" w:sz="4" w:space="0" w:color="000000"/>
            </w:tcBorders>
            <w:vAlign w:val="center"/>
          </w:tcPr>
          <w:p w14:paraId="0ED8F915" w14:textId="77777777" w:rsidR="00CF6F30" w:rsidRDefault="00CF6F30">
            <w:pPr>
              <w:rPr>
                <w:rFonts w:ascii="Microsoft YaHei" w:eastAsia="Microsoft YaHei" w:hAnsi="Microsoft YaHei" w:cs="Microsoft YaHei" w:hint="eastAsia"/>
              </w:rPr>
            </w:pPr>
          </w:p>
        </w:tc>
        <w:tc>
          <w:tcPr>
            <w:tcW w:w="1986" w:type="dxa"/>
            <w:tcBorders>
              <w:top w:val="single" w:sz="4" w:space="0" w:color="000000"/>
              <w:left w:val="single" w:sz="4" w:space="0" w:color="000000"/>
              <w:bottom w:val="single" w:sz="4" w:space="0" w:color="000000"/>
              <w:right w:val="single" w:sz="4" w:space="0" w:color="000000"/>
            </w:tcBorders>
            <w:vAlign w:val="center"/>
          </w:tcPr>
          <w:p w14:paraId="34D85E84" w14:textId="77777777" w:rsidR="00CF6F30" w:rsidRDefault="00CF6F30">
            <w:pPr>
              <w:rPr>
                <w:rFonts w:ascii="Microsoft YaHei" w:eastAsia="Microsoft YaHei" w:hAnsi="Microsoft YaHei" w:cs="Microsoft YaHei" w:hint="eastAsia"/>
              </w:rPr>
            </w:pPr>
          </w:p>
        </w:tc>
      </w:tr>
      <w:tr w:rsidR="00CF6F30" w14:paraId="09904BD9" w14:textId="77777777">
        <w:trPr>
          <w:trHeight w:val="360"/>
        </w:trPr>
        <w:tc>
          <w:tcPr>
            <w:tcW w:w="1134" w:type="dxa"/>
            <w:vMerge/>
            <w:tcBorders>
              <w:top w:val="single" w:sz="4" w:space="0" w:color="000000"/>
              <w:left w:val="single" w:sz="4" w:space="0" w:color="000000"/>
              <w:bottom w:val="single" w:sz="4" w:space="0" w:color="000000"/>
              <w:right w:val="single" w:sz="4" w:space="0" w:color="000000"/>
            </w:tcBorders>
            <w:vAlign w:val="center"/>
          </w:tcPr>
          <w:p w14:paraId="28B56521"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1F5768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项目日程</w:t>
            </w:r>
          </w:p>
        </w:tc>
        <w:tc>
          <w:tcPr>
            <w:tcW w:w="1134" w:type="dxa"/>
            <w:tcBorders>
              <w:top w:val="single" w:sz="4" w:space="0" w:color="000000"/>
              <w:left w:val="single" w:sz="4" w:space="0" w:color="000000"/>
              <w:bottom w:val="single" w:sz="4" w:space="0" w:color="000000"/>
              <w:right w:val="single" w:sz="4" w:space="0" w:color="000000"/>
            </w:tcBorders>
            <w:vAlign w:val="center"/>
          </w:tcPr>
          <w:p w14:paraId="50D12D8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03CD548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Y</w:t>
            </w:r>
          </w:p>
        </w:tc>
        <w:tc>
          <w:tcPr>
            <w:tcW w:w="1276" w:type="dxa"/>
            <w:tcBorders>
              <w:top w:val="single" w:sz="4" w:space="0" w:color="000000"/>
              <w:left w:val="single" w:sz="4" w:space="0" w:color="000000"/>
              <w:bottom w:val="single" w:sz="4" w:space="0" w:color="000000"/>
              <w:right w:val="single" w:sz="4" w:space="0" w:color="000000"/>
            </w:tcBorders>
            <w:vAlign w:val="center"/>
          </w:tcPr>
          <w:p w14:paraId="772FFAB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附件</w:t>
            </w:r>
          </w:p>
        </w:tc>
        <w:tc>
          <w:tcPr>
            <w:tcW w:w="2834" w:type="dxa"/>
            <w:tcBorders>
              <w:top w:val="single" w:sz="4" w:space="0" w:color="000000"/>
              <w:left w:val="single" w:sz="4" w:space="0" w:color="000000"/>
              <w:bottom w:val="single" w:sz="4" w:space="0" w:color="000000"/>
              <w:right w:val="single" w:sz="4" w:space="0" w:color="000000"/>
            </w:tcBorders>
            <w:vAlign w:val="center"/>
          </w:tcPr>
          <w:p w14:paraId="06B1D8C9" w14:textId="77777777" w:rsidR="00CF6F30" w:rsidRDefault="00CF6F30">
            <w:pPr>
              <w:rPr>
                <w:rFonts w:ascii="Microsoft YaHei" w:eastAsia="Microsoft YaHei" w:hAnsi="Microsoft YaHei" w:cs="Microsoft YaHei" w:hint="eastAsia"/>
              </w:rPr>
            </w:pPr>
          </w:p>
        </w:tc>
        <w:tc>
          <w:tcPr>
            <w:tcW w:w="1986" w:type="dxa"/>
            <w:tcBorders>
              <w:top w:val="single" w:sz="4" w:space="0" w:color="000000"/>
              <w:left w:val="single" w:sz="4" w:space="0" w:color="000000"/>
              <w:bottom w:val="single" w:sz="4" w:space="0" w:color="000000"/>
              <w:right w:val="single" w:sz="4" w:space="0" w:color="000000"/>
            </w:tcBorders>
            <w:vAlign w:val="center"/>
          </w:tcPr>
          <w:p w14:paraId="6FD64134" w14:textId="77777777" w:rsidR="00CF6F30" w:rsidRDefault="00CF6F30">
            <w:pPr>
              <w:rPr>
                <w:rFonts w:ascii="Microsoft YaHei" w:eastAsia="Microsoft YaHei" w:hAnsi="Microsoft YaHei" w:cs="Microsoft YaHei" w:hint="eastAsia"/>
              </w:rPr>
            </w:pPr>
          </w:p>
        </w:tc>
      </w:tr>
      <w:tr w:rsidR="00CF6F30" w14:paraId="2825F179" w14:textId="77777777">
        <w:trPr>
          <w:trHeight w:val="360"/>
        </w:trPr>
        <w:tc>
          <w:tcPr>
            <w:tcW w:w="1134" w:type="dxa"/>
            <w:vMerge/>
            <w:tcBorders>
              <w:top w:val="single" w:sz="4" w:space="0" w:color="000000"/>
              <w:left w:val="single" w:sz="4" w:space="0" w:color="000000"/>
              <w:bottom w:val="single" w:sz="4" w:space="0" w:color="000000"/>
              <w:right w:val="single" w:sz="4" w:space="0" w:color="000000"/>
            </w:tcBorders>
            <w:vAlign w:val="center"/>
          </w:tcPr>
          <w:p w14:paraId="7FBA834B"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right w:val="single" w:sz="4" w:space="0" w:color="000000"/>
            </w:tcBorders>
            <w:vAlign w:val="center"/>
          </w:tcPr>
          <w:p w14:paraId="314BCEA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其他</w:t>
            </w:r>
          </w:p>
        </w:tc>
        <w:tc>
          <w:tcPr>
            <w:tcW w:w="1134" w:type="dxa"/>
            <w:tcBorders>
              <w:top w:val="single" w:sz="4" w:space="0" w:color="000000"/>
              <w:left w:val="single" w:sz="4" w:space="0" w:color="000000"/>
              <w:right w:val="single" w:sz="4" w:space="0" w:color="000000"/>
            </w:tcBorders>
            <w:vAlign w:val="center"/>
          </w:tcPr>
          <w:p w14:paraId="4444BB8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right w:val="single" w:sz="4" w:space="0" w:color="000000"/>
            </w:tcBorders>
            <w:vAlign w:val="center"/>
          </w:tcPr>
          <w:p w14:paraId="1BDC285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N</w:t>
            </w:r>
          </w:p>
        </w:tc>
        <w:tc>
          <w:tcPr>
            <w:tcW w:w="1276" w:type="dxa"/>
            <w:tcBorders>
              <w:top w:val="single" w:sz="4" w:space="0" w:color="000000"/>
              <w:left w:val="single" w:sz="4" w:space="0" w:color="000000"/>
              <w:right w:val="single" w:sz="4" w:space="0" w:color="000000"/>
            </w:tcBorders>
            <w:vAlign w:val="center"/>
          </w:tcPr>
          <w:p w14:paraId="6803EE0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附件</w:t>
            </w:r>
          </w:p>
        </w:tc>
        <w:tc>
          <w:tcPr>
            <w:tcW w:w="2834" w:type="dxa"/>
            <w:tcBorders>
              <w:top w:val="single" w:sz="4" w:space="0" w:color="000000"/>
              <w:left w:val="single" w:sz="4" w:space="0" w:color="000000"/>
              <w:bottom w:val="single" w:sz="4" w:space="0" w:color="000000"/>
              <w:right w:val="single" w:sz="4" w:space="0" w:color="000000"/>
            </w:tcBorders>
            <w:vAlign w:val="center"/>
          </w:tcPr>
          <w:p w14:paraId="79CEDE9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提示：支持格式：.doc,.docx,.xls,.xlsx,.bmp,.gif,.jpeg,.jpg,.png,.tif,.tiff,.pdf.ppt,.pptx or.txt.最大50M</w:t>
            </w:r>
          </w:p>
        </w:tc>
        <w:tc>
          <w:tcPr>
            <w:tcW w:w="1986" w:type="dxa"/>
            <w:tcBorders>
              <w:top w:val="single" w:sz="4" w:space="0" w:color="000000"/>
              <w:left w:val="single" w:sz="4" w:space="0" w:color="000000"/>
              <w:right w:val="single" w:sz="4" w:space="0" w:color="000000"/>
            </w:tcBorders>
            <w:vAlign w:val="center"/>
          </w:tcPr>
          <w:p w14:paraId="103DA66A" w14:textId="77777777" w:rsidR="00CF6F30" w:rsidRDefault="00CF6F30">
            <w:pPr>
              <w:rPr>
                <w:rFonts w:ascii="Microsoft YaHei" w:eastAsia="Microsoft YaHei" w:hAnsi="Microsoft YaHei" w:cs="Microsoft YaHei" w:hint="eastAsia"/>
              </w:rPr>
            </w:pPr>
          </w:p>
        </w:tc>
      </w:tr>
      <w:tr w:rsidR="00CF6F30" w14:paraId="6AB62D4C" w14:textId="77777777">
        <w:trPr>
          <w:trHeight w:val="360"/>
        </w:trPr>
        <w:tc>
          <w:tcPr>
            <w:tcW w:w="1134" w:type="dxa"/>
            <w:vMerge/>
            <w:tcBorders>
              <w:top w:val="single" w:sz="4" w:space="0" w:color="000000"/>
              <w:left w:val="single" w:sz="4" w:space="0" w:color="000000"/>
              <w:bottom w:val="single" w:sz="4" w:space="0" w:color="000000"/>
              <w:right w:val="single" w:sz="4" w:space="0" w:color="000000"/>
            </w:tcBorders>
            <w:vAlign w:val="center"/>
          </w:tcPr>
          <w:p w14:paraId="52AD74F0" w14:textId="77777777" w:rsidR="00CF6F30" w:rsidRDefault="00CF6F30">
            <w:pPr>
              <w:rPr>
                <w:rFonts w:ascii="Microsoft YaHei" w:eastAsia="Microsoft YaHei" w:hAnsi="Microsoft YaHei" w:cs="Microsoft YaHei" w:hint="eastAsia"/>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36C0E0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备注</w:t>
            </w:r>
          </w:p>
        </w:tc>
        <w:tc>
          <w:tcPr>
            <w:tcW w:w="1134" w:type="dxa"/>
            <w:tcBorders>
              <w:top w:val="single" w:sz="4" w:space="0" w:color="000000"/>
              <w:left w:val="single" w:sz="4" w:space="0" w:color="000000"/>
              <w:bottom w:val="single" w:sz="4" w:space="0" w:color="000000"/>
              <w:right w:val="single" w:sz="4" w:space="0" w:color="000000"/>
            </w:tcBorders>
            <w:vAlign w:val="center"/>
          </w:tcPr>
          <w:p w14:paraId="4363F40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无</w:t>
            </w:r>
          </w:p>
        </w:tc>
        <w:tc>
          <w:tcPr>
            <w:tcW w:w="1134" w:type="dxa"/>
            <w:tcBorders>
              <w:top w:val="single" w:sz="4" w:space="0" w:color="000000"/>
              <w:left w:val="single" w:sz="4" w:space="0" w:color="000000"/>
              <w:bottom w:val="single" w:sz="4" w:space="0" w:color="000000"/>
              <w:right w:val="single" w:sz="4" w:space="0" w:color="000000"/>
            </w:tcBorders>
            <w:vAlign w:val="center"/>
          </w:tcPr>
          <w:p w14:paraId="6C9541D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N</w:t>
            </w:r>
          </w:p>
        </w:tc>
        <w:tc>
          <w:tcPr>
            <w:tcW w:w="1276" w:type="dxa"/>
            <w:tcBorders>
              <w:top w:val="single" w:sz="4" w:space="0" w:color="000000"/>
              <w:left w:val="single" w:sz="4" w:space="0" w:color="000000"/>
              <w:bottom w:val="single" w:sz="4" w:space="0" w:color="000000"/>
              <w:right w:val="single" w:sz="4" w:space="0" w:color="000000"/>
            </w:tcBorders>
            <w:vAlign w:val="center"/>
          </w:tcPr>
          <w:p w14:paraId="350C207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文本录入</w:t>
            </w:r>
          </w:p>
        </w:tc>
        <w:tc>
          <w:tcPr>
            <w:tcW w:w="2834" w:type="dxa"/>
            <w:tcBorders>
              <w:top w:val="single" w:sz="4" w:space="0" w:color="000000"/>
              <w:left w:val="single" w:sz="4" w:space="0" w:color="000000"/>
              <w:bottom w:val="single" w:sz="4" w:space="0" w:color="000000"/>
              <w:right w:val="single" w:sz="4" w:space="0" w:color="000000"/>
            </w:tcBorders>
            <w:vAlign w:val="center"/>
          </w:tcPr>
          <w:p w14:paraId="2D4627CF" w14:textId="77777777" w:rsidR="00CF6F30" w:rsidRDefault="00CF6F30">
            <w:pPr>
              <w:rPr>
                <w:rFonts w:ascii="Microsoft YaHei" w:eastAsia="Microsoft YaHei" w:hAnsi="Microsoft YaHei" w:cs="Microsoft YaHei" w:hint="eastAsia"/>
              </w:rPr>
            </w:pPr>
          </w:p>
        </w:tc>
        <w:tc>
          <w:tcPr>
            <w:tcW w:w="1986" w:type="dxa"/>
            <w:tcBorders>
              <w:top w:val="single" w:sz="4" w:space="0" w:color="000000"/>
              <w:left w:val="single" w:sz="4" w:space="0" w:color="000000"/>
              <w:bottom w:val="single" w:sz="4" w:space="0" w:color="000000"/>
              <w:right w:val="single" w:sz="4" w:space="0" w:color="000000"/>
            </w:tcBorders>
            <w:vAlign w:val="center"/>
          </w:tcPr>
          <w:p w14:paraId="7771FAF9" w14:textId="77777777" w:rsidR="00CF6F30" w:rsidRDefault="00CF6F30">
            <w:pPr>
              <w:rPr>
                <w:rFonts w:ascii="Microsoft YaHei" w:eastAsia="Microsoft YaHei" w:hAnsi="Microsoft YaHei" w:cs="Microsoft YaHei" w:hint="eastAsia"/>
              </w:rPr>
            </w:pPr>
          </w:p>
        </w:tc>
      </w:tr>
    </w:tbl>
    <w:p w14:paraId="69F4ACC6" w14:textId="77777777" w:rsidR="00CF6F30" w:rsidRDefault="00CF6F30">
      <w:pPr>
        <w:rPr>
          <w:rFonts w:ascii="Microsoft YaHei" w:eastAsia="Microsoft YaHei" w:hAnsi="Microsoft YaHei" w:cs="Microsoft YaHei" w:hint="eastAsia"/>
        </w:rPr>
      </w:pPr>
    </w:p>
    <w:p w14:paraId="6A9524E8"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5.4.3子项目执行</w:t>
      </w:r>
    </w:p>
    <w:p w14:paraId="76B5D79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子项目执行页面同自办会执行页面</w:t>
      </w:r>
    </w:p>
    <w:p w14:paraId="391C604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查看项目信息</w:t>
      </w:r>
    </w:p>
    <w:p w14:paraId="10A61BB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取消项目：取消后，对应已申请场次-1</w:t>
      </w:r>
    </w:p>
    <w:p w14:paraId="4F81535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编辑项目</w:t>
      </w:r>
    </w:p>
    <w:p w14:paraId="2F66AB4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下载附件</w:t>
      </w:r>
    </w:p>
    <w:p w14:paraId="10C5ED5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添加协办人：普通添加协办人，非分配子项目</w:t>
      </w:r>
    </w:p>
    <w:p w14:paraId="142E993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项目照片：赞助权益回报照片、会议现场照片</w:t>
      </w:r>
    </w:p>
    <w:p w14:paraId="5AB99E5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飞检</w:t>
      </w:r>
    </w:p>
    <w:p w14:paraId="1DFB4525"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5.4.4子项目结项</w:t>
      </w:r>
    </w:p>
    <w:p w14:paraId="4B986D5D"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1D5628EA" wp14:editId="0D6C534E">
            <wp:extent cx="6139815" cy="4342130"/>
            <wp:effectExtent l="0" t="0" r="6985" b="127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77"/>
                    <a:stretch>
                      <a:fillRect/>
                    </a:stretch>
                  </pic:blipFill>
                  <pic:spPr>
                    <a:xfrm>
                      <a:off x="0" y="0"/>
                      <a:ext cx="6139815" cy="4342130"/>
                    </a:xfrm>
                    <a:prstGeom prst="rect">
                      <a:avLst/>
                    </a:prstGeom>
                  </pic:spPr>
                </pic:pic>
              </a:graphicData>
            </a:graphic>
          </wp:inline>
        </w:drawing>
      </w:r>
    </w:p>
    <w:p w14:paraId="31A86938" w14:textId="77777777" w:rsidR="00CF6F30" w:rsidRDefault="00F0093C">
      <w:pPr>
        <w:pStyle w:val="affa"/>
        <w:numPr>
          <w:ilvl w:val="0"/>
          <w:numId w:val="69"/>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审批流：确认项目实际信息无需审批流</w:t>
      </w:r>
    </w:p>
    <w:p w14:paraId="24D95A6B" w14:textId="77777777" w:rsidR="00CF6F30" w:rsidRDefault="00F0093C">
      <w:pPr>
        <w:pStyle w:val="affa"/>
        <w:numPr>
          <w:ilvl w:val="0"/>
          <w:numId w:val="69"/>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项目结束后，一直不做项目确认，不取消项目（尚未关会的话，第7天、15天、30天、60天给项目负责人推送相应邮件、</w:t>
      </w:r>
      <w:proofErr w:type="gramStart"/>
      <w:r>
        <w:rPr>
          <w:rFonts w:ascii="Microsoft YaHei" w:eastAsia="Microsoft YaHei" w:hAnsi="Microsoft YaHei" w:cs="Microsoft YaHei" w:hint="eastAsia"/>
        </w:rPr>
        <w:t>企业微信提醒</w:t>
      </w:r>
      <w:proofErr w:type="gramEnd"/>
      <w:r>
        <w:rPr>
          <w:rFonts w:ascii="Microsoft YaHei" w:eastAsia="Microsoft YaHei" w:hAnsi="Microsoft YaHei" w:cs="Microsoft YaHei" w:hint="eastAsia"/>
        </w:rPr>
        <w:t>）</w:t>
      </w:r>
    </w:p>
    <w:p w14:paraId="416E82E1" w14:textId="77777777" w:rsidR="00CF6F30" w:rsidRDefault="00F0093C">
      <w:pPr>
        <w:pStyle w:val="affa"/>
        <w:numPr>
          <w:ilvl w:val="0"/>
          <w:numId w:val="69"/>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首次确认项目实际信息时，会自动带出审批通过的最新的对应字段信息，均可进行编辑</w:t>
      </w:r>
    </w:p>
    <w:p w14:paraId="479FBA92" w14:textId="77777777" w:rsidR="00CF6F30" w:rsidRDefault="00F0093C">
      <w:pPr>
        <w:pStyle w:val="affa"/>
        <w:numPr>
          <w:ilvl w:val="0"/>
          <w:numId w:val="69"/>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确认项目已执行后，不可取消项目</w:t>
      </w:r>
    </w:p>
    <w:p w14:paraId="55C53BCB" w14:textId="77777777" w:rsidR="00CF6F30" w:rsidRDefault="00F0093C">
      <w:pPr>
        <w:pStyle w:val="affa"/>
        <w:numPr>
          <w:ilvl w:val="0"/>
          <w:numId w:val="69"/>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确认项目已执行并提交项目实际信息后，在确认结算完成前可进行不限次数、不限时效性的编辑，但无法编辑“项目是否已举办”字段（默认为是），其他字段都可进行编辑，提交后更新提交时间</w:t>
      </w:r>
    </w:p>
    <w:p w14:paraId="0A93C2E6" w14:textId="77777777" w:rsidR="00CF6F30" w:rsidRDefault="00F0093C">
      <w:pPr>
        <w:pStyle w:val="affa"/>
        <w:numPr>
          <w:ilvl w:val="0"/>
          <w:numId w:val="69"/>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确认项目未执行，则取消项目，不可进行再次编辑</w:t>
      </w:r>
    </w:p>
    <w:p w14:paraId="61A8B776" w14:textId="77777777" w:rsidR="00CF6F30" w:rsidRDefault="00F0093C">
      <w:pPr>
        <w:pStyle w:val="affa"/>
        <w:numPr>
          <w:ilvl w:val="0"/>
          <w:numId w:val="69"/>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无对公结算费用，全部计入主项目</w:t>
      </w:r>
    </w:p>
    <w:p w14:paraId="209315C4" w14:textId="77777777" w:rsidR="00CF6F30" w:rsidRDefault="00F0093C">
      <w:pPr>
        <w:pStyle w:val="3"/>
        <w:rPr>
          <w:rFonts w:ascii="Microsoft YaHei" w:eastAsia="Microsoft YaHei" w:hAnsi="Microsoft YaHei" w:cs="Microsoft YaHei" w:hint="eastAsia"/>
          <w:sz w:val="22"/>
          <w:lang w:val="en-US"/>
        </w:rPr>
      </w:pPr>
      <w:bookmarkStart w:id="427" w:name="_Toc1593507477"/>
      <w:bookmarkStart w:id="428" w:name="_Toc318527602"/>
      <w:bookmarkStart w:id="429" w:name="_Toc1977090963"/>
      <w:r>
        <w:rPr>
          <w:rFonts w:ascii="Microsoft YaHei" w:eastAsia="Microsoft YaHei" w:hAnsi="Microsoft YaHei" w:cs="Microsoft YaHei" w:hint="eastAsia"/>
          <w:sz w:val="22"/>
          <w:lang w:val="en-US"/>
        </w:rPr>
        <w:lastRenderedPageBreak/>
        <w:t>5.5主项目结算</w:t>
      </w:r>
      <w:bookmarkEnd w:id="427"/>
      <w:bookmarkEnd w:id="428"/>
      <w:bookmarkEnd w:id="429"/>
    </w:p>
    <w:p w14:paraId="45B6C942"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5.5.1主项目结算-确认项目实际信息</w:t>
      </w:r>
    </w:p>
    <w:p w14:paraId="1053C6A4" w14:textId="77777777" w:rsidR="00CF6F30" w:rsidRDefault="00F0093C">
      <w:p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114300" distR="114300" wp14:anchorId="0FC496F4" wp14:editId="03DFCA4A">
            <wp:extent cx="6135370" cy="4338955"/>
            <wp:effectExtent l="0" t="0" r="11430" b="4445"/>
            <wp:docPr id="161" name="图片 42" descr="企业微信截图_1756295327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descr="企业微信截图_17562953272081"/>
                    <pic:cNvPicPr>
                      <a:picLocks noChangeAspect="1"/>
                    </pic:cNvPicPr>
                  </pic:nvPicPr>
                  <pic:blipFill>
                    <a:blip r:embed="rId78"/>
                    <a:stretch>
                      <a:fillRect/>
                    </a:stretch>
                  </pic:blipFill>
                  <pic:spPr>
                    <a:xfrm>
                      <a:off x="0" y="0"/>
                      <a:ext cx="6135370" cy="4338955"/>
                    </a:xfrm>
                    <a:prstGeom prst="rect">
                      <a:avLst/>
                    </a:prstGeom>
                  </pic:spPr>
                </pic:pic>
              </a:graphicData>
            </a:graphic>
          </wp:inline>
        </w:drawing>
      </w:r>
    </w:p>
    <w:p w14:paraId="78F83700" w14:textId="77777777" w:rsidR="00CF6F30" w:rsidRDefault="00F0093C">
      <w:p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0" distR="0" wp14:anchorId="3B601C79" wp14:editId="71313282">
            <wp:extent cx="6139815" cy="7032625"/>
            <wp:effectExtent l="0" t="0" r="6985" b="3175"/>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79"/>
                    <a:stretch>
                      <a:fillRect/>
                    </a:stretch>
                  </pic:blipFill>
                  <pic:spPr>
                    <a:xfrm>
                      <a:off x="0" y="0"/>
                      <a:ext cx="6139815" cy="7032625"/>
                    </a:xfrm>
                    <a:prstGeom prst="rect">
                      <a:avLst/>
                    </a:prstGeom>
                  </pic:spPr>
                </pic:pic>
              </a:graphicData>
            </a:graphic>
          </wp:inline>
        </w:drawing>
      </w:r>
    </w:p>
    <w:p w14:paraId="6562E865"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审批流：确认主项目实际信息无需审批流</w:t>
      </w:r>
    </w:p>
    <w:p w14:paraId="1E7A4C07"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主项目结束后，一直不做主项目确认，不取消主项目（尚未关会的话，第7天、第15天、30天给主项目负责人推送相应邮件、</w:t>
      </w:r>
      <w:proofErr w:type="gramStart"/>
      <w:r>
        <w:rPr>
          <w:rFonts w:ascii="Microsoft YaHei" w:eastAsia="Microsoft YaHei" w:hAnsi="Microsoft YaHei" w:cs="Microsoft YaHei" w:hint="eastAsia"/>
        </w:rPr>
        <w:t>企业微信提醒</w:t>
      </w:r>
      <w:proofErr w:type="gramEnd"/>
      <w:r>
        <w:rPr>
          <w:rFonts w:ascii="Microsoft YaHei" w:eastAsia="Microsoft YaHei" w:hAnsi="Microsoft YaHei" w:cs="Microsoft YaHei" w:hint="eastAsia"/>
        </w:rPr>
        <w:t>）</w:t>
      </w:r>
    </w:p>
    <w:p w14:paraId="54C35A25"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首次确认主项目实际信息时，会自动带出对应字段信息，其中以下字段不可编辑，仅带出：子项目计划场次=计划执行场次合计，子项目已申请场次=已申请场次合计，子项目已完成场次=项目执行情况</w:t>
      </w:r>
      <w:proofErr w:type="gramStart"/>
      <w:r>
        <w:rPr>
          <w:rFonts w:ascii="Microsoft YaHei" w:eastAsia="Microsoft YaHei" w:hAnsi="Microsoft YaHei" w:cs="Microsoft YaHei" w:hint="eastAsia"/>
        </w:rPr>
        <w:t>中项目</w:t>
      </w:r>
      <w:proofErr w:type="gramEnd"/>
      <w:r>
        <w:rPr>
          <w:rFonts w:ascii="Microsoft YaHei" w:eastAsia="Microsoft YaHei" w:hAnsi="Microsoft YaHei" w:cs="Microsoft YaHei" w:hint="eastAsia"/>
        </w:rPr>
        <w:t>状态为已完成的项目场次，，子项目已取消场次=项目执行情况</w:t>
      </w:r>
      <w:proofErr w:type="gramStart"/>
      <w:r>
        <w:rPr>
          <w:rFonts w:ascii="Microsoft YaHei" w:eastAsia="Microsoft YaHei" w:hAnsi="Microsoft YaHei" w:cs="Microsoft YaHei" w:hint="eastAsia"/>
        </w:rPr>
        <w:t>中项目</w:t>
      </w:r>
      <w:proofErr w:type="gramEnd"/>
      <w:r>
        <w:rPr>
          <w:rFonts w:ascii="Microsoft YaHei" w:eastAsia="Microsoft YaHei" w:hAnsi="Microsoft YaHei" w:cs="Microsoft YaHei" w:hint="eastAsia"/>
        </w:rPr>
        <w:t>状态为已取消的项目场次</w:t>
      </w:r>
    </w:p>
    <w:p w14:paraId="656620B8"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lastRenderedPageBreak/>
        <w:t>若子项目已申请场次＞子项目已完成场次，则提交时，</w:t>
      </w:r>
      <w:proofErr w:type="gramStart"/>
      <w:r>
        <w:rPr>
          <w:rFonts w:ascii="Microsoft YaHei" w:eastAsia="Microsoft YaHei" w:hAnsi="Microsoft YaHei" w:cs="Microsoft YaHei" w:hint="eastAsia"/>
        </w:rPr>
        <w:t>弹窗提醒</w:t>
      </w:r>
      <w:proofErr w:type="gramEnd"/>
      <w:r>
        <w:rPr>
          <w:rFonts w:ascii="Microsoft YaHei" w:eastAsia="Microsoft YaHei" w:hAnsi="Microsoft YaHei" w:cs="Microsoft YaHei" w:hint="eastAsia"/>
        </w:rPr>
        <w:t>“该主项目存在未完成的子项目，请在所有子项目完成后再进行操作！”，点击确认停留在当前页面</w:t>
      </w:r>
    </w:p>
    <w:p w14:paraId="1A022689"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若子项目计划场次＞子项目已申请场次，则提交时，</w:t>
      </w:r>
      <w:proofErr w:type="gramStart"/>
      <w:r>
        <w:rPr>
          <w:rFonts w:ascii="Microsoft YaHei" w:eastAsia="Microsoft YaHei" w:hAnsi="Microsoft YaHei" w:cs="Microsoft YaHei" w:hint="eastAsia"/>
        </w:rPr>
        <w:t>弹窗提醒</w:t>
      </w:r>
      <w:proofErr w:type="gramEnd"/>
      <w:r>
        <w:rPr>
          <w:rFonts w:ascii="Microsoft YaHei" w:eastAsia="Microsoft YaHei" w:hAnsi="Microsoft YaHei" w:cs="Microsoft YaHei" w:hint="eastAsia"/>
        </w:rPr>
        <w:t>“该主项目计划执行场次未全部申请，是否确认提交！”，点击确认提交，否则停留在当前页面</w:t>
      </w:r>
    </w:p>
    <w:p w14:paraId="5F8D1AA1"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4和5同时存在，仅提示4</w:t>
      </w:r>
    </w:p>
    <w:p w14:paraId="4343698E"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如果子项目已申请</w:t>
      </w:r>
      <w:proofErr w:type="gramStart"/>
      <w:r>
        <w:rPr>
          <w:rFonts w:ascii="Microsoft YaHei" w:eastAsia="Microsoft YaHei" w:hAnsi="Microsoft YaHei" w:cs="Microsoft YaHei" w:hint="eastAsia"/>
        </w:rPr>
        <w:t>场次不</w:t>
      </w:r>
      <w:proofErr w:type="gramEnd"/>
      <w:r>
        <w:rPr>
          <w:rFonts w:ascii="Microsoft YaHei" w:eastAsia="Microsoft YaHei" w:hAnsi="Microsoft YaHei" w:cs="Microsoft YaHei" w:hint="eastAsia"/>
        </w:rPr>
        <w:t>为0，则不可以取消主项目</w:t>
      </w:r>
    </w:p>
    <w:p w14:paraId="0C3548FA"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确认主项目已执行并提交后，不可取消主项目</w:t>
      </w:r>
    </w:p>
    <w:p w14:paraId="733D50DF"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确认主项目已执行并提交后，在确认</w:t>
      </w:r>
      <w:proofErr w:type="gramStart"/>
      <w:r>
        <w:rPr>
          <w:rFonts w:ascii="Microsoft YaHei" w:eastAsia="Microsoft YaHei" w:hAnsi="Microsoft YaHei" w:cs="Microsoft YaHei" w:hint="eastAsia"/>
        </w:rPr>
        <w:t>结项完成</w:t>
      </w:r>
      <w:proofErr w:type="gramEnd"/>
      <w:r>
        <w:rPr>
          <w:rFonts w:ascii="Microsoft YaHei" w:eastAsia="Microsoft YaHei" w:hAnsi="Microsoft YaHei" w:cs="Microsoft YaHei" w:hint="eastAsia"/>
        </w:rPr>
        <w:t>前可进行不限次数、不限时效性的编辑，但无法编辑“项目是否已举办”字段（默认为是），其他字段都可进行编辑，提交后更新提交时间</w:t>
      </w:r>
    </w:p>
    <w:p w14:paraId="125461BE" w14:textId="77777777" w:rsidR="00CF6F30" w:rsidRDefault="00F0093C">
      <w:pPr>
        <w:pStyle w:val="affa"/>
        <w:numPr>
          <w:ilvl w:val="0"/>
          <w:numId w:val="70"/>
        </w:numPr>
        <w:tabs>
          <w:tab w:val="left" w:pos="420"/>
        </w:tabs>
        <w:ind w:firstLineChars="0"/>
        <w:rPr>
          <w:rFonts w:ascii="Microsoft YaHei" w:eastAsia="Microsoft YaHei" w:hAnsi="Microsoft YaHei" w:cs="Microsoft YaHei" w:hint="eastAsia"/>
        </w:rPr>
      </w:pPr>
      <w:r>
        <w:rPr>
          <w:rFonts w:ascii="Microsoft YaHei" w:eastAsia="Microsoft YaHei" w:hAnsi="Microsoft YaHei" w:cs="Microsoft YaHei" w:hint="eastAsia"/>
        </w:rPr>
        <w:t>确认主项目未执行，则取消主项目（需要校验是否可以取消），不可进行再次编辑</w:t>
      </w:r>
    </w:p>
    <w:p w14:paraId="4A366AB3" w14:textId="77777777" w:rsidR="00CF6F30" w:rsidRDefault="00F0093C">
      <w:pPr>
        <w:pStyle w:val="5"/>
        <w:tabs>
          <w:tab w:val="center" w:pos="6480"/>
          <w:tab w:val="right" w:pos="10440"/>
        </w:tabs>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5.5.1.1确认项目实际信息界面字段说明</w:t>
      </w:r>
    </w:p>
    <w:tbl>
      <w:tblPr>
        <w:tblW w:w="0" w:type="dxa"/>
        <w:tblCellMar>
          <w:top w:w="15" w:type="dxa"/>
          <w:left w:w="15" w:type="dxa"/>
          <w:bottom w:w="15" w:type="dxa"/>
          <w:right w:w="15" w:type="dxa"/>
        </w:tblCellMar>
        <w:tblLook w:val="04A0" w:firstRow="1" w:lastRow="0" w:firstColumn="1" w:lastColumn="0" w:noHBand="0" w:noVBand="1"/>
      </w:tblPr>
      <w:tblGrid>
        <w:gridCol w:w="945"/>
        <w:gridCol w:w="1560"/>
        <w:gridCol w:w="1515"/>
        <w:gridCol w:w="3675"/>
        <w:gridCol w:w="1005"/>
      </w:tblGrid>
      <w:tr w:rsidR="00CF6F30" w14:paraId="21AA382A" w14:textId="77777777">
        <w:trPr>
          <w:trHeight w:val="360"/>
        </w:trPr>
        <w:tc>
          <w:tcPr>
            <w:tcW w:w="945" w:type="dxa"/>
            <w:tcBorders>
              <w:top w:val="single" w:sz="4" w:space="0" w:color="000000"/>
              <w:left w:val="single" w:sz="4" w:space="0" w:color="000000"/>
              <w:bottom w:val="single" w:sz="4" w:space="0" w:color="000000"/>
              <w:right w:val="single" w:sz="4" w:space="0" w:color="000000"/>
            </w:tcBorders>
            <w:vAlign w:val="center"/>
          </w:tcPr>
          <w:p w14:paraId="24A8231B"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模块</w:t>
            </w:r>
          </w:p>
        </w:tc>
        <w:tc>
          <w:tcPr>
            <w:tcW w:w="1560" w:type="dxa"/>
            <w:tcBorders>
              <w:top w:val="single" w:sz="4" w:space="0" w:color="000000"/>
              <w:left w:val="single" w:sz="4" w:space="0" w:color="000000"/>
              <w:bottom w:val="single" w:sz="4" w:space="0" w:color="000000"/>
              <w:right w:val="single" w:sz="4" w:space="0" w:color="000000"/>
            </w:tcBorders>
            <w:vAlign w:val="center"/>
          </w:tcPr>
          <w:p w14:paraId="6157809F"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字段</w:t>
            </w:r>
          </w:p>
        </w:tc>
        <w:tc>
          <w:tcPr>
            <w:tcW w:w="1515" w:type="dxa"/>
            <w:tcBorders>
              <w:top w:val="single" w:sz="4" w:space="0" w:color="000000"/>
              <w:left w:val="single" w:sz="4" w:space="0" w:color="000000"/>
              <w:bottom w:val="single" w:sz="4" w:space="0" w:color="000000"/>
              <w:right w:val="single" w:sz="4" w:space="0" w:color="000000"/>
            </w:tcBorders>
            <w:vAlign w:val="center"/>
          </w:tcPr>
          <w:p w14:paraId="74EE4E57"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是否必填</w:t>
            </w:r>
          </w:p>
        </w:tc>
        <w:tc>
          <w:tcPr>
            <w:tcW w:w="3675" w:type="dxa"/>
            <w:tcBorders>
              <w:top w:val="single" w:sz="4" w:space="0" w:color="000000"/>
              <w:left w:val="single" w:sz="4" w:space="0" w:color="000000"/>
              <w:bottom w:val="single" w:sz="4" w:space="0" w:color="000000"/>
              <w:right w:val="single" w:sz="4" w:space="0" w:color="000000"/>
            </w:tcBorders>
            <w:vAlign w:val="center"/>
          </w:tcPr>
          <w:p w14:paraId="75406619"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字段逻辑</w:t>
            </w:r>
          </w:p>
        </w:tc>
        <w:tc>
          <w:tcPr>
            <w:tcW w:w="1005" w:type="dxa"/>
            <w:tcBorders>
              <w:top w:val="single" w:sz="4" w:space="0" w:color="000000"/>
              <w:left w:val="single" w:sz="4" w:space="0" w:color="000000"/>
              <w:bottom w:val="single" w:sz="4" w:space="0" w:color="000000"/>
              <w:right w:val="single" w:sz="4" w:space="0" w:color="000000"/>
            </w:tcBorders>
            <w:vAlign w:val="center"/>
          </w:tcPr>
          <w:p w14:paraId="4299CF15"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字段类型</w:t>
            </w:r>
          </w:p>
        </w:tc>
      </w:tr>
      <w:tr w:rsidR="00CF6F30" w14:paraId="20F481B5" w14:textId="77777777">
        <w:trPr>
          <w:trHeight w:val="360"/>
        </w:trPr>
        <w:tc>
          <w:tcPr>
            <w:tcW w:w="945" w:type="dxa"/>
            <w:vMerge w:val="restart"/>
            <w:tcBorders>
              <w:top w:val="single" w:sz="4" w:space="0" w:color="000000"/>
              <w:left w:val="single" w:sz="4" w:space="0" w:color="000000"/>
              <w:bottom w:val="single" w:sz="4" w:space="0" w:color="000000"/>
              <w:right w:val="single" w:sz="4" w:space="0" w:color="000000"/>
            </w:tcBorders>
            <w:vAlign w:val="center"/>
          </w:tcPr>
          <w:p w14:paraId="1A396D71"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确认项目实际信息</w:t>
            </w:r>
          </w:p>
        </w:tc>
        <w:tc>
          <w:tcPr>
            <w:tcW w:w="1560" w:type="dxa"/>
            <w:tcBorders>
              <w:top w:val="single" w:sz="4" w:space="0" w:color="000000"/>
              <w:left w:val="single" w:sz="4" w:space="0" w:color="000000"/>
              <w:bottom w:val="single" w:sz="4" w:space="0" w:color="000000"/>
              <w:right w:val="single" w:sz="4" w:space="0" w:color="000000"/>
            </w:tcBorders>
            <w:vAlign w:val="center"/>
          </w:tcPr>
          <w:p w14:paraId="282834C9"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项目是否已举办</w:t>
            </w:r>
          </w:p>
        </w:tc>
        <w:tc>
          <w:tcPr>
            <w:tcW w:w="1515" w:type="dxa"/>
            <w:tcBorders>
              <w:top w:val="single" w:sz="4" w:space="0" w:color="000000"/>
              <w:left w:val="single" w:sz="4" w:space="0" w:color="000000"/>
              <w:bottom w:val="single" w:sz="4" w:space="0" w:color="000000"/>
              <w:right w:val="single" w:sz="4" w:space="0" w:color="000000"/>
            </w:tcBorders>
            <w:vAlign w:val="center"/>
          </w:tcPr>
          <w:p w14:paraId="297DC75B"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Y</w:t>
            </w:r>
          </w:p>
        </w:tc>
        <w:tc>
          <w:tcPr>
            <w:tcW w:w="3675" w:type="dxa"/>
            <w:tcBorders>
              <w:top w:val="single" w:sz="4" w:space="0" w:color="000000"/>
              <w:left w:val="single" w:sz="4" w:space="0" w:color="000000"/>
              <w:bottom w:val="single" w:sz="4" w:space="0" w:color="000000"/>
              <w:right w:val="single" w:sz="4" w:space="0" w:color="000000"/>
            </w:tcBorders>
            <w:vAlign w:val="center"/>
          </w:tcPr>
          <w:p w14:paraId="5955BAB6"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选择“否”时，下列字段仅保留【附件】（非必填）和【取消原因】（必填）；选择“是”时，出现下列全部字段</w:t>
            </w:r>
          </w:p>
        </w:tc>
        <w:tc>
          <w:tcPr>
            <w:tcW w:w="1005" w:type="dxa"/>
            <w:tcBorders>
              <w:top w:val="single" w:sz="4" w:space="0" w:color="000000"/>
              <w:left w:val="single" w:sz="4" w:space="0" w:color="000000"/>
              <w:bottom w:val="single" w:sz="4" w:space="0" w:color="000000"/>
              <w:right w:val="single" w:sz="4" w:space="0" w:color="000000"/>
            </w:tcBorders>
            <w:vAlign w:val="center"/>
          </w:tcPr>
          <w:p w14:paraId="48E8AAFD"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单选-平铺</w:t>
            </w:r>
          </w:p>
        </w:tc>
      </w:tr>
      <w:tr w:rsidR="00CF6F30" w14:paraId="16BF8FA8"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5F20AF67"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03F5FA88"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项目实际开始时间</w:t>
            </w:r>
          </w:p>
        </w:tc>
        <w:tc>
          <w:tcPr>
            <w:tcW w:w="1515" w:type="dxa"/>
            <w:tcBorders>
              <w:top w:val="single" w:sz="4" w:space="0" w:color="000000"/>
              <w:left w:val="single" w:sz="4" w:space="0" w:color="000000"/>
              <w:bottom w:val="single" w:sz="4" w:space="0" w:color="000000"/>
              <w:right w:val="single" w:sz="4" w:space="0" w:color="000000"/>
            </w:tcBorders>
            <w:vAlign w:val="center"/>
          </w:tcPr>
          <w:p w14:paraId="0E98ED67"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Y</w:t>
            </w:r>
          </w:p>
        </w:tc>
        <w:tc>
          <w:tcPr>
            <w:tcW w:w="3675" w:type="dxa"/>
            <w:tcBorders>
              <w:top w:val="single" w:sz="4" w:space="0" w:color="000000"/>
              <w:left w:val="single" w:sz="4" w:space="0" w:color="000000"/>
              <w:bottom w:val="single" w:sz="4" w:space="0" w:color="000000"/>
              <w:right w:val="single" w:sz="4" w:space="0" w:color="000000"/>
            </w:tcBorders>
            <w:vAlign w:val="center"/>
          </w:tcPr>
          <w:p w14:paraId="1BD85286"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自动带出申请阶段的信息，允许修改；</w:t>
            </w:r>
          </w:p>
        </w:tc>
        <w:tc>
          <w:tcPr>
            <w:tcW w:w="1005" w:type="dxa"/>
            <w:tcBorders>
              <w:top w:val="single" w:sz="4" w:space="0" w:color="000000"/>
              <w:left w:val="single" w:sz="4" w:space="0" w:color="000000"/>
              <w:bottom w:val="single" w:sz="4" w:space="0" w:color="000000"/>
              <w:right w:val="single" w:sz="4" w:space="0" w:color="000000"/>
            </w:tcBorders>
            <w:vAlign w:val="center"/>
          </w:tcPr>
          <w:p w14:paraId="54E2AACE"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时间控件</w:t>
            </w:r>
          </w:p>
        </w:tc>
      </w:tr>
      <w:tr w:rsidR="00CF6F30" w14:paraId="2EC5BE64"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4DF6EC4F"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14D46918"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项目实际结束时间</w:t>
            </w:r>
          </w:p>
        </w:tc>
        <w:tc>
          <w:tcPr>
            <w:tcW w:w="1515" w:type="dxa"/>
            <w:tcBorders>
              <w:top w:val="single" w:sz="4" w:space="0" w:color="000000"/>
              <w:left w:val="single" w:sz="4" w:space="0" w:color="000000"/>
              <w:bottom w:val="single" w:sz="4" w:space="0" w:color="000000"/>
              <w:right w:val="single" w:sz="4" w:space="0" w:color="000000"/>
            </w:tcBorders>
            <w:vAlign w:val="center"/>
          </w:tcPr>
          <w:p w14:paraId="33D081C1"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Y</w:t>
            </w:r>
          </w:p>
        </w:tc>
        <w:tc>
          <w:tcPr>
            <w:tcW w:w="3675" w:type="dxa"/>
            <w:tcBorders>
              <w:top w:val="single" w:sz="4" w:space="0" w:color="000000"/>
              <w:left w:val="single" w:sz="4" w:space="0" w:color="000000"/>
              <w:bottom w:val="single" w:sz="4" w:space="0" w:color="000000"/>
              <w:right w:val="single" w:sz="4" w:space="0" w:color="000000"/>
            </w:tcBorders>
            <w:vAlign w:val="center"/>
          </w:tcPr>
          <w:p w14:paraId="610EA041"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自动带出申请阶段的信息，允许修改；</w:t>
            </w:r>
          </w:p>
        </w:tc>
        <w:tc>
          <w:tcPr>
            <w:tcW w:w="1005" w:type="dxa"/>
            <w:tcBorders>
              <w:top w:val="single" w:sz="4" w:space="0" w:color="000000"/>
              <w:left w:val="single" w:sz="4" w:space="0" w:color="000000"/>
              <w:bottom w:val="single" w:sz="4" w:space="0" w:color="000000"/>
              <w:right w:val="single" w:sz="4" w:space="0" w:color="000000"/>
            </w:tcBorders>
            <w:vAlign w:val="center"/>
          </w:tcPr>
          <w:p w14:paraId="0926C0F9"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时间控件</w:t>
            </w:r>
          </w:p>
        </w:tc>
      </w:tr>
      <w:tr w:rsidR="00CF6F30" w14:paraId="1AD2DF1A"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7325C310"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0AB93A9F"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子项目计划场次</w:t>
            </w:r>
          </w:p>
        </w:tc>
        <w:tc>
          <w:tcPr>
            <w:tcW w:w="1515" w:type="dxa"/>
            <w:tcBorders>
              <w:top w:val="single" w:sz="4" w:space="0" w:color="000000"/>
              <w:left w:val="single" w:sz="4" w:space="0" w:color="000000"/>
              <w:bottom w:val="single" w:sz="4" w:space="0" w:color="000000"/>
              <w:right w:val="single" w:sz="4" w:space="0" w:color="000000"/>
            </w:tcBorders>
            <w:vAlign w:val="center"/>
          </w:tcPr>
          <w:p w14:paraId="7F0A9856"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w:t>
            </w:r>
          </w:p>
        </w:tc>
        <w:tc>
          <w:tcPr>
            <w:tcW w:w="3675" w:type="dxa"/>
            <w:tcBorders>
              <w:top w:val="single" w:sz="4" w:space="0" w:color="000000"/>
              <w:left w:val="single" w:sz="4" w:space="0" w:color="000000"/>
              <w:bottom w:val="single" w:sz="4" w:space="0" w:color="000000"/>
              <w:right w:val="single" w:sz="4" w:space="0" w:color="000000"/>
            </w:tcBorders>
            <w:vAlign w:val="center"/>
          </w:tcPr>
          <w:p w14:paraId="54830C62"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不可编辑，仅展示，子项目计划场次=计划执行场次合计</w:t>
            </w:r>
          </w:p>
        </w:tc>
        <w:tc>
          <w:tcPr>
            <w:tcW w:w="1005" w:type="dxa"/>
            <w:tcBorders>
              <w:top w:val="single" w:sz="4" w:space="0" w:color="000000"/>
              <w:left w:val="single" w:sz="4" w:space="0" w:color="000000"/>
              <w:bottom w:val="single" w:sz="4" w:space="0" w:color="000000"/>
              <w:right w:val="single" w:sz="4" w:space="0" w:color="000000"/>
            </w:tcBorders>
            <w:vAlign w:val="center"/>
          </w:tcPr>
          <w:p w14:paraId="427EF03B"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数字控件</w:t>
            </w:r>
          </w:p>
        </w:tc>
      </w:tr>
      <w:tr w:rsidR="00CF6F30" w14:paraId="017823AE"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26C5AFDB"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08F81C02"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子项目已申请场次</w:t>
            </w:r>
          </w:p>
        </w:tc>
        <w:tc>
          <w:tcPr>
            <w:tcW w:w="1515" w:type="dxa"/>
            <w:tcBorders>
              <w:top w:val="single" w:sz="4" w:space="0" w:color="000000"/>
              <w:left w:val="single" w:sz="4" w:space="0" w:color="000000"/>
              <w:bottom w:val="single" w:sz="4" w:space="0" w:color="000000"/>
              <w:right w:val="single" w:sz="4" w:space="0" w:color="000000"/>
            </w:tcBorders>
            <w:vAlign w:val="center"/>
          </w:tcPr>
          <w:p w14:paraId="31573C17"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w:t>
            </w:r>
          </w:p>
        </w:tc>
        <w:tc>
          <w:tcPr>
            <w:tcW w:w="3675" w:type="dxa"/>
            <w:tcBorders>
              <w:top w:val="single" w:sz="4" w:space="0" w:color="000000"/>
              <w:left w:val="single" w:sz="4" w:space="0" w:color="000000"/>
              <w:bottom w:val="single" w:sz="4" w:space="0" w:color="000000"/>
              <w:right w:val="single" w:sz="4" w:space="0" w:color="000000"/>
            </w:tcBorders>
            <w:vAlign w:val="center"/>
          </w:tcPr>
          <w:p w14:paraId="7AA8FD24"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不可编辑，仅展示，子项目已申请场次=已申请场次合计</w:t>
            </w:r>
          </w:p>
        </w:tc>
        <w:tc>
          <w:tcPr>
            <w:tcW w:w="1005" w:type="dxa"/>
            <w:tcBorders>
              <w:top w:val="single" w:sz="4" w:space="0" w:color="000000"/>
              <w:left w:val="single" w:sz="4" w:space="0" w:color="000000"/>
              <w:bottom w:val="single" w:sz="4" w:space="0" w:color="000000"/>
              <w:right w:val="single" w:sz="4" w:space="0" w:color="000000"/>
            </w:tcBorders>
            <w:vAlign w:val="center"/>
          </w:tcPr>
          <w:p w14:paraId="40045686"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数字控件</w:t>
            </w:r>
          </w:p>
        </w:tc>
      </w:tr>
      <w:tr w:rsidR="00CF6F30" w14:paraId="55786E83"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78FD8B3F"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31D3E334"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子项目已完成场次</w:t>
            </w:r>
          </w:p>
        </w:tc>
        <w:tc>
          <w:tcPr>
            <w:tcW w:w="1515" w:type="dxa"/>
            <w:tcBorders>
              <w:top w:val="single" w:sz="4" w:space="0" w:color="000000"/>
              <w:left w:val="single" w:sz="4" w:space="0" w:color="000000"/>
              <w:bottom w:val="single" w:sz="4" w:space="0" w:color="000000"/>
              <w:right w:val="single" w:sz="4" w:space="0" w:color="000000"/>
            </w:tcBorders>
            <w:vAlign w:val="center"/>
          </w:tcPr>
          <w:p w14:paraId="28C015E3"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w:t>
            </w:r>
          </w:p>
        </w:tc>
        <w:tc>
          <w:tcPr>
            <w:tcW w:w="3675" w:type="dxa"/>
            <w:tcBorders>
              <w:top w:val="single" w:sz="4" w:space="0" w:color="000000"/>
              <w:left w:val="single" w:sz="4" w:space="0" w:color="000000"/>
              <w:bottom w:val="single" w:sz="4" w:space="0" w:color="000000"/>
              <w:right w:val="single" w:sz="4" w:space="0" w:color="000000"/>
            </w:tcBorders>
            <w:vAlign w:val="center"/>
          </w:tcPr>
          <w:p w14:paraId="6C1470B1"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不可编辑，仅展示，子项目已完成场次=项目执行情况</w:t>
            </w:r>
            <w:proofErr w:type="gramStart"/>
            <w:r>
              <w:rPr>
                <w:rFonts w:ascii="Microsoft YaHei" w:eastAsia="Microsoft YaHei" w:hAnsi="Microsoft YaHei" w:cs="Microsoft YaHei" w:hint="eastAsia"/>
                <w:color w:val="000000"/>
                <w:kern w:val="0"/>
                <w:sz w:val="20"/>
                <w:szCs w:val="20"/>
              </w:rPr>
              <w:t>中项目</w:t>
            </w:r>
            <w:proofErr w:type="gramEnd"/>
            <w:r>
              <w:rPr>
                <w:rFonts w:ascii="Microsoft YaHei" w:eastAsia="Microsoft YaHei" w:hAnsi="Microsoft YaHei" w:cs="Microsoft YaHei" w:hint="eastAsia"/>
                <w:color w:val="000000"/>
                <w:kern w:val="0"/>
                <w:sz w:val="20"/>
                <w:szCs w:val="20"/>
              </w:rPr>
              <w:t>状态为已完成的项目场次</w:t>
            </w:r>
          </w:p>
        </w:tc>
        <w:tc>
          <w:tcPr>
            <w:tcW w:w="1005" w:type="dxa"/>
            <w:tcBorders>
              <w:top w:val="single" w:sz="4" w:space="0" w:color="000000"/>
              <w:left w:val="single" w:sz="4" w:space="0" w:color="000000"/>
              <w:bottom w:val="single" w:sz="4" w:space="0" w:color="000000"/>
              <w:right w:val="single" w:sz="4" w:space="0" w:color="000000"/>
            </w:tcBorders>
            <w:vAlign w:val="center"/>
          </w:tcPr>
          <w:p w14:paraId="67341E39"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数字控件</w:t>
            </w:r>
          </w:p>
        </w:tc>
      </w:tr>
      <w:tr w:rsidR="00CF6F30" w14:paraId="52C85A35"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08347075"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5ECAFC50"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项目支持文件</w:t>
            </w:r>
          </w:p>
        </w:tc>
        <w:tc>
          <w:tcPr>
            <w:tcW w:w="1515" w:type="dxa"/>
            <w:tcBorders>
              <w:top w:val="single" w:sz="4" w:space="0" w:color="000000"/>
              <w:left w:val="single" w:sz="4" w:space="0" w:color="000000"/>
              <w:bottom w:val="single" w:sz="4" w:space="0" w:color="000000"/>
              <w:right w:val="single" w:sz="4" w:space="0" w:color="000000"/>
            </w:tcBorders>
            <w:vAlign w:val="center"/>
          </w:tcPr>
          <w:p w14:paraId="2C3E71AA"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N</w:t>
            </w:r>
          </w:p>
        </w:tc>
        <w:tc>
          <w:tcPr>
            <w:tcW w:w="3675" w:type="dxa"/>
            <w:tcBorders>
              <w:top w:val="single" w:sz="4" w:space="0" w:color="000000"/>
              <w:left w:val="single" w:sz="4" w:space="0" w:color="000000"/>
              <w:bottom w:val="single" w:sz="4" w:space="0" w:color="000000"/>
              <w:right w:val="single" w:sz="4" w:space="0" w:color="000000"/>
            </w:tcBorders>
            <w:vAlign w:val="center"/>
          </w:tcPr>
          <w:p w14:paraId="729B501C"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需提示“若有更新请上传”，支持多个文件上传</w:t>
            </w:r>
          </w:p>
        </w:tc>
        <w:tc>
          <w:tcPr>
            <w:tcW w:w="1005" w:type="dxa"/>
            <w:tcBorders>
              <w:top w:val="single" w:sz="4" w:space="0" w:color="000000"/>
              <w:left w:val="single" w:sz="4" w:space="0" w:color="000000"/>
              <w:bottom w:val="single" w:sz="4" w:space="0" w:color="000000"/>
              <w:right w:val="single" w:sz="4" w:space="0" w:color="000000"/>
            </w:tcBorders>
            <w:vAlign w:val="center"/>
          </w:tcPr>
          <w:p w14:paraId="4B5D3BB5"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附件</w:t>
            </w:r>
          </w:p>
        </w:tc>
      </w:tr>
      <w:tr w:rsidR="00CF6F30" w14:paraId="4114F1B6"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6B3979B8"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16FF7937"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项目照片</w:t>
            </w:r>
          </w:p>
        </w:tc>
        <w:tc>
          <w:tcPr>
            <w:tcW w:w="1515" w:type="dxa"/>
            <w:tcBorders>
              <w:top w:val="single" w:sz="4" w:space="0" w:color="000000"/>
              <w:left w:val="single" w:sz="4" w:space="0" w:color="000000"/>
              <w:bottom w:val="single" w:sz="4" w:space="0" w:color="000000"/>
              <w:right w:val="single" w:sz="4" w:space="0" w:color="000000"/>
            </w:tcBorders>
            <w:vAlign w:val="center"/>
          </w:tcPr>
          <w:p w14:paraId="61D9DFB6"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Y</w:t>
            </w:r>
          </w:p>
        </w:tc>
        <w:tc>
          <w:tcPr>
            <w:tcW w:w="3675" w:type="dxa"/>
            <w:tcBorders>
              <w:top w:val="single" w:sz="4" w:space="0" w:color="000000"/>
              <w:left w:val="single" w:sz="4" w:space="0" w:color="000000"/>
              <w:bottom w:val="single" w:sz="4" w:space="0" w:color="000000"/>
              <w:right w:val="single" w:sz="4" w:space="0" w:color="000000"/>
            </w:tcBorders>
            <w:vAlign w:val="center"/>
          </w:tcPr>
          <w:p w14:paraId="7E6833D0"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1）照片数据来源于项目执行过程中所上传的项目照片，可预览、可下载（预览、</w:t>
            </w:r>
            <w:proofErr w:type="gramStart"/>
            <w:r>
              <w:rPr>
                <w:rFonts w:ascii="Microsoft YaHei" w:eastAsia="Microsoft YaHei" w:hAnsi="Microsoft YaHei" w:cs="Microsoft YaHei" w:hint="eastAsia"/>
                <w:color w:val="000000"/>
                <w:kern w:val="0"/>
                <w:sz w:val="20"/>
                <w:szCs w:val="20"/>
              </w:rPr>
              <w:t>下载带</w:t>
            </w:r>
            <w:proofErr w:type="gramEnd"/>
            <w:r>
              <w:rPr>
                <w:rFonts w:ascii="Microsoft YaHei" w:eastAsia="Microsoft YaHei" w:hAnsi="Microsoft YaHei" w:cs="Microsoft YaHei" w:hint="eastAsia"/>
                <w:color w:val="000000"/>
                <w:kern w:val="0"/>
                <w:sz w:val="20"/>
                <w:szCs w:val="20"/>
              </w:rPr>
              <w:t>水印）、不可删除；</w:t>
            </w:r>
            <w:r>
              <w:rPr>
                <w:rFonts w:ascii="Microsoft YaHei" w:eastAsia="Microsoft YaHei" w:hAnsi="Microsoft YaHei" w:cs="Microsoft YaHei" w:hint="eastAsia"/>
                <w:color w:val="000000"/>
                <w:kern w:val="0"/>
                <w:sz w:val="20"/>
                <w:szCs w:val="20"/>
              </w:rPr>
              <w:br/>
              <w:t>2）若无照片显示，则显示空白区域；</w:t>
            </w:r>
          </w:p>
        </w:tc>
        <w:tc>
          <w:tcPr>
            <w:tcW w:w="1005" w:type="dxa"/>
            <w:tcBorders>
              <w:top w:val="single" w:sz="4" w:space="0" w:color="000000"/>
              <w:left w:val="single" w:sz="4" w:space="0" w:color="000000"/>
              <w:bottom w:val="single" w:sz="4" w:space="0" w:color="000000"/>
              <w:right w:val="single" w:sz="4" w:space="0" w:color="000000"/>
            </w:tcBorders>
            <w:vAlign w:val="center"/>
          </w:tcPr>
          <w:p w14:paraId="7E98A593"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附件</w:t>
            </w:r>
          </w:p>
        </w:tc>
      </w:tr>
      <w:tr w:rsidR="00CF6F30" w14:paraId="4A557414"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5B89AFF4"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4C2FFF81"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权益回报照片</w:t>
            </w:r>
          </w:p>
        </w:tc>
        <w:tc>
          <w:tcPr>
            <w:tcW w:w="1515" w:type="dxa"/>
            <w:tcBorders>
              <w:top w:val="single" w:sz="4" w:space="0" w:color="000000"/>
              <w:left w:val="single" w:sz="4" w:space="0" w:color="000000"/>
              <w:bottom w:val="single" w:sz="4" w:space="0" w:color="000000"/>
              <w:right w:val="single" w:sz="4" w:space="0" w:color="000000"/>
            </w:tcBorders>
            <w:vAlign w:val="center"/>
          </w:tcPr>
          <w:p w14:paraId="6869C5DD"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Y</w:t>
            </w:r>
          </w:p>
        </w:tc>
        <w:tc>
          <w:tcPr>
            <w:tcW w:w="3675" w:type="dxa"/>
            <w:tcBorders>
              <w:top w:val="single" w:sz="4" w:space="0" w:color="000000"/>
              <w:left w:val="single" w:sz="4" w:space="0" w:color="000000"/>
              <w:bottom w:val="single" w:sz="4" w:space="0" w:color="000000"/>
              <w:right w:val="single" w:sz="4" w:space="0" w:color="000000"/>
            </w:tcBorders>
            <w:vAlign w:val="center"/>
          </w:tcPr>
          <w:p w14:paraId="3CD88C7F"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1）照片数据来源于项目执行过程中所上传的权益回报照片，可预览、可下载（预览、</w:t>
            </w:r>
            <w:proofErr w:type="gramStart"/>
            <w:r>
              <w:rPr>
                <w:rFonts w:ascii="Microsoft YaHei" w:eastAsia="Microsoft YaHei" w:hAnsi="Microsoft YaHei" w:cs="Microsoft YaHei" w:hint="eastAsia"/>
                <w:color w:val="000000"/>
                <w:kern w:val="0"/>
                <w:sz w:val="20"/>
                <w:szCs w:val="20"/>
              </w:rPr>
              <w:t>下载带</w:t>
            </w:r>
            <w:proofErr w:type="gramEnd"/>
            <w:r>
              <w:rPr>
                <w:rFonts w:ascii="Microsoft YaHei" w:eastAsia="Microsoft YaHei" w:hAnsi="Microsoft YaHei" w:cs="Microsoft YaHei" w:hint="eastAsia"/>
                <w:color w:val="000000"/>
                <w:kern w:val="0"/>
                <w:sz w:val="20"/>
                <w:szCs w:val="20"/>
              </w:rPr>
              <w:t>水印）、不可删除；</w:t>
            </w:r>
            <w:r>
              <w:rPr>
                <w:rFonts w:ascii="Microsoft YaHei" w:eastAsia="Microsoft YaHei" w:hAnsi="Microsoft YaHei" w:cs="Microsoft YaHei" w:hint="eastAsia"/>
                <w:color w:val="000000"/>
                <w:kern w:val="0"/>
                <w:sz w:val="20"/>
                <w:szCs w:val="20"/>
              </w:rPr>
              <w:br/>
              <w:t>2）若无照片显示，则显示空白区域；</w:t>
            </w:r>
          </w:p>
        </w:tc>
        <w:tc>
          <w:tcPr>
            <w:tcW w:w="1005" w:type="dxa"/>
            <w:tcBorders>
              <w:top w:val="single" w:sz="4" w:space="0" w:color="000000"/>
              <w:left w:val="single" w:sz="4" w:space="0" w:color="000000"/>
              <w:bottom w:val="single" w:sz="4" w:space="0" w:color="000000"/>
              <w:right w:val="single" w:sz="4" w:space="0" w:color="000000"/>
            </w:tcBorders>
            <w:vAlign w:val="center"/>
          </w:tcPr>
          <w:p w14:paraId="5A92BC7A"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附件</w:t>
            </w:r>
          </w:p>
        </w:tc>
      </w:tr>
      <w:tr w:rsidR="00CF6F30" w14:paraId="3A606687"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4B530259"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4A8DFD6D"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项目补充照片</w:t>
            </w:r>
          </w:p>
        </w:tc>
        <w:tc>
          <w:tcPr>
            <w:tcW w:w="1515" w:type="dxa"/>
            <w:tcBorders>
              <w:top w:val="single" w:sz="4" w:space="0" w:color="000000"/>
              <w:left w:val="single" w:sz="4" w:space="0" w:color="000000"/>
              <w:bottom w:val="single" w:sz="4" w:space="0" w:color="000000"/>
              <w:right w:val="single" w:sz="4" w:space="0" w:color="000000"/>
            </w:tcBorders>
            <w:vAlign w:val="center"/>
          </w:tcPr>
          <w:p w14:paraId="44402A6B"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Y/N</w:t>
            </w:r>
          </w:p>
        </w:tc>
        <w:tc>
          <w:tcPr>
            <w:tcW w:w="3675" w:type="dxa"/>
            <w:tcBorders>
              <w:top w:val="single" w:sz="4" w:space="0" w:color="000000"/>
              <w:left w:val="single" w:sz="4" w:space="0" w:color="000000"/>
              <w:bottom w:val="single" w:sz="4" w:space="0" w:color="000000"/>
              <w:right w:val="single" w:sz="4" w:space="0" w:color="000000"/>
            </w:tcBorders>
            <w:vAlign w:val="center"/>
          </w:tcPr>
          <w:p w14:paraId="6CA83352"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1）可以从本地上传会后补充照片；</w:t>
            </w:r>
            <w:r>
              <w:rPr>
                <w:rFonts w:ascii="Microsoft YaHei" w:eastAsia="Microsoft YaHei" w:hAnsi="Microsoft YaHei" w:cs="Microsoft YaHei" w:hint="eastAsia"/>
                <w:color w:val="000000"/>
                <w:kern w:val="0"/>
                <w:sz w:val="20"/>
                <w:szCs w:val="20"/>
              </w:rPr>
              <w:br/>
            </w:r>
            <w:r>
              <w:rPr>
                <w:rFonts w:ascii="Microsoft YaHei" w:eastAsia="Microsoft YaHei" w:hAnsi="Microsoft YaHei" w:cs="Microsoft YaHei" w:hint="eastAsia"/>
                <w:color w:val="000000"/>
                <w:kern w:val="0"/>
                <w:sz w:val="20"/>
                <w:szCs w:val="20"/>
              </w:rPr>
              <w:lastRenderedPageBreak/>
              <w:t>2）当“项目照片”存在照片时，非必填；</w:t>
            </w:r>
            <w:r>
              <w:rPr>
                <w:rFonts w:ascii="Microsoft YaHei" w:eastAsia="Microsoft YaHei" w:hAnsi="Microsoft YaHei" w:cs="Microsoft YaHei" w:hint="eastAsia"/>
                <w:color w:val="000000"/>
                <w:kern w:val="0"/>
                <w:sz w:val="20"/>
                <w:szCs w:val="20"/>
              </w:rPr>
              <w:br/>
              <w:t>3）当“项目照片”不存在照片时，必填。</w:t>
            </w:r>
            <w:r>
              <w:rPr>
                <w:rFonts w:ascii="Microsoft YaHei" w:eastAsia="Microsoft YaHei" w:hAnsi="Microsoft YaHei" w:cs="Microsoft YaHei" w:hint="eastAsia"/>
                <w:color w:val="000000"/>
                <w:kern w:val="0"/>
                <w:sz w:val="20"/>
                <w:szCs w:val="20"/>
              </w:rPr>
              <w:br/>
              <w:t>4）展示提示: 只有下列类型的照片文件才可以被上传：gif、jpeg、jpg、</w:t>
            </w:r>
            <w:proofErr w:type="spellStart"/>
            <w:r>
              <w:rPr>
                <w:rFonts w:ascii="Microsoft YaHei" w:eastAsia="Microsoft YaHei" w:hAnsi="Microsoft YaHei" w:cs="Microsoft YaHei" w:hint="eastAsia"/>
                <w:color w:val="000000"/>
                <w:kern w:val="0"/>
                <w:sz w:val="20"/>
                <w:szCs w:val="20"/>
              </w:rPr>
              <w:t>png</w:t>
            </w:r>
            <w:proofErr w:type="spellEnd"/>
            <w:r>
              <w:rPr>
                <w:rFonts w:ascii="Microsoft YaHei" w:eastAsia="Microsoft YaHei" w:hAnsi="Microsoft YaHei" w:cs="Microsoft YaHei" w:hint="eastAsia"/>
                <w:color w:val="000000"/>
                <w:kern w:val="0"/>
                <w:sz w:val="20"/>
                <w:szCs w:val="20"/>
              </w:rPr>
              <w:t>，最大20M</w:t>
            </w:r>
            <w:r>
              <w:rPr>
                <w:rFonts w:ascii="Microsoft YaHei" w:eastAsia="Microsoft YaHei" w:hAnsi="Microsoft YaHei" w:cs="Microsoft YaHei" w:hint="eastAsia"/>
                <w:color w:val="000000"/>
                <w:kern w:val="0"/>
                <w:sz w:val="20"/>
                <w:szCs w:val="20"/>
              </w:rPr>
              <w:br/>
              <w:t>5）上传不带水印，不可预览、可下载（下载不带水印）、可删除；</w:t>
            </w:r>
          </w:p>
        </w:tc>
        <w:tc>
          <w:tcPr>
            <w:tcW w:w="1005" w:type="dxa"/>
            <w:tcBorders>
              <w:top w:val="single" w:sz="4" w:space="0" w:color="000000"/>
              <w:left w:val="single" w:sz="4" w:space="0" w:color="000000"/>
              <w:bottom w:val="single" w:sz="4" w:space="0" w:color="000000"/>
              <w:right w:val="single" w:sz="4" w:space="0" w:color="000000"/>
            </w:tcBorders>
            <w:vAlign w:val="center"/>
          </w:tcPr>
          <w:p w14:paraId="0BC5B293"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lastRenderedPageBreak/>
              <w:t>附件</w:t>
            </w:r>
          </w:p>
        </w:tc>
      </w:tr>
      <w:tr w:rsidR="00CF6F30" w14:paraId="566E0966"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1F4A1A91"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78E9F820"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其他附件</w:t>
            </w:r>
          </w:p>
        </w:tc>
        <w:tc>
          <w:tcPr>
            <w:tcW w:w="1515" w:type="dxa"/>
            <w:tcBorders>
              <w:top w:val="single" w:sz="4" w:space="0" w:color="000000"/>
              <w:left w:val="single" w:sz="4" w:space="0" w:color="000000"/>
              <w:bottom w:val="single" w:sz="4" w:space="0" w:color="000000"/>
              <w:right w:val="single" w:sz="4" w:space="0" w:color="000000"/>
            </w:tcBorders>
            <w:vAlign w:val="center"/>
          </w:tcPr>
          <w:p w14:paraId="42E0E075"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N</w:t>
            </w:r>
          </w:p>
        </w:tc>
        <w:tc>
          <w:tcPr>
            <w:tcW w:w="3675" w:type="dxa"/>
            <w:tcBorders>
              <w:top w:val="single" w:sz="4" w:space="0" w:color="000000"/>
              <w:left w:val="single" w:sz="4" w:space="0" w:color="000000"/>
              <w:bottom w:val="single" w:sz="4" w:space="0" w:color="000000"/>
              <w:right w:val="single" w:sz="4" w:space="0" w:color="000000"/>
            </w:tcBorders>
            <w:vAlign w:val="center"/>
          </w:tcPr>
          <w:p w14:paraId="480FB3A8" w14:textId="77777777" w:rsidR="00CF6F30" w:rsidRDefault="00CF6F30">
            <w:pPr>
              <w:jc w:val="center"/>
              <w:rPr>
                <w:rFonts w:ascii="Microsoft YaHei" w:eastAsia="Microsoft YaHei" w:hAnsi="Microsoft YaHei" w:cs="Microsoft YaHei" w:hint="eastAsia"/>
                <w:color w:val="000000"/>
                <w:kern w:val="0"/>
                <w:sz w:val="20"/>
                <w:szCs w:val="20"/>
              </w:rPr>
            </w:pPr>
          </w:p>
        </w:tc>
        <w:tc>
          <w:tcPr>
            <w:tcW w:w="1005" w:type="dxa"/>
            <w:tcBorders>
              <w:top w:val="single" w:sz="4" w:space="0" w:color="000000"/>
              <w:left w:val="single" w:sz="4" w:space="0" w:color="000000"/>
              <w:bottom w:val="single" w:sz="4" w:space="0" w:color="000000"/>
              <w:right w:val="single" w:sz="4" w:space="0" w:color="000000"/>
            </w:tcBorders>
            <w:vAlign w:val="center"/>
          </w:tcPr>
          <w:p w14:paraId="1D6C14FE"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附件</w:t>
            </w:r>
          </w:p>
        </w:tc>
      </w:tr>
      <w:tr w:rsidR="00CF6F30" w14:paraId="79F3212C"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vAlign w:val="center"/>
          </w:tcPr>
          <w:p w14:paraId="566B5F93" w14:textId="77777777" w:rsidR="00CF6F30" w:rsidRDefault="00CF6F30">
            <w:pPr>
              <w:rPr>
                <w:rFonts w:ascii="Microsoft YaHei" w:eastAsia="Microsoft YaHei" w:hAnsi="Microsoft YaHei" w:cs="Microsoft YaHei" w:hint="eastAsia"/>
                <w:color w:val="000000"/>
                <w:kern w:val="0"/>
                <w:sz w:val="20"/>
                <w:szCs w:val="20"/>
              </w:rPr>
            </w:pPr>
          </w:p>
        </w:tc>
        <w:tc>
          <w:tcPr>
            <w:tcW w:w="1560" w:type="dxa"/>
            <w:tcBorders>
              <w:top w:val="single" w:sz="4" w:space="0" w:color="000000"/>
              <w:left w:val="single" w:sz="4" w:space="0" w:color="000000"/>
              <w:bottom w:val="single" w:sz="4" w:space="0" w:color="000000"/>
              <w:right w:val="single" w:sz="4" w:space="0" w:color="000000"/>
            </w:tcBorders>
            <w:vAlign w:val="center"/>
          </w:tcPr>
          <w:p w14:paraId="703E7C37"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备注</w:t>
            </w:r>
          </w:p>
        </w:tc>
        <w:tc>
          <w:tcPr>
            <w:tcW w:w="1515" w:type="dxa"/>
            <w:tcBorders>
              <w:top w:val="single" w:sz="4" w:space="0" w:color="000000"/>
              <w:left w:val="single" w:sz="4" w:space="0" w:color="000000"/>
              <w:bottom w:val="single" w:sz="4" w:space="0" w:color="000000"/>
              <w:right w:val="single" w:sz="4" w:space="0" w:color="000000"/>
            </w:tcBorders>
            <w:vAlign w:val="center"/>
          </w:tcPr>
          <w:p w14:paraId="283046D0" w14:textId="77777777" w:rsidR="00CF6F30" w:rsidRDefault="00F0093C">
            <w:pPr>
              <w:jc w:val="cente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Y/N</w:t>
            </w:r>
          </w:p>
        </w:tc>
        <w:tc>
          <w:tcPr>
            <w:tcW w:w="3675" w:type="dxa"/>
            <w:tcBorders>
              <w:top w:val="single" w:sz="4" w:space="0" w:color="000000"/>
              <w:left w:val="single" w:sz="4" w:space="0" w:color="000000"/>
              <w:bottom w:val="single" w:sz="4" w:space="0" w:color="000000"/>
              <w:right w:val="single" w:sz="4" w:space="0" w:color="000000"/>
            </w:tcBorders>
            <w:vAlign w:val="center"/>
          </w:tcPr>
          <w:p w14:paraId="5F1964B7"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会后补充照片必须填写备注</w:t>
            </w:r>
          </w:p>
        </w:tc>
        <w:tc>
          <w:tcPr>
            <w:tcW w:w="1005" w:type="dxa"/>
            <w:tcBorders>
              <w:top w:val="single" w:sz="4" w:space="0" w:color="000000"/>
              <w:left w:val="single" w:sz="4" w:space="0" w:color="000000"/>
              <w:bottom w:val="single" w:sz="4" w:space="0" w:color="000000"/>
              <w:right w:val="single" w:sz="4" w:space="0" w:color="000000"/>
            </w:tcBorders>
            <w:vAlign w:val="center"/>
          </w:tcPr>
          <w:p w14:paraId="6C39A16F" w14:textId="77777777" w:rsidR="00CF6F30" w:rsidRDefault="00F0093C">
            <w:pPr>
              <w:rPr>
                <w:rFonts w:ascii="Microsoft YaHei" w:eastAsia="Microsoft YaHei" w:hAnsi="Microsoft YaHei" w:cs="Microsoft YaHei" w:hint="eastAsia"/>
                <w:color w:val="000000"/>
                <w:kern w:val="0"/>
                <w:sz w:val="20"/>
                <w:szCs w:val="20"/>
              </w:rPr>
            </w:pPr>
            <w:r>
              <w:rPr>
                <w:rFonts w:ascii="Microsoft YaHei" w:eastAsia="Microsoft YaHei" w:hAnsi="Microsoft YaHei" w:cs="Microsoft YaHei" w:hint="eastAsia"/>
                <w:color w:val="000000"/>
                <w:kern w:val="0"/>
                <w:sz w:val="20"/>
                <w:szCs w:val="20"/>
              </w:rPr>
              <w:t>文本录入</w:t>
            </w:r>
          </w:p>
        </w:tc>
      </w:tr>
    </w:tbl>
    <w:p w14:paraId="7F4C8CF1" w14:textId="77777777" w:rsidR="00CF6F30" w:rsidRDefault="00CF6F30">
      <w:pPr>
        <w:tabs>
          <w:tab w:val="left" w:pos="420"/>
        </w:tabs>
        <w:rPr>
          <w:rFonts w:ascii="Microsoft YaHei" w:eastAsia="Microsoft YaHei" w:hAnsi="Microsoft YaHei" w:cs="Microsoft YaHei" w:hint="eastAsia"/>
        </w:rPr>
      </w:pPr>
    </w:p>
    <w:p w14:paraId="36C7F269"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5.5.2主项目结算-对公结算</w:t>
      </w:r>
    </w:p>
    <w:p w14:paraId="34569A64" w14:textId="77777777" w:rsidR="00CF6F30" w:rsidRDefault="00F0093C">
      <w:pPr>
        <w:numPr>
          <w:ilvl w:val="0"/>
          <w:numId w:val="71"/>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用户</w:t>
      </w:r>
      <w:proofErr w:type="gramStart"/>
      <w:r>
        <w:rPr>
          <w:rFonts w:ascii="Microsoft YaHei" w:eastAsia="Microsoft YaHei" w:hAnsi="Microsoft YaHei" w:cs="Microsoft YaHei" w:hint="eastAsia"/>
        </w:rPr>
        <w:t>在云简中</w:t>
      </w:r>
      <w:proofErr w:type="gramEnd"/>
      <w:r>
        <w:rPr>
          <w:rFonts w:ascii="Microsoft YaHei" w:eastAsia="Microsoft YaHei" w:hAnsi="Microsoft YaHei" w:cs="Microsoft YaHei" w:hint="eastAsia"/>
        </w:rPr>
        <w:t>发起对公结算，关联会议信息。</w:t>
      </w:r>
      <w:proofErr w:type="gramStart"/>
      <w:r>
        <w:rPr>
          <w:rFonts w:ascii="Microsoft YaHei" w:eastAsia="Microsoft YaHei" w:hAnsi="Microsoft YaHei" w:cs="Microsoft YaHei" w:hint="eastAsia"/>
        </w:rPr>
        <w:t>由云简回传</w:t>
      </w:r>
      <w:proofErr w:type="gramEnd"/>
      <w:r>
        <w:rPr>
          <w:rFonts w:ascii="Microsoft YaHei" w:eastAsia="Microsoft YaHei" w:hAnsi="Microsoft YaHei" w:cs="Microsoft YaHei" w:hint="eastAsia"/>
        </w:rPr>
        <w:t>对公结算信息到EMS中。对公结算结果展示回传到系统的结算单号、第三方机构名称、第三方机构编码、结算金额、付款状态、付款时间等。</w:t>
      </w:r>
    </w:p>
    <w:p w14:paraId="796DBA4D"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5.5.3主项目结算-确认项目结算</w:t>
      </w:r>
    </w:p>
    <w:p w14:paraId="01912339" w14:textId="77777777" w:rsidR="00CF6F30" w:rsidRDefault="00F0093C">
      <w:pPr>
        <w:numPr>
          <w:ilvl w:val="0"/>
          <w:numId w:val="72"/>
        </w:numPr>
        <w:tabs>
          <w:tab w:val="left" w:pos="420"/>
        </w:tabs>
        <w:rPr>
          <w:rFonts w:ascii="Microsoft YaHei" w:eastAsia="Microsoft YaHei" w:hAnsi="Microsoft YaHei" w:cs="Microsoft YaHei" w:hint="eastAsia"/>
        </w:rPr>
      </w:pPr>
      <w:r>
        <w:rPr>
          <w:rFonts w:ascii="Microsoft YaHei" w:eastAsia="Microsoft YaHei" w:hAnsi="Microsoft YaHei" w:cs="Microsoft YaHei" w:hint="eastAsia"/>
        </w:rPr>
        <w:t>确认项目实际信息，点击确认结算完成，即可完成最终结会，此时会议状态变为“已完成”。</w:t>
      </w:r>
    </w:p>
    <w:p w14:paraId="3800EFF0" w14:textId="77777777" w:rsidR="00CF6F30" w:rsidRDefault="00CF6F30">
      <w:pPr>
        <w:tabs>
          <w:tab w:val="left" w:pos="420"/>
        </w:tabs>
        <w:rPr>
          <w:rFonts w:ascii="Microsoft YaHei" w:eastAsia="Microsoft YaHei" w:hAnsi="Microsoft YaHei" w:cs="Microsoft YaHei" w:hint="eastAsia"/>
        </w:rPr>
      </w:pPr>
    </w:p>
    <w:p w14:paraId="1701A6CE" w14:textId="77777777" w:rsidR="00CF6F30" w:rsidRDefault="00F0093C">
      <w:pPr>
        <w:pStyle w:val="2"/>
        <w:spacing w:beforeLines="50" w:before="120" w:afterLines="50" w:after="120"/>
        <w:rPr>
          <w:rFonts w:ascii="Microsoft YaHei" w:eastAsia="Microsoft YaHei" w:hAnsi="Microsoft YaHei" w:cs="Microsoft YaHei" w:hint="eastAsia"/>
          <w:sz w:val="24"/>
          <w:lang w:val="en-US"/>
        </w:rPr>
      </w:pPr>
      <w:bookmarkStart w:id="430" w:name="_Toc811604202"/>
      <w:bookmarkStart w:id="431" w:name="_Toc1964158490"/>
      <w:bookmarkStart w:id="432" w:name="_Toc953345110"/>
      <w:r>
        <w:rPr>
          <w:rFonts w:ascii="Microsoft YaHei" w:eastAsia="Microsoft YaHei" w:hAnsi="Microsoft YaHei" w:cs="Microsoft YaHei" w:hint="eastAsia"/>
          <w:sz w:val="24"/>
          <w:lang w:val="en-US"/>
        </w:rPr>
        <w:t>6</w:t>
      </w:r>
      <w:proofErr w:type="gramStart"/>
      <w:r>
        <w:rPr>
          <w:rFonts w:ascii="Microsoft YaHei" w:eastAsia="Microsoft YaHei" w:hAnsi="Microsoft YaHei" w:cs="Microsoft YaHei" w:hint="eastAsia"/>
          <w:sz w:val="24"/>
          <w:lang w:val="en-US"/>
        </w:rPr>
        <w:t>飞检管理</w:t>
      </w:r>
      <w:bookmarkEnd w:id="430"/>
      <w:bookmarkEnd w:id="431"/>
      <w:bookmarkEnd w:id="432"/>
      <w:proofErr w:type="gramEnd"/>
    </w:p>
    <w:p w14:paraId="3568D8E5" w14:textId="77777777" w:rsidR="00CF6F30" w:rsidRDefault="00F0093C">
      <w:pPr>
        <w:pStyle w:val="4"/>
        <w:pBdr>
          <w:top w:val="none" w:sz="0" w:space="0" w:color="auto"/>
          <w:bottom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6.1现状及需求分析</w:t>
      </w:r>
    </w:p>
    <w:p w14:paraId="12559B8A" w14:textId="77777777" w:rsidR="00CF6F30" w:rsidRDefault="00F0093C">
      <w:pPr>
        <w:numPr>
          <w:ilvl w:val="0"/>
          <w:numId w:val="73"/>
        </w:numPr>
        <w:rPr>
          <w:rFonts w:ascii="Microsoft YaHei" w:eastAsia="Microsoft YaHei" w:hAnsi="Microsoft YaHei" w:cs="Microsoft YaHei" w:hint="eastAsia"/>
        </w:rPr>
      </w:pPr>
      <w:r>
        <w:rPr>
          <w:rFonts w:ascii="Microsoft YaHei" w:eastAsia="Microsoft YaHei" w:hAnsi="Microsoft YaHei" w:cs="Microsoft YaHei" w:hint="eastAsia"/>
        </w:rPr>
        <w:t>目前绝大部分会议、三</w:t>
      </w:r>
      <w:proofErr w:type="gramStart"/>
      <w:r>
        <w:rPr>
          <w:rFonts w:ascii="Microsoft YaHei" w:eastAsia="Microsoft YaHei" w:hAnsi="Microsoft YaHei" w:cs="Microsoft YaHei" w:hint="eastAsia"/>
        </w:rPr>
        <w:t>方项目</w:t>
      </w:r>
      <w:proofErr w:type="gramEnd"/>
      <w:r>
        <w:rPr>
          <w:rFonts w:ascii="Microsoft YaHei" w:eastAsia="Microsoft YaHei" w:hAnsi="Microsoft YaHei" w:cs="Microsoft YaHei" w:hint="eastAsia"/>
        </w:rPr>
        <w:t>都是线下会议，都是现场飞检，暂时没有远程飞检</w:t>
      </w:r>
    </w:p>
    <w:p w14:paraId="793CC882" w14:textId="77777777" w:rsidR="00CF6F30" w:rsidRDefault="00F0093C">
      <w:pPr>
        <w:numPr>
          <w:ilvl w:val="0"/>
          <w:numId w:val="73"/>
        </w:numPr>
        <w:rPr>
          <w:rFonts w:ascii="Microsoft YaHei" w:eastAsia="Microsoft YaHei" w:hAnsi="Microsoft YaHei" w:cs="Microsoft YaHei" w:hint="eastAsia"/>
        </w:rPr>
      </w:pPr>
      <w:r>
        <w:rPr>
          <w:rFonts w:ascii="Microsoft YaHei" w:eastAsia="Microsoft YaHei" w:hAnsi="Microsoft YaHei" w:cs="Microsoft YaHei" w:hint="eastAsia"/>
        </w:rPr>
        <w:t>由GFC</w:t>
      </w:r>
      <w:proofErr w:type="gramStart"/>
      <w:r>
        <w:rPr>
          <w:rFonts w:ascii="Microsoft YaHei" w:eastAsia="Microsoft YaHei" w:hAnsi="Microsoft YaHei" w:cs="Microsoft YaHei" w:hint="eastAsia"/>
        </w:rPr>
        <w:t>提供飞检服务</w:t>
      </w:r>
      <w:proofErr w:type="gramEnd"/>
      <w:r>
        <w:rPr>
          <w:rFonts w:ascii="Microsoft YaHei" w:eastAsia="Microsoft YaHei" w:hAnsi="Microsoft YaHei" w:cs="Microsoft YaHei" w:hint="eastAsia"/>
        </w:rPr>
        <w:t>，按照合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要求抽样飞检</w:t>
      </w:r>
    </w:p>
    <w:p w14:paraId="2BE51917" w14:textId="77777777" w:rsidR="00CF6F30" w:rsidRDefault="00F0093C">
      <w:pPr>
        <w:numPr>
          <w:ilvl w:val="0"/>
          <w:numId w:val="73"/>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在会议现场记录</w:t>
      </w:r>
      <w:proofErr w:type="gramStart"/>
      <w:r>
        <w:rPr>
          <w:rFonts w:ascii="Microsoft YaHei" w:eastAsia="Microsoft YaHei" w:hAnsi="Microsoft YaHei" w:cs="Microsoft YaHei" w:hint="eastAsia"/>
        </w:rPr>
        <w:t>飞检观察项</w:t>
      </w:r>
      <w:proofErr w:type="gramEnd"/>
      <w:r>
        <w:rPr>
          <w:rFonts w:ascii="Microsoft YaHei" w:eastAsia="Microsoft YaHei" w:hAnsi="Microsoft YaHei" w:cs="Microsoft YaHei" w:hint="eastAsia"/>
        </w:rPr>
        <w:t>，并跟会议负责人确认</w:t>
      </w:r>
      <w:proofErr w:type="gramStart"/>
      <w:r>
        <w:rPr>
          <w:rFonts w:ascii="Microsoft YaHei" w:eastAsia="Microsoft YaHei" w:hAnsi="Microsoft YaHei" w:cs="Microsoft YaHei" w:hint="eastAsia"/>
        </w:rPr>
        <w:t>观察书</w:t>
      </w:r>
      <w:proofErr w:type="gramEnd"/>
      <w:r>
        <w:rPr>
          <w:rFonts w:ascii="Microsoft YaHei" w:eastAsia="Microsoft YaHei" w:hAnsi="Microsoft YaHei" w:cs="Microsoft YaHei" w:hint="eastAsia"/>
        </w:rPr>
        <w:t>并签字</w:t>
      </w:r>
    </w:p>
    <w:p w14:paraId="0F00568F" w14:textId="77777777" w:rsidR="00CF6F30" w:rsidRDefault="00F0093C">
      <w:pPr>
        <w:numPr>
          <w:ilvl w:val="0"/>
          <w:numId w:val="73"/>
        </w:numPr>
        <w:rPr>
          <w:rFonts w:ascii="Microsoft YaHei" w:eastAsia="Microsoft YaHei" w:hAnsi="Microsoft YaHei" w:cs="Microsoft YaHei" w:hint="eastAsia"/>
        </w:rPr>
      </w:pPr>
      <w:r>
        <w:rPr>
          <w:rFonts w:ascii="Microsoft YaHei" w:eastAsia="Microsoft YaHei" w:hAnsi="Microsoft YaHei" w:cs="Microsoft YaHei" w:hint="eastAsia"/>
        </w:rPr>
        <w:t>GFC阶段性向合</w:t>
      </w:r>
      <w:proofErr w:type="gramStart"/>
      <w:r>
        <w:rPr>
          <w:rFonts w:ascii="Microsoft YaHei" w:eastAsia="Microsoft YaHei" w:hAnsi="Microsoft YaHei" w:cs="Microsoft YaHei" w:hint="eastAsia"/>
        </w:rPr>
        <w:t>规进行飞检汇报</w:t>
      </w:r>
      <w:proofErr w:type="gramEnd"/>
      <w:r>
        <w:rPr>
          <w:rFonts w:ascii="Microsoft YaHei" w:eastAsia="Microsoft YaHei" w:hAnsi="Microsoft YaHei" w:cs="Microsoft YaHei" w:hint="eastAsia"/>
        </w:rPr>
        <w:t>，由合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确认</w:t>
      </w:r>
      <w:proofErr w:type="gramStart"/>
      <w:r>
        <w:rPr>
          <w:rFonts w:ascii="Microsoft YaHei" w:eastAsia="Microsoft YaHei" w:hAnsi="Microsoft YaHei" w:cs="Microsoft YaHei" w:hint="eastAsia"/>
        </w:rPr>
        <w:t>最终飞检结论</w:t>
      </w:r>
      <w:proofErr w:type="gramEnd"/>
    </w:p>
    <w:p w14:paraId="1B055F34" w14:textId="77777777" w:rsidR="00CF6F30" w:rsidRDefault="00F0093C">
      <w:pPr>
        <w:numPr>
          <w:ilvl w:val="0"/>
          <w:numId w:val="73"/>
        </w:numPr>
      </w:pPr>
      <w:r>
        <w:rPr>
          <w:rFonts w:ascii="Microsoft YaHei" w:eastAsia="Microsoft YaHei" w:hAnsi="Microsoft YaHei" w:cs="Microsoft YaHei" w:hint="eastAsia"/>
        </w:rPr>
        <w:t>未来通过EMS管理所有的</w:t>
      </w:r>
      <w:proofErr w:type="gramStart"/>
      <w:r>
        <w:rPr>
          <w:rFonts w:ascii="Microsoft YaHei" w:eastAsia="Microsoft YaHei" w:hAnsi="Microsoft YaHei" w:cs="Microsoft YaHei" w:hint="eastAsia"/>
        </w:rPr>
        <w:t>会议飞检和</w:t>
      </w:r>
      <w:proofErr w:type="gramEnd"/>
      <w:r>
        <w:rPr>
          <w:rFonts w:ascii="Microsoft YaHei" w:eastAsia="Microsoft YaHei" w:hAnsi="Microsoft YaHei" w:cs="Microsoft YaHei" w:hint="eastAsia"/>
        </w:rPr>
        <w:t>项目飞检</w:t>
      </w:r>
    </w:p>
    <w:p w14:paraId="38220AA9" w14:textId="77777777" w:rsidR="00CF6F30" w:rsidRDefault="00F0093C">
      <w:pPr>
        <w:numPr>
          <w:ilvl w:val="0"/>
          <w:numId w:val="73"/>
        </w:numPr>
      </w:pPr>
      <w:r>
        <w:rPr>
          <w:rFonts w:ascii="Microsoft YaHei" w:eastAsia="Microsoft YaHei" w:hAnsi="Microsoft YaHei" w:cs="Microsoft YaHei" w:hint="eastAsia"/>
        </w:rPr>
        <w:t>将设置飞检、</w:t>
      </w:r>
      <w:proofErr w:type="gramStart"/>
      <w:r>
        <w:rPr>
          <w:rFonts w:ascii="Microsoft YaHei" w:eastAsia="Microsoft YaHei" w:hAnsi="Microsoft YaHei" w:cs="Microsoft YaHei" w:hint="eastAsia"/>
        </w:rPr>
        <w:t>飞检执行</w:t>
      </w:r>
      <w:proofErr w:type="gramEnd"/>
      <w:r>
        <w:rPr>
          <w:rFonts w:ascii="Microsoft YaHei" w:eastAsia="Microsoft YaHei" w:hAnsi="Microsoft YaHei" w:cs="Microsoft YaHei" w:hint="eastAsia"/>
        </w:rPr>
        <w:t>、禁用结算等全流程通过EMS系统实现全面线上管理</w:t>
      </w:r>
    </w:p>
    <w:p w14:paraId="0CFFB4CA" w14:textId="77777777" w:rsidR="00CF6F30" w:rsidRDefault="00CF6F30">
      <w:pPr>
        <w:spacing w:line="240" w:lineRule="atLeast"/>
        <w:ind w:leftChars="200" w:left="420"/>
        <w:rPr>
          <w:rFonts w:ascii="Microsoft YaHei" w:eastAsia="Microsoft YaHei" w:hAnsi="Microsoft YaHei" w:cs="Microsoft YaHei" w:hint="eastAsia"/>
        </w:rPr>
      </w:pPr>
    </w:p>
    <w:p w14:paraId="48C7501F" w14:textId="77777777" w:rsidR="00CF6F30" w:rsidRDefault="00F0093C">
      <w:pPr>
        <w:pStyle w:val="3"/>
        <w:rPr>
          <w:rFonts w:ascii="Microsoft YaHei" w:eastAsia="Microsoft YaHei" w:hAnsi="Microsoft YaHei" w:cs="Microsoft YaHei" w:hint="eastAsia"/>
          <w:sz w:val="22"/>
          <w:lang w:val="en-US"/>
        </w:rPr>
      </w:pPr>
      <w:bookmarkStart w:id="433" w:name="_Toc1963180917"/>
      <w:bookmarkStart w:id="434" w:name="_Toc493119746"/>
      <w:bookmarkStart w:id="435" w:name="_Toc495773503"/>
      <w:r>
        <w:rPr>
          <w:rFonts w:ascii="Microsoft YaHei" w:eastAsia="Microsoft YaHei" w:hAnsi="Microsoft YaHei" w:cs="Microsoft YaHei" w:hint="eastAsia"/>
          <w:sz w:val="22"/>
        </w:rPr>
        <w:lastRenderedPageBreak/>
        <w:t>6.</w:t>
      </w:r>
      <w:r>
        <w:rPr>
          <w:rFonts w:ascii="Microsoft YaHei" w:eastAsia="Microsoft YaHei" w:hAnsi="Microsoft YaHei" w:cs="Microsoft YaHei" w:hint="eastAsia"/>
          <w:sz w:val="22"/>
          <w:lang w:val="en-US"/>
        </w:rPr>
        <w:t>2</w:t>
      </w:r>
      <w:proofErr w:type="gramStart"/>
      <w:r>
        <w:rPr>
          <w:rFonts w:ascii="Microsoft YaHei" w:eastAsia="Microsoft YaHei" w:hAnsi="Microsoft YaHei" w:cs="Microsoft YaHei" w:hint="eastAsia"/>
          <w:sz w:val="22"/>
          <w:lang w:val="en-US"/>
        </w:rPr>
        <w:t>飞检管理</w:t>
      </w:r>
      <w:proofErr w:type="gramEnd"/>
      <w:r>
        <w:rPr>
          <w:rFonts w:ascii="Microsoft YaHei" w:eastAsia="Microsoft YaHei" w:hAnsi="Microsoft YaHei" w:cs="Microsoft YaHei" w:hint="eastAsia"/>
          <w:sz w:val="22"/>
          <w:lang w:val="en-US"/>
        </w:rPr>
        <w:t>业务流程图</w:t>
      </w:r>
      <w:bookmarkEnd w:id="433"/>
      <w:bookmarkEnd w:id="434"/>
      <w:bookmarkEnd w:id="435"/>
    </w:p>
    <w:p w14:paraId="21598B9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114300" distR="114300" wp14:anchorId="076B9C4B" wp14:editId="46578E7C">
            <wp:extent cx="6129655" cy="3903345"/>
            <wp:effectExtent l="0" t="0" r="17145" b="8255"/>
            <wp:docPr id="1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pic:cNvPicPr>
                      <a:picLocks noChangeAspect="1"/>
                    </pic:cNvPicPr>
                  </pic:nvPicPr>
                  <pic:blipFill>
                    <a:blip r:embed="rId80"/>
                    <a:stretch>
                      <a:fillRect/>
                    </a:stretch>
                  </pic:blipFill>
                  <pic:spPr>
                    <a:xfrm>
                      <a:off x="0" y="0"/>
                      <a:ext cx="6129655" cy="3903345"/>
                    </a:xfrm>
                    <a:prstGeom prst="rect">
                      <a:avLst/>
                    </a:prstGeom>
                    <a:noFill/>
                    <a:ln>
                      <a:noFill/>
                    </a:ln>
                  </pic:spPr>
                </pic:pic>
              </a:graphicData>
            </a:graphic>
          </wp:inline>
        </w:drawing>
      </w:r>
    </w:p>
    <w:p w14:paraId="034C9033" w14:textId="77777777" w:rsidR="00CF6F30" w:rsidRDefault="00CF6F30">
      <w:pPr>
        <w:spacing w:line="240" w:lineRule="atLeast"/>
        <w:rPr>
          <w:rFonts w:ascii="Microsoft YaHei" w:eastAsia="Microsoft YaHei" w:hAnsi="Microsoft YaHei" w:cs="Microsoft YaHei" w:hint="eastAsia"/>
        </w:rPr>
      </w:pPr>
    </w:p>
    <w:p w14:paraId="2B44A96E" w14:textId="77777777" w:rsidR="00CF6F30" w:rsidRDefault="00F0093C">
      <w:pPr>
        <w:pStyle w:val="3"/>
        <w:rPr>
          <w:rFonts w:ascii="Microsoft YaHei" w:eastAsia="Microsoft YaHei" w:hAnsi="Microsoft YaHei" w:cs="Microsoft YaHei" w:hint="eastAsia"/>
          <w:sz w:val="22"/>
          <w:lang w:val="en-US"/>
        </w:rPr>
      </w:pPr>
      <w:bookmarkStart w:id="436" w:name="_Toc724177249"/>
      <w:bookmarkStart w:id="437" w:name="_Toc1242919511"/>
      <w:bookmarkStart w:id="438" w:name="_Toc228714561"/>
      <w:r>
        <w:rPr>
          <w:rFonts w:ascii="Microsoft YaHei" w:eastAsia="Microsoft YaHei" w:hAnsi="Microsoft YaHei" w:cs="Microsoft YaHei" w:hint="eastAsia"/>
          <w:sz w:val="22"/>
        </w:rPr>
        <w:t>6.</w:t>
      </w:r>
      <w:r>
        <w:rPr>
          <w:rFonts w:ascii="Microsoft YaHei" w:eastAsia="Microsoft YaHei" w:hAnsi="Microsoft YaHei" w:cs="Microsoft YaHei" w:hint="eastAsia"/>
          <w:sz w:val="22"/>
          <w:lang w:val="en-US"/>
        </w:rPr>
        <w:t>3设置飞检</w:t>
      </w:r>
      <w:bookmarkEnd w:id="436"/>
      <w:bookmarkEnd w:id="437"/>
      <w:bookmarkEnd w:id="438"/>
    </w:p>
    <w:p w14:paraId="04249D96"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6</w:t>
      </w:r>
      <w:r>
        <w:rPr>
          <w:rFonts w:ascii="Microsoft YaHei" w:eastAsia="Microsoft YaHei" w:hAnsi="Microsoft YaHei" w:cs="Microsoft YaHei" w:hint="eastAsia"/>
        </w:rPr>
        <w:t>.</w:t>
      </w:r>
      <w:r>
        <w:rPr>
          <w:rFonts w:ascii="Microsoft YaHei" w:eastAsia="Microsoft YaHei" w:hAnsi="Microsoft YaHei" w:cs="Microsoft YaHei" w:hint="eastAsia"/>
          <w:lang w:val="en-US"/>
        </w:rPr>
        <w:t>3.1单个设置飞检</w:t>
      </w:r>
    </w:p>
    <w:p w14:paraId="0BBE259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28020F74" wp14:editId="721797E6">
            <wp:extent cx="6139815" cy="3057525"/>
            <wp:effectExtent l="0" t="0" r="6985" b="1587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81"/>
                    <a:stretch>
                      <a:fillRect/>
                    </a:stretch>
                  </pic:blipFill>
                  <pic:spPr>
                    <a:xfrm>
                      <a:off x="0" y="0"/>
                      <a:ext cx="6139815" cy="3057525"/>
                    </a:xfrm>
                    <a:prstGeom prst="rect">
                      <a:avLst/>
                    </a:prstGeom>
                  </pic:spPr>
                </pic:pic>
              </a:graphicData>
            </a:graphic>
          </wp:inline>
        </w:drawing>
      </w:r>
    </w:p>
    <w:p w14:paraId="18B4B7C6" w14:textId="77777777" w:rsidR="00CF6F30" w:rsidRDefault="00F0093C">
      <w:pPr>
        <w:textAlignment w:val="center"/>
        <w:rPr>
          <w:rFonts w:ascii="Microsoft YaHei" w:eastAsia="Microsoft YaHei" w:hAnsi="Microsoft YaHei" w:cs="Microsoft YaHei" w:hint="eastAsia"/>
        </w:rPr>
      </w:pPr>
      <w:r>
        <w:rPr>
          <w:rFonts w:ascii="Microsoft YaHei" w:eastAsia="Microsoft YaHei" w:hAnsi="Microsoft YaHei" w:cs="Microsoft YaHei" w:hint="eastAsia"/>
        </w:rPr>
        <w:t>设置</w:t>
      </w:r>
      <w:proofErr w:type="gramStart"/>
      <w:r>
        <w:rPr>
          <w:rFonts w:ascii="Microsoft YaHei" w:eastAsia="Microsoft YaHei" w:hAnsi="Microsoft YaHei" w:cs="Microsoft YaHei" w:hint="eastAsia"/>
        </w:rPr>
        <w:t>飞检弹窗</w:t>
      </w:r>
      <w:proofErr w:type="gramEnd"/>
      <w:r>
        <w:rPr>
          <w:rFonts w:ascii="Microsoft YaHei" w:eastAsia="Microsoft YaHei" w:hAnsi="Microsoft YaHei" w:cs="Microsoft YaHei" w:hint="eastAsia"/>
        </w:rPr>
        <w:t>逻辑：</w:t>
      </w:r>
    </w:p>
    <w:p w14:paraId="67FAD6F5" w14:textId="77777777" w:rsidR="00CF6F30" w:rsidRDefault="00F0093C">
      <w:pPr>
        <w:textAlignment w:val="center"/>
        <w:rPr>
          <w:rFonts w:ascii="Microsoft YaHei" w:eastAsia="Microsoft YaHei" w:hAnsi="Microsoft YaHei" w:cs="Microsoft YaHei" w:hint="eastAsia"/>
        </w:rPr>
      </w:pPr>
      <w:r>
        <w:rPr>
          <w:rFonts w:ascii="Microsoft YaHei" w:eastAsia="Microsoft YaHei" w:hAnsi="Microsoft YaHei" w:cs="Microsoft YaHei" w:hint="eastAsia"/>
        </w:rPr>
        <w:t>•审批通过目未设置</w:t>
      </w:r>
      <w:proofErr w:type="gramStart"/>
      <w:r>
        <w:rPr>
          <w:rFonts w:ascii="Microsoft YaHei" w:eastAsia="Microsoft YaHei" w:hAnsi="Microsoft YaHei" w:cs="Microsoft YaHei" w:hint="eastAsia"/>
        </w:rPr>
        <w:t>飞检类型</w:t>
      </w:r>
      <w:proofErr w:type="gramEnd"/>
      <w:r>
        <w:rPr>
          <w:rFonts w:ascii="Microsoft YaHei" w:eastAsia="Microsoft YaHei" w:hAnsi="Microsoft YaHei" w:cs="Microsoft YaHei" w:hint="eastAsia"/>
        </w:rPr>
        <w:t>的会议，</w:t>
      </w:r>
      <w:proofErr w:type="gramStart"/>
      <w:r>
        <w:rPr>
          <w:rFonts w:ascii="Microsoft YaHei" w:eastAsia="Microsoft YaHei" w:hAnsi="Microsoft YaHei" w:cs="Microsoft YaHei" w:hint="eastAsia"/>
        </w:rPr>
        <w:t>基飞检类型</w:t>
      </w:r>
      <w:proofErr w:type="gramEnd"/>
      <w:r>
        <w:rPr>
          <w:rFonts w:ascii="Microsoft YaHei" w:eastAsia="Microsoft YaHei" w:hAnsi="Microsoft YaHei" w:cs="Microsoft YaHei" w:hint="eastAsia"/>
        </w:rPr>
        <w:t>默认显示“无需飞检”，</w:t>
      </w: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不显示。</w:t>
      </w:r>
    </w:p>
    <w:p w14:paraId="1D155F68" w14:textId="77777777" w:rsidR="00CF6F30" w:rsidRDefault="00F0093C">
      <w:pPr>
        <w:textAlignment w:val="center"/>
        <w:rPr>
          <w:rFonts w:ascii="Microsoft YaHei" w:eastAsia="Microsoft YaHei" w:hAnsi="Microsoft YaHei" w:cs="Microsoft YaHei" w:hint="eastAsia"/>
        </w:rPr>
      </w:pPr>
      <w:r>
        <w:rPr>
          <w:rFonts w:ascii="Microsoft YaHei" w:eastAsia="Microsoft YaHei" w:hAnsi="Microsoft YaHei" w:cs="Microsoft YaHei" w:hint="eastAsia"/>
        </w:rPr>
        <w:lastRenderedPageBreak/>
        <w:t>•</w:t>
      </w:r>
      <w:proofErr w:type="gramStart"/>
      <w:r>
        <w:rPr>
          <w:rFonts w:ascii="Microsoft YaHei" w:eastAsia="Microsoft YaHei" w:hAnsi="Microsoft YaHei" w:cs="Microsoft YaHei" w:hint="eastAsia"/>
        </w:rPr>
        <w:t>飞检类型</w:t>
      </w:r>
      <w:proofErr w:type="gramEnd"/>
      <w:r>
        <w:rPr>
          <w:rFonts w:ascii="Microsoft YaHei" w:eastAsia="Microsoft YaHei" w:hAnsi="Microsoft YaHei" w:cs="Microsoft YaHei" w:hint="eastAsia"/>
        </w:rPr>
        <w:t>选项为必填单选检索，选项固定为：现场飞检、远程飞检、无需飞检。</w:t>
      </w:r>
    </w:p>
    <w:p w14:paraId="57F9C98F" w14:textId="77777777" w:rsidR="00CF6F30" w:rsidRDefault="00F0093C">
      <w:pPr>
        <w:textAlignment w:val="cente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选项为必填单选检索，在</w:t>
      </w:r>
      <w:proofErr w:type="gramStart"/>
      <w:r>
        <w:rPr>
          <w:rFonts w:ascii="Microsoft YaHei" w:eastAsia="Microsoft YaHei" w:hAnsi="Microsoft YaHei" w:cs="Microsoft YaHei" w:hint="eastAsia"/>
        </w:rPr>
        <w:t>选择飞检类型</w:t>
      </w:r>
      <w:proofErr w:type="gramEnd"/>
      <w:r>
        <w:rPr>
          <w:rFonts w:ascii="Microsoft YaHei" w:eastAsia="Microsoft YaHei" w:hAnsi="Microsoft YaHei" w:cs="Microsoft YaHei" w:hint="eastAsia"/>
        </w:rPr>
        <w:t>（现场飞检、远程飞检）后出现该选项。该选项读取角色</w:t>
      </w:r>
      <w:proofErr w:type="gramStart"/>
      <w:r>
        <w:rPr>
          <w:rFonts w:ascii="Microsoft YaHei" w:eastAsia="Microsoft YaHei" w:hAnsi="Microsoft YaHei" w:cs="Microsoft YaHei" w:hint="eastAsia"/>
        </w:rPr>
        <w:t>为飞检员</w:t>
      </w:r>
      <w:proofErr w:type="gramEnd"/>
      <w:r>
        <w:rPr>
          <w:rFonts w:ascii="Microsoft YaHei" w:eastAsia="Microsoft YaHei" w:hAnsi="Microsoft YaHei" w:cs="Microsoft YaHei" w:hint="eastAsia"/>
        </w:rPr>
        <w:t>的员工。</w:t>
      </w:r>
    </w:p>
    <w:p w14:paraId="24B6564E" w14:textId="77777777" w:rsidR="00CF6F30" w:rsidRDefault="00F0093C">
      <w:pPr>
        <w:textAlignment w:val="center"/>
        <w:rPr>
          <w:rFonts w:ascii="Microsoft YaHei" w:eastAsia="Microsoft YaHei" w:hAnsi="Microsoft YaHei" w:cs="Microsoft YaHei" w:hint="eastAsia"/>
        </w:rPr>
      </w:pPr>
      <w:r>
        <w:rPr>
          <w:rFonts w:ascii="Microsoft YaHei" w:eastAsia="Microsoft YaHei" w:hAnsi="Microsoft YaHei" w:cs="Microsoft YaHei" w:hint="eastAsia"/>
        </w:rPr>
        <w:t>•当设置</w:t>
      </w:r>
      <w:proofErr w:type="gramStart"/>
      <w:r>
        <w:rPr>
          <w:rFonts w:ascii="Microsoft YaHei" w:eastAsia="Microsoft YaHei" w:hAnsi="Microsoft YaHei" w:cs="Microsoft YaHei" w:hint="eastAsia"/>
        </w:rPr>
        <w:t>飞检类型和飞检</w:t>
      </w:r>
      <w:proofErr w:type="gramEnd"/>
      <w:r>
        <w:rPr>
          <w:rFonts w:ascii="Microsoft YaHei" w:eastAsia="Microsoft YaHei" w:hAnsi="Microsoft YaHei" w:cs="Microsoft YaHei" w:hint="eastAsia"/>
        </w:rPr>
        <w:t>员后，活动详情Step2会议执行出现“会议飞检"Tab。</w:t>
      </w:r>
    </w:p>
    <w:p w14:paraId="0219C2A2" w14:textId="77777777" w:rsidR="00CF6F30" w:rsidRDefault="00F0093C">
      <w:pPr>
        <w:textAlignment w:val="center"/>
        <w:rPr>
          <w:rFonts w:ascii="Microsoft YaHei" w:eastAsia="Microsoft YaHei" w:hAnsi="Microsoft YaHei" w:cs="Microsoft YaHei" w:hint="eastAsia"/>
        </w:rPr>
      </w:pPr>
      <w:r>
        <w:rPr>
          <w:rFonts w:ascii="Microsoft YaHei" w:eastAsia="Microsoft YaHei" w:hAnsi="Microsoft YaHei" w:cs="Microsoft YaHei" w:hint="eastAsia"/>
        </w:rPr>
        <w:t>• 会议/项目开始后，就不能再设置飞检</w:t>
      </w:r>
    </w:p>
    <w:p w14:paraId="5F14554C" w14:textId="77777777" w:rsidR="00CF6F30" w:rsidRDefault="00F0093C">
      <w:pPr>
        <w:textAlignment w:val="center"/>
        <w:rPr>
          <w:rFonts w:ascii="Microsoft YaHei" w:eastAsia="Microsoft YaHei" w:hAnsi="Microsoft YaHei" w:cs="Microsoft YaHei" w:hint="eastAsia"/>
        </w:rPr>
      </w:pPr>
      <w:proofErr w:type="gramStart"/>
      <w:r>
        <w:rPr>
          <w:rFonts w:ascii="Microsoft YaHei" w:eastAsia="Microsoft YaHei" w:hAnsi="Microsoft YaHei" w:cs="Microsoft YaHei" w:hint="eastAsia"/>
        </w:rPr>
        <w:t>设置飞检权限</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仅飞检</w:t>
      </w:r>
      <w:proofErr w:type="gramEnd"/>
      <w:r>
        <w:rPr>
          <w:rFonts w:ascii="Microsoft YaHei" w:eastAsia="Microsoft YaHei" w:hAnsi="Microsoft YaHei" w:cs="Microsoft YaHei" w:hint="eastAsia"/>
        </w:rPr>
        <w:t>员、合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、管理员可设置</w:t>
      </w:r>
    </w:p>
    <w:p w14:paraId="2A19347B" w14:textId="77777777" w:rsidR="00CF6F30" w:rsidRDefault="00F0093C">
      <w:pPr>
        <w:pStyle w:val="4"/>
        <w:pBdr>
          <w:top w:val="none" w:sz="0" w:space="0" w:color="auto"/>
          <w:left w:val="none" w:sz="0" w:space="0" w:color="auto"/>
          <w:bottom w:val="none" w:sz="0" w:space="0" w:color="auto"/>
          <w:right w:val="none" w:sz="0" w:space="0" w:color="auto"/>
        </w:pBdr>
        <w:spacing w:beforeLines="50" w:before="120"/>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6</w:t>
      </w:r>
      <w:r>
        <w:rPr>
          <w:rFonts w:ascii="Microsoft YaHei" w:eastAsia="Microsoft YaHei" w:hAnsi="Microsoft YaHei" w:cs="Microsoft YaHei" w:hint="eastAsia"/>
        </w:rPr>
        <w:t>.</w:t>
      </w:r>
      <w:r>
        <w:rPr>
          <w:rFonts w:ascii="Microsoft YaHei" w:eastAsia="Microsoft YaHei" w:hAnsi="Microsoft YaHei" w:cs="Microsoft YaHei" w:hint="eastAsia"/>
          <w:lang w:val="en-US"/>
        </w:rPr>
        <w:t>3.2批量设置会议飞检</w:t>
      </w:r>
    </w:p>
    <w:p w14:paraId="23FF0D6E" w14:textId="77777777" w:rsidR="00CF6F30" w:rsidRDefault="00F0093C">
      <w:pPr>
        <w:pStyle w:val="TOC5"/>
        <w:ind w:left="0"/>
        <w:rPr>
          <w:rFonts w:ascii="Microsoft YaHei" w:eastAsia="Microsoft YaHei" w:hAnsi="Microsoft YaHei" w:cs="Microsoft YaHei" w:hint="eastAsia"/>
          <w:sz w:val="21"/>
          <w:szCs w:val="21"/>
        </w:rPr>
      </w:pPr>
      <w:r>
        <w:rPr>
          <w:rFonts w:ascii="Microsoft YaHei" w:eastAsia="Microsoft YaHei" w:hAnsi="Microsoft YaHei" w:cs="Microsoft YaHei" w:hint="eastAsia"/>
          <w:noProof/>
        </w:rPr>
        <w:drawing>
          <wp:inline distT="0" distB="0" distL="0" distR="0" wp14:anchorId="0E2B4CB1" wp14:editId="2E29D8C6">
            <wp:extent cx="6139815" cy="4989195"/>
            <wp:effectExtent l="0" t="0" r="6985" b="1460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82"/>
                    <a:stretch>
                      <a:fillRect/>
                    </a:stretch>
                  </pic:blipFill>
                  <pic:spPr>
                    <a:xfrm>
                      <a:off x="0" y="0"/>
                      <a:ext cx="6139815" cy="4989195"/>
                    </a:xfrm>
                    <a:prstGeom prst="rect">
                      <a:avLst/>
                    </a:prstGeom>
                  </pic:spPr>
                </pic:pic>
              </a:graphicData>
            </a:graphic>
          </wp:inline>
        </w:drawing>
      </w:r>
      <w:r>
        <w:rPr>
          <w:rFonts w:ascii="Microsoft YaHei" w:eastAsia="Microsoft YaHei" w:hAnsi="Microsoft YaHei" w:cs="Microsoft YaHei" w:hint="eastAsia"/>
          <w:sz w:val="21"/>
          <w:szCs w:val="21"/>
        </w:rPr>
        <w:t>1.</w:t>
      </w:r>
      <w:proofErr w:type="gramStart"/>
      <w:r>
        <w:rPr>
          <w:rFonts w:ascii="Microsoft YaHei" w:eastAsia="Microsoft YaHei" w:hAnsi="Microsoft YaHei" w:cs="Microsoft YaHei" w:hint="eastAsia"/>
          <w:sz w:val="21"/>
          <w:szCs w:val="21"/>
          <w:lang w:bidi="ar"/>
        </w:rPr>
        <w:t>飞检抽样</w:t>
      </w:r>
      <w:proofErr w:type="gramEnd"/>
      <w:r>
        <w:rPr>
          <w:rFonts w:ascii="Microsoft YaHei" w:eastAsia="Microsoft YaHei" w:hAnsi="Microsoft YaHei" w:cs="Microsoft YaHei" w:hint="eastAsia"/>
          <w:sz w:val="21"/>
          <w:szCs w:val="21"/>
          <w:lang w:bidi="ar"/>
        </w:rPr>
        <w:t>列表数据来源：</w:t>
      </w:r>
    </w:p>
    <w:p w14:paraId="0AB2F806" w14:textId="77777777" w:rsidR="00CF6F30" w:rsidRDefault="00F0093C">
      <w:pPr>
        <w:pStyle w:val="TOC5"/>
        <w:ind w:leftChars="100" w:left="210"/>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所有审批通过且当前时间未到会议开始时间的数据。</w:t>
      </w:r>
    </w:p>
    <w:p w14:paraId="0EE1C776" w14:textId="77777777" w:rsidR="00CF6F30" w:rsidRDefault="00F0093C">
      <w:pPr>
        <w:pStyle w:val="TOC5"/>
        <w:ind w:leftChars="100" w:left="210"/>
        <w:rPr>
          <w:rFonts w:ascii="Microsoft YaHei" w:eastAsia="Microsoft YaHei" w:hAnsi="Microsoft YaHei" w:cs="Microsoft YaHei" w:hint="eastAsia"/>
          <w:sz w:val="21"/>
          <w:szCs w:val="21"/>
        </w:rPr>
      </w:pPr>
      <w:proofErr w:type="gramStart"/>
      <w:r>
        <w:rPr>
          <w:rFonts w:ascii="Microsoft YaHei" w:eastAsia="Microsoft YaHei" w:hAnsi="Microsoft YaHei" w:cs="Microsoft YaHei" w:hint="eastAsia"/>
          <w:sz w:val="21"/>
          <w:szCs w:val="21"/>
          <w:lang w:bidi="ar"/>
        </w:rPr>
        <w:t>飞检抽样</w:t>
      </w:r>
      <w:proofErr w:type="gramEnd"/>
      <w:r>
        <w:rPr>
          <w:rFonts w:ascii="Microsoft YaHei" w:eastAsia="Microsoft YaHei" w:hAnsi="Microsoft YaHei" w:cs="Microsoft YaHei" w:hint="eastAsia"/>
          <w:sz w:val="21"/>
          <w:szCs w:val="21"/>
          <w:lang w:bidi="ar"/>
        </w:rPr>
        <w:t>菜单权限：该列表支持配置权限可见，目前管</w:t>
      </w:r>
      <w:proofErr w:type="gramStart"/>
      <w:r>
        <w:rPr>
          <w:rFonts w:ascii="Microsoft YaHei" w:eastAsia="Microsoft YaHei" w:hAnsi="Microsoft YaHei" w:cs="Microsoft YaHei" w:hint="eastAsia"/>
          <w:sz w:val="21"/>
          <w:szCs w:val="21"/>
          <w:lang w:bidi="ar"/>
        </w:rPr>
        <w:t>埋员角色、飞检</w:t>
      </w:r>
      <w:proofErr w:type="gramEnd"/>
      <w:r>
        <w:rPr>
          <w:rFonts w:ascii="Microsoft YaHei" w:eastAsia="Microsoft YaHei" w:hAnsi="Microsoft YaHei" w:cs="Microsoft YaHei" w:hint="eastAsia"/>
          <w:sz w:val="21"/>
          <w:szCs w:val="21"/>
          <w:lang w:bidi="ar"/>
        </w:rPr>
        <w:t>员、合</w:t>
      </w:r>
      <w:proofErr w:type="gramStart"/>
      <w:r>
        <w:rPr>
          <w:rFonts w:ascii="Microsoft YaHei" w:eastAsia="Microsoft YaHei" w:hAnsi="Microsoft YaHei" w:cs="Microsoft YaHei" w:hint="eastAsia"/>
          <w:sz w:val="21"/>
          <w:szCs w:val="21"/>
          <w:lang w:bidi="ar"/>
        </w:rPr>
        <w:t>规</w:t>
      </w:r>
      <w:proofErr w:type="gramEnd"/>
      <w:r>
        <w:rPr>
          <w:rFonts w:ascii="Microsoft YaHei" w:eastAsia="Microsoft YaHei" w:hAnsi="Microsoft YaHei" w:cs="Microsoft YaHei" w:hint="eastAsia"/>
          <w:sz w:val="21"/>
          <w:szCs w:val="21"/>
          <w:lang w:bidi="ar"/>
        </w:rPr>
        <w:t>角色可以看到左侧菜单栏“飞检管理”模块。</w:t>
      </w:r>
    </w:p>
    <w:p w14:paraId="06ADC613" w14:textId="77777777" w:rsidR="00CF6F30" w:rsidRDefault="00F0093C">
      <w:pPr>
        <w:pStyle w:val="TOC5"/>
        <w:ind w:leftChars="100" w:left="210"/>
        <w:rPr>
          <w:rFonts w:ascii="Microsoft YaHei" w:eastAsia="Microsoft YaHei" w:hAnsi="Microsoft YaHei" w:cs="Microsoft YaHei" w:hint="eastAsia"/>
          <w:sz w:val="21"/>
          <w:szCs w:val="21"/>
        </w:rPr>
      </w:pPr>
      <w:proofErr w:type="gramStart"/>
      <w:r>
        <w:rPr>
          <w:rFonts w:ascii="Microsoft YaHei" w:eastAsia="Microsoft YaHei" w:hAnsi="Microsoft YaHei" w:cs="Microsoft YaHei" w:hint="eastAsia"/>
          <w:sz w:val="21"/>
          <w:szCs w:val="21"/>
          <w:lang w:bidi="ar"/>
        </w:rPr>
        <w:t>飞检列表表</w:t>
      </w:r>
      <w:proofErr w:type="gramEnd"/>
      <w:r>
        <w:rPr>
          <w:rFonts w:ascii="Microsoft YaHei" w:eastAsia="Microsoft YaHei" w:hAnsi="Microsoft YaHei" w:cs="Microsoft YaHei" w:hint="eastAsia"/>
          <w:sz w:val="21"/>
          <w:szCs w:val="21"/>
          <w:lang w:bidi="ar"/>
        </w:rPr>
        <w:t>头字段：会议ID、</w:t>
      </w:r>
      <w:proofErr w:type="gramStart"/>
      <w:r>
        <w:rPr>
          <w:rFonts w:ascii="Microsoft YaHei" w:eastAsia="Microsoft YaHei" w:hAnsi="Microsoft YaHei" w:cs="Microsoft YaHei" w:hint="eastAsia"/>
          <w:sz w:val="21"/>
          <w:szCs w:val="21"/>
          <w:lang w:bidi="ar"/>
        </w:rPr>
        <w:t>飞检类型</w:t>
      </w:r>
      <w:proofErr w:type="gramEnd"/>
      <w:r>
        <w:rPr>
          <w:rFonts w:ascii="Microsoft YaHei" w:eastAsia="Microsoft YaHei" w:hAnsi="Microsoft YaHei" w:cs="Microsoft YaHei" w:hint="eastAsia"/>
          <w:sz w:val="21"/>
          <w:szCs w:val="21"/>
          <w:lang w:bidi="ar"/>
        </w:rPr>
        <w:t>、</w:t>
      </w:r>
      <w:proofErr w:type="gramStart"/>
      <w:r>
        <w:rPr>
          <w:rFonts w:ascii="Microsoft YaHei" w:eastAsia="Microsoft YaHei" w:hAnsi="Microsoft YaHei" w:cs="Microsoft YaHei" w:hint="eastAsia"/>
          <w:sz w:val="21"/>
          <w:szCs w:val="21"/>
          <w:lang w:bidi="ar"/>
        </w:rPr>
        <w:t>飞检员</w:t>
      </w:r>
      <w:proofErr w:type="gramEnd"/>
      <w:r>
        <w:rPr>
          <w:rFonts w:ascii="Microsoft YaHei" w:eastAsia="Microsoft YaHei" w:hAnsi="Microsoft YaHei" w:cs="Microsoft YaHei" w:hint="eastAsia"/>
          <w:sz w:val="21"/>
          <w:szCs w:val="21"/>
          <w:lang w:bidi="ar"/>
        </w:rPr>
        <w:t>、会议名称、会议类型、会议日期、会议负责人、负责人部门、会议形式、讲者人数总参会人数、会议城市、会议</w:t>
      </w:r>
      <w:proofErr w:type="gramStart"/>
      <w:r>
        <w:rPr>
          <w:rFonts w:ascii="Microsoft YaHei" w:eastAsia="Microsoft YaHei" w:hAnsi="Microsoft YaHei" w:cs="Microsoft YaHei" w:hint="eastAsia"/>
          <w:sz w:val="21"/>
          <w:szCs w:val="21"/>
          <w:lang w:bidi="ar"/>
        </w:rPr>
        <w:t>申请总</w:t>
      </w:r>
      <w:proofErr w:type="gramEnd"/>
      <w:r>
        <w:rPr>
          <w:rFonts w:ascii="Microsoft YaHei" w:eastAsia="Microsoft YaHei" w:hAnsi="Microsoft YaHei" w:cs="Microsoft YaHei" w:hint="eastAsia"/>
          <w:sz w:val="21"/>
          <w:szCs w:val="21"/>
          <w:lang w:bidi="ar"/>
        </w:rPr>
        <w:t>金额、讲课费预算、会议状态、操作（详情）</w:t>
      </w:r>
    </w:p>
    <w:p w14:paraId="53946FF6" w14:textId="77777777" w:rsidR="00CF6F30" w:rsidRDefault="00F0093C">
      <w:pPr>
        <w:numPr>
          <w:ilvl w:val="0"/>
          <w:numId w:val="74"/>
        </w:numPr>
        <w:rPr>
          <w:rFonts w:ascii="Microsoft YaHei" w:eastAsia="Microsoft YaHei" w:hAnsi="Microsoft YaHei" w:cs="Microsoft YaHei" w:hint="eastAsia"/>
          <w:szCs w:val="21"/>
        </w:rPr>
      </w:pPr>
      <w:r>
        <w:rPr>
          <w:rFonts w:ascii="Microsoft YaHei" w:eastAsia="Microsoft YaHei" w:hAnsi="Microsoft YaHei" w:cs="Microsoft YaHei" w:hint="eastAsia"/>
          <w:szCs w:val="21"/>
        </w:rPr>
        <w:t>会议ID：会议唯一标识符。</w:t>
      </w:r>
    </w:p>
    <w:p w14:paraId="00981EE4" w14:textId="77777777" w:rsidR="00CF6F30" w:rsidRDefault="00F0093C">
      <w:pPr>
        <w:numPr>
          <w:ilvl w:val="0"/>
          <w:numId w:val="74"/>
        </w:numPr>
        <w:rPr>
          <w:rFonts w:ascii="Microsoft YaHei" w:eastAsia="Microsoft YaHei" w:hAnsi="Microsoft YaHei" w:cs="Microsoft YaHei" w:hint="eastAsia"/>
          <w:szCs w:val="21"/>
        </w:rPr>
      </w:pPr>
      <w:proofErr w:type="gramStart"/>
      <w:r>
        <w:rPr>
          <w:rFonts w:ascii="Microsoft YaHei" w:eastAsia="Microsoft YaHei" w:hAnsi="Microsoft YaHei" w:cs="Microsoft YaHei" w:hint="eastAsia"/>
          <w:szCs w:val="21"/>
        </w:rPr>
        <w:lastRenderedPageBreak/>
        <w:t>飞检员</w:t>
      </w:r>
      <w:proofErr w:type="gramEnd"/>
      <w:r>
        <w:rPr>
          <w:rFonts w:ascii="Microsoft YaHei" w:eastAsia="Microsoft YaHei" w:hAnsi="Microsoft YaHei" w:cs="Microsoft YaHei" w:hint="eastAsia"/>
          <w:szCs w:val="21"/>
        </w:rPr>
        <w:t>：该会议分配</w:t>
      </w:r>
      <w:proofErr w:type="gramStart"/>
      <w:r>
        <w:rPr>
          <w:rFonts w:ascii="Microsoft YaHei" w:eastAsia="Microsoft YaHei" w:hAnsi="Microsoft YaHei" w:cs="Microsoft YaHei" w:hint="eastAsia"/>
          <w:szCs w:val="21"/>
        </w:rPr>
        <w:t>的飞检员</w:t>
      </w:r>
      <w:proofErr w:type="gramEnd"/>
      <w:r>
        <w:rPr>
          <w:rFonts w:ascii="Microsoft YaHei" w:eastAsia="Microsoft YaHei" w:hAnsi="Microsoft YaHei" w:cs="Microsoft YaHei" w:hint="eastAsia"/>
          <w:szCs w:val="21"/>
        </w:rPr>
        <w:t>姓名。</w:t>
      </w:r>
    </w:p>
    <w:p w14:paraId="66E5C13B" w14:textId="77777777" w:rsidR="00CF6F30" w:rsidRDefault="00F0093C">
      <w:pPr>
        <w:numPr>
          <w:ilvl w:val="0"/>
          <w:numId w:val="74"/>
        </w:numPr>
        <w:rPr>
          <w:rFonts w:ascii="Microsoft YaHei" w:eastAsia="Microsoft YaHei" w:hAnsi="Microsoft YaHei" w:cs="Microsoft YaHei" w:hint="eastAsia"/>
          <w:szCs w:val="21"/>
        </w:rPr>
      </w:pP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：现场飞检、远程飞检。审批通过且未设置</w:t>
      </w: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的活动，</w:t>
      </w:r>
      <w:proofErr w:type="gramStart"/>
      <w:r>
        <w:rPr>
          <w:rFonts w:ascii="Microsoft YaHei" w:eastAsia="Microsoft YaHei" w:hAnsi="Microsoft YaHei" w:cs="Microsoft YaHei" w:hint="eastAsia"/>
          <w:szCs w:val="21"/>
        </w:rPr>
        <w:t>飞检抽样</w:t>
      </w:r>
      <w:proofErr w:type="gramEnd"/>
      <w:r>
        <w:rPr>
          <w:rFonts w:ascii="Microsoft YaHei" w:eastAsia="Microsoft YaHei" w:hAnsi="Microsoft YaHei" w:cs="Microsoft YaHei" w:hint="eastAsia"/>
          <w:szCs w:val="21"/>
        </w:rPr>
        <w:t>表“飞检类型”字段显示为“-”。</w:t>
      </w:r>
    </w:p>
    <w:p w14:paraId="1732DB50"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会议名称：读取会议名称字段。</w:t>
      </w:r>
    </w:p>
    <w:p w14:paraId="15145A11"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会议类型：读取会议类型。</w:t>
      </w:r>
    </w:p>
    <w:p w14:paraId="48CFF506"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会议日期：显示会议开始日期-结束日期，格式举例：2023-12-28~2023-12-29</w:t>
      </w:r>
    </w:p>
    <w:p w14:paraId="6CF7BF85"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会议负责人：读取会议负责人字段。</w:t>
      </w:r>
    </w:p>
    <w:p w14:paraId="777B3112"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负责人部门：读取会议负责人部门字段。</w:t>
      </w:r>
    </w:p>
    <w:p w14:paraId="4C168523"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会议形式：线下会议、线上会议、线上+线下会议</w:t>
      </w:r>
    </w:p>
    <w:p w14:paraId="16FE6476"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会议城市：读取会议城市。</w:t>
      </w:r>
    </w:p>
    <w:p w14:paraId="3860C70D"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讲者人数：读取会议基本信息的讲者人数。</w:t>
      </w:r>
    </w:p>
    <w:p w14:paraId="73C122CC"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总参会人数：读取会议基本信息的总参会人数。</w:t>
      </w:r>
    </w:p>
    <w:p w14:paraId="5360ED96"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会议</w:t>
      </w:r>
      <w:proofErr w:type="gramStart"/>
      <w:r>
        <w:rPr>
          <w:rFonts w:ascii="Microsoft YaHei" w:eastAsia="Microsoft YaHei" w:hAnsi="Microsoft YaHei" w:cs="Microsoft YaHei" w:hint="eastAsia"/>
        </w:rPr>
        <w:t>申请总</w:t>
      </w:r>
      <w:proofErr w:type="gramEnd"/>
      <w:r>
        <w:rPr>
          <w:rFonts w:ascii="Microsoft YaHei" w:eastAsia="Microsoft YaHei" w:hAnsi="Microsoft YaHei" w:cs="Microsoft YaHei" w:hint="eastAsia"/>
        </w:rPr>
        <w:t>金额：读取会议</w:t>
      </w:r>
      <w:proofErr w:type="gramStart"/>
      <w:r>
        <w:rPr>
          <w:rFonts w:ascii="Microsoft YaHei" w:eastAsia="Microsoft YaHei" w:hAnsi="Microsoft YaHei" w:cs="Microsoft YaHei" w:hint="eastAsia"/>
        </w:rPr>
        <w:t>申请总</w:t>
      </w:r>
      <w:proofErr w:type="gramEnd"/>
      <w:r>
        <w:rPr>
          <w:rFonts w:ascii="Microsoft YaHei" w:eastAsia="Microsoft YaHei" w:hAnsi="Microsoft YaHei" w:cs="Microsoft YaHei" w:hint="eastAsia"/>
        </w:rPr>
        <w:t>金额。</w:t>
      </w:r>
    </w:p>
    <w:p w14:paraId="48876889"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讲课费预算：读取讲课费预算。</w:t>
      </w:r>
    </w:p>
    <w:p w14:paraId="0DC22FD5"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会议状态：读取会议状态。</w:t>
      </w:r>
    </w:p>
    <w:p w14:paraId="6DB1AC9B" w14:textId="77777777" w:rsidR="00CF6F30" w:rsidRDefault="00F0093C">
      <w:pPr>
        <w:numPr>
          <w:ilvl w:val="0"/>
          <w:numId w:val="74"/>
        </w:numPr>
        <w:rPr>
          <w:rFonts w:ascii="Microsoft YaHei" w:eastAsia="Microsoft YaHei" w:hAnsi="Microsoft YaHei" w:cs="Microsoft YaHei" w:hint="eastAsia"/>
        </w:rPr>
      </w:pPr>
      <w:r>
        <w:rPr>
          <w:rFonts w:ascii="Microsoft YaHei" w:eastAsia="Microsoft YaHei" w:hAnsi="Microsoft YaHei" w:cs="Microsoft YaHei" w:hint="eastAsia"/>
        </w:rPr>
        <w:t>操作详情；点击跳转至会议详情页。</w:t>
      </w:r>
    </w:p>
    <w:p w14:paraId="0AC66C6C" w14:textId="77777777" w:rsidR="00CF6F30" w:rsidRDefault="00CF6F30">
      <w:pPr>
        <w:ind w:left="360"/>
        <w:rPr>
          <w:rFonts w:ascii="Microsoft YaHei" w:eastAsia="Microsoft YaHei" w:hAnsi="Microsoft YaHei" w:cs="Microsoft YaHei" w:hint="eastAsia"/>
        </w:rPr>
      </w:pPr>
    </w:p>
    <w:p w14:paraId="5437B948" w14:textId="77777777" w:rsidR="00CF6F30" w:rsidRDefault="00F0093C">
      <w:pPr>
        <w:pStyle w:val="TOC5"/>
        <w:ind w:left="0"/>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抽样列表筛选项：</w:t>
      </w:r>
    </w:p>
    <w:p w14:paraId="78CBEC79" w14:textId="77777777" w:rsidR="00CF6F30" w:rsidRDefault="00F0093C">
      <w:pPr>
        <w:numPr>
          <w:ilvl w:val="0"/>
          <w:numId w:val="75"/>
        </w:numPr>
        <w:rPr>
          <w:rFonts w:ascii="Microsoft YaHei" w:eastAsia="Microsoft YaHei" w:hAnsi="Microsoft YaHei" w:cs="Microsoft YaHei" w:hint="eastAsia"/>
        </w:rPr>
      </w:pPr>
      <w:r>
        <w:rPr>
          <w:rFonts w:ascii="Microsoft YaHei" w:eastAsia="Microsoft YaHei" w:hAnsi="Microsoft YaHei" w:cs="Microsoft YaHei" w:hint="eastAsia"/>
        </w:rPr>
        <w:t>会议ID：文本框，手动输入，可输入后六位模糊查询。</w:t>
      </w:r>
    </w:p>
    <w:p w14:paraId="423BDEAF" w14:textId="77777777" w:rsidR="00CF6F30" w:rsidRDefault="00F0093C">
      <w:pPr>
        <w:numPr>
          <w:ilvl w:val="0"/>
          <w:numId w:val="75"/>
        </w:numPr>
        <w:rPr>
          <w:rFonts w:ascii="Microsoft YaHei" w:eastAsia="Microsoft YaHei" w:hAnsi="Microsoft YaHei" w:cs="Microsoft YaHei" w:hint="eastAsia"/>
        </w:rPr>
      </w:pPr>
      <w:r>
        <w:rPr>
          <w:rFonts w:ascii="Microsoft YaHei" w:eastAsia="Microsoft YaHei" w:hAnsi="Microsoft YaHei" w:cs="Microsoft YaHei" w:hint="eastAsia"/>
        </w:rPr>
        <w:t>会议名称：文本框，手动输入，支持模糊查询。</w:t>
      </w:r>
    </w:p>
    <w:p w14:paraId="0DDABBD0" w14:textId="77777777" w:rsidR="00CF6F30" w:rsidRDefault="00F0093C">
      <w:pPr>
        <w:numPr>
          <w:ilvl w:val="0"/>
          <w:numId w:val="75"/>
        </w:numPr>
        <w:rPr>
          <w:rFonts w:ascii="Microsoft YaHei" w:eastAsia="Microsoft YaHei" w:hAnsi="Microsoft YaHei" w:cs="Microsoft YaHei" w:hint="eastAsia"/>
        </w:rPr>
      </w:pPr>
      <w:r>
        <w:rPr>
          <w:rFonts w:ascii="Microsoft YaHei" w:eastAsia="Microsoft YaHei" w:hAnsi="Microsoft YaHei" w:cs="Microsoft YaHei" w:hint="eastAsia"/>
        </w:rPr>
        <w:t>会议类型：下拉框，读取会议类型。</w:t>
      </w:r>
    </w:p>
    <w:p w14:paraId="1B63E50B" w14:textId="77777777" w:rsidR="00CF6F30" w:rsidRDefault="00F0093C">
      <w:pPr>
        <w:numPr>
          <w:ilvl w:val="0"/>
          <w:numId w:val="75"/>
        </w:numPr>
        <w:rPr>
          <w:rFonts w:ascii="Microsoft YaHei" w:eastAsia="Microsoft YaHei" w:hAnsi="Microsoft YaHei" w:cs="Microsoft YaHei" w:hint="eastAsia"/>
        </w:rPr>
      </w:pPr>
      <w:r>
        <w:rPr>
          <w:rFonts w:ascii="Microsoft YaHei" w:eastAsia="Microsoft YaHei" w:hAnsi="Microsoft YaHei" w:cs="Microsoft YaHei" w:hint="eastAsia"/>
        </w:rPr>
        <w:t>会议日期：日期控件，参议开始日期与结束</w:t>
      </w:r>
      <w:proofErr w:type="gramStart"/>
      <w:r>
        <w:rPr>
          <w:rFonts w:ascii="Microsoft YaHei" w:eastAsia="Microsoft YaHei" w:hAnsi="Microsoft YaHei" w:cs="Microsoft YaHei" w:hint="eastAsia"/>
        </w:rPr>
        <w:t>旦期范围</w:t>
      </w:r>
      <w:proofErr w:type="gramEnd"/>
      <w:r>
        <w:rPr>
          <w:rFonts w:ascii="Microsoft YaHei" w:eastAsia="Microsoft YaHei" w:hAnsi="Microsoft YaHei" w:cs="Microsoft YaHei" w:hint="eastAsia"/>
        </w:rPr>
        <w:t>选择；校验结束日期大于等于开始日期。</w:t>
      </w:r>
    </w:p>
    <w:p w14:paraId="62569F9A" w14:textId="77777777" w:rsidR="00CF6F30" w:rsidRDefault="00F0093C">
      <w:pPr>
        <w:numPr>
          <w:ilvl w:val="0"/>
          <w:numId w:val="75"/>
        </w:numPr>
        <w:rPr>
          <w:rFonts w:ascii="Microsoft YaHei" w:eastAsia="Microsoft YaHei" w:hAnsi="Microsoft YaHei" w:cs="Microsoft YaHei" w:hint="eastAsia"/>
        </w:rPr>
      </w:pPr>
      <w:r>
        <w:rPr>
          <w:rFonts w:ascii="Microsoft YaHei" w:eastAsia="Microsoft YaHei" w:hAnsi="Microsoft YaHei" w:cs="Microsoft YaHei" w:hint="eastAsia"/>
        </w:rPr>
        <w:t>会议负责人：又本框、手动输入、文持模糊</w:t>
      </w:r>
      <w:proofErr w:type="gramStart"/>
      <w:r>
        <w:rPr>
          <w:rFonts w:ascii="Microsoft YaHei" w:eastAsia="Microsoft YaHei" w:hAnsi="Microsoft YaHei" w:cs="Microsoft YaHei" w:hint="eastAsia"/>
        </w:rPr>
        <w:t>笪询</w:t>
      </w:r>
      <w:proofErr w:type="gramEnd"/>
      <w:r>
        <w:rPr>
          <w:rFonts w:ascii="Microsoft YaHei" w:eastAsia="Microsoft YaHei" w:hAnsi="Microsoft YaHei" w:cs="Microsoft YaHei" w:hint="eastAsia"/>
        </w:rPr>
        <w:t>。</w:t>
      </w:r>
    </w:p>
    <w:p w14:paraId="3035B129" w14:textId="77777777" w:rsidR="00CF6F30" w:rsidRDefault="00F0093C">
      <w:pPr>
        <w:numPr>
          <w:ilvl w:val="0"/>
          <w:numId w:val="75"/>
        </w:numPr>
        <w:rPr>
          <w:rFonts w:ascii="Microsoft YaHei" w:eastAsia="Microsoft YaHei" w:hAnsi="Microsoft YaHei" w:cs="Microsoft YaHei" w:hint="eastAsia"/>
        </w:rPr>
      </w:pPr>
      <w:r>
        <w:rPr>
          <w:rFonts w:ascii="Microsoft YaHei" w:eastAsia="Microsoft YaHei" w:hAnsi="Microsoft YaHei" w:cs="Microsoft YaHei" w:hint="eastAsia"/>
        </w:rPr>
        <w:t>会议形式：线上、线下、线上+线下。</w:t>
      </w:r>
    </w:p>
    <w:p w14:paraId="16DA400C" w14:textId="77777777" w:rsidR="00CF6F30" w:rsidRDefault="00F0093C">
      <w:pPr>
        <w:numPr>
          <w:ilvl w:val="0"/>
          <w:numId w:val="75"/>
        </w:numPr>
        <w:rPr>
          <w:rFonts w:ascii="Microsoft YaHei" w:eastAsia="Microsoft YaHei" w:hAnsi="Microsoft YaHei" w:cs="Microsoft YaHei" w:hint="eastAsia"/>
        </w:rPr>
      </w:pPr>
      <w:r>
        <w:rPr>
          <w:rFonts w:ascii="Microsoft YaHei" w:eastAsia="Microsoft YaHei" w:hAnsi="Microsoft YaHei" w:cs="Microsoft YaHei" w:hint="eastAsia"/>
        </w:rPr>
        <w:t>会议城市：文本框、手动输入、支持模糊查询。</w:t>
      </w:r>
    </w:p>
    <w:p w14:paraId="4DD7D125" w14:textId="77777777" w:rsidR="00CF6F30" w:rsidRDefault="00F0093C">
      <w:pPr>
        <w:numPr>
          <w:ilvl w:val="0"/>
          <w:numId w:val="75"/>
        </w:numPr>
        <w:rPr>
          <w:rFonts w:ascii="Microsoft YaHei" w:eastAsia="Microsoft YaHei" w:hAnsi="Microsoft YaHei" w:cs="Microsoft YaHei" w:hint="eastAsia"/>
        </w:rPr>
      </w:pPr>
      <w:r>
        <w:rPr>
          <w:rFonts w:ascii="Microsoft YaHei" w:eastAsia="Microsoft YaHei" w:hAnsi="Microsoft YaHei" w:cs="Microsoft YaHei" w:hint="eastAsia"/>
        </w:rPr>
        <w:t>讲者人数：数字控件，填写讲者人数。</w:t>
      </w:r>
    </w:p>
    <w:p w14:paraId="6B7F488A" w14:textId="77777777" w:rsidR="00CF6F30" w:rsidRDefault="00F0093C">
      <w:pPr>
        <w:numPr>
          <w:ilvl w:val="0"/>
          <w:numId w:val="75"/>
        </w:numPr>
        <w:rPr>
          <w:rFonts w:ascii="Microsoft YaHei" w:eastAsia="Microsoft YaHei" w:hAnsi="Microsoft YaHei" w:cs="Microsoft YaHei" w:hint="eastAsia"/>
        </w:rPr>
      </w:pPr>
      <w:r>
        <w:rPr>
          <w:rFonts w:ascii="Microsoft YaHei" w:eastAsia="Microsoft YaHei" w:hAnsi="Microsoft YaHei" w:cs="Microsoft YaHei" w:hint="eastAsia"/>
        </w:rPr>
        <w:t>总参会人数：数字控件，填写总参会人数。</w:t>
      </w:r>
    </w:p>
    <w:p w14:paraId="0D0EB6A5" w14:textId="77777777" w:rsidR="00CF6F30" w:rsidRDefault="00F0093C">
      <w:pPr>
        <w:numPr>
          <w:ilvl w:val="0"/>
          <w:numId w:val="75"/>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飞检类型</w:t>
      </w:r>
      <w:proofErr w:type="gramEnd"/>
      <w:r>
        <w:rPr>
          <w:rFonts w:ascii="Microsoft YaHei" w:eastAsia="Microsoft YaHei" w:hAnsi="Microsoft YaHei" w:cs="Microsoft YaHei" w:hint="eastAsia"/>
        </w:rPr>
        <w:t>：下拉框，单选，只筛选两种类型；现场飞检、远程飞检、无需飞检。</w:t>
      </w:r>
    </w:p>
    <w:p w14:paraId="6C895CA5" w14:textId="77777777" w:rsidR="00CF6F30" w:rsidRDefault="00F0093C">
      <w:pPr>
        <w:numPr>
          <w:ilvl w:val="0"/>
          <w:numId w:val="75"/>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飞检人员</w:t>
      </w:r>
      <w:proofErr w:type="gramEnd"/>
      <w:r>
        <w:rPr>
          <w:rFonts w:ascii="Microsoft YaHei" w:eastAsia="Microsoft YaHei" w:hAnsi="Microsoft YaHei" w:cs="Microsoft YaHei" w:hint="eastAsia"/>
        </w:rPr>
        <w:t>：文本框、手动输入、支持模糊查询。</w:t>
      </w:r>
    </w:p>
    <w:p w14:paraId="6CB41582" w14:textId="77777777" w:rsidR="00CF6F30" w:rsidRDefault="00F0093C">
      <w:pPr>
        <w:pStyle w:val="TOC5"/>
        <w:ind w:left="0"/>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2.设置飞检：</w:t>
      </w:r>
    </w:p>
    <w:p w14:paraId="53AA07E6" w14:textId="77777777" w:rsidR="00CF6F30" w:rsidRDefault="00F0093C">
      <w:pPr>
        <w:numPr>
          <w:ilvl w:val="0"/>
          <w:numId w:val="76"/>
        </w:numPr>
        <w:rPr>
          <w:rFonts w:ascii="Microsoft YaHei" w:eastAsia="Microsoft YaHei" w:hAnsi="Microsoft YaHei" w:cs="Microsoft YaHei" w:hint="eastAsia"/>
          <w:szCs w:val="21"/>
        </w:rPr>
      </w:pPr>
      <w:r>
        <w:rPr>
          <w:rFonts w:ascii="Microsoft YaHei" w:eastAsia="Microsoft YaHei" w:hAnsi="Microsoft YaHei" w:cs="Microsoft YaHei" w:hint="eastAsia"/>
          <w:szCs w:val="21"/>
        </w:rPr>
        <w:t>审批通过目末设置</w:t>
      </w: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的会议，在飞检抽样表格中</w:t>
      </w: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字段显示为</w:t>
      </w:r>
      <w:proofErr w:type="gramStart"/>
      <w:r>
        <w:rPr>
          <w:rFonts w:ascii="Microsoft YaHei" w:eastAsia="Microsoft YaHei" w:hAnsi="Microsoft YaHei" w:cs="Microsoft YaHei" w:hint="eastAsia"/>
          <w:szCs w:val="21"/>
        </w:rPr>
        <w:t>”</w:t>
      </w:r>
      <w:proofErr w:type="gramEnd"/>
      <w:r>
        <w:rPr>
          <w:rFonts w:ascii="Microsoft YaHei" w:eastAsia="Microsoft YaHei" w:hAnsi="Microsoft YaHei" w:cs="Microsoft YaHei" w:hint="eastAsia"/>
          <w:szCs w:val="21"/>
        </w:rPr>
        <w:t>。</w:t>
      </w:r>
    </w:p>
    <w:p w14:paraId="3CFDDD25" w14:textId="77777777" w:rsidR="00CF6F30" w:rsidRDefault="00F0093C">
      <w:pPr>
        <w:numPr>
          <w:ilvl w:val="0"/>
          <w:numId w:val="76"/>
        </w:numPr>
        <w:rPr>
          <w:rFonts w:ascii="Microsoft YaHei" w:eastAsia="Microsoft YaHei" w:hAnsi="Microsoft YaHei" w:cs="Microsoft YaHei" w:hint="eastAsia"/>
          <w:szCs w:val="21"/>
        </w:rPr>
      </w:pPr>
      <w:r>
        <w:rPr>
          <w:rFonts w:ascii="Microsoft YaHei" w:eastAsia="Microsoft YaHei" w:hAnsi="Microsoft YaHei" w:cs="Microsoft YaHei" w:hint="eastAsia"/>
          <w:szCs w:val="21"/>
        </w:rPr>
        <w:t>设置</w:t>
      </w: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选项可选择“无需飞检”“远程飞检”，“现场飞检”，并可重复设置。</w:t>
      </w:r>
    </w:p>
    <w:p w14:paraId="72199F11" w14:textId="77777777" w:rsidR="00CF6F30" w:rsidRDefault="00F0093C">
      <w:pPr>
        <w:numPr>
          <w:ilvl w:val="0"/>
          <w:numId w:val="76"/>
        </w:numPr>
        <w:rPr>
          <w:rFonts w:ascii="Microsoft YaHei" w:eastAsia="Microsoft YaHei" w:hAnsi="Microsoft YaHei" w:cs="Microsoft YaHei" w:hint="eastAsia"/>
          <w:szCs w:val="21"/>
        </w:rPr>
      </w:pPr>
      <w:proofErr w:type="gramStart"/>
      <w:r>
        <w:rPr>
          <w:rFonts w:ascii="Microsoft YaHei" w:eastAsia="Microsoft YaHei" w:hAnsi="Microsoft YaHei" w:cs="Microsoft YaHei" w:hint="eastAsia"/>
          <w:szCs w:val="21"/>
        </w:rPr>
        <w:t>设置飞检员</w:t>
      </w:r>
      <w:proofErr w:type="gramEnd"/>
      <w:r>
        <w:rPr>
          <w:rFonts w:ascii="Microsoft YaHei" w:eastAsia="Microsoft YaHei" w:hAnsi="Microsoft YaHei" w:cs="Microsoft YaHei" w:hint="eastAsia"/>
          <w:szCs w:val="21"/>
        </w:rPr>
        <w:t>后依然可以重复</w:t>
      </w:r>
      <w:proofErr w:type="gramStart"/>
      <w:r>
        <w:rPr>
          <w:rFonts w:ascii="Microsoft YaHei" w:eastAsia="Microsoft YaHei" w:hAnsi="Microsoft YaHei" w:cs="Microsoft YaHei" w:hint="eastAsia"/>
          <w:szCs w:val="21"/>
        </w:rPr>
        <w:t>设置飞检类型</w:t>
      </w:r>
      <w:proofErr w:type="gramEnd"/>
      <w:r>
        <w:rPr>
          <w:rFonts w:ascii="Microsoft YaHei" w:eastAsia="Microsoft YaHei" w:hAnsi="Microsoft YaHei" w:cs="Microsoft YaHei" w:hint="eastAsia"/>
          <w:szCs w:val="21"/>
        </w:rPr>
        <w:t>，如已经</w:t>
      </w:r>
      <w:proofErr w:type="gramStart"/>
      <w:r>
        <w:rPr>
          <w:rFonts w:ascii="Microsoft YaHei" w:eastAsia="Microsoft YaHei" w:hAnsi="Microsoft YaHei" w:cs="Microsoft YaHei" w:hint="eastAsia"/>
          <w:szCs w:val="21"/>
        </w:rPr>
        <w:t>设置飞检员</w:t>
      </w:r>
      <w:proofErr w:type="gramEnd"/>
      <w:r>
        <w:rPr>
          <w:rFonts w:ascii="Microsoft YaHei" w:eastAsia="Microsoft YaHei" w:hAnsi="Microsoft YaHei" w:cs="Microsoft YaHei" w:hint="eastAsia"/>
          <w:szCs w:val="21"/>
        </w:rPr>
        <w:t>，此时将</w:t>
      </w: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改为“无需飞检”，则</w:t>
      </w:r>
      <w:proofErr w:type="gramStart"/>
      <w:r>
        <w:rPr>
          <w:rFonts w:ascii="Microsoft YaHei" w:eastAsia="Microsoft YaHei" w:hAnsi="Microsoft YaHei" w:cs="Microsoft YaHei" w:hint="eastAsia"/>
          <w:szCs w:val="21"/>
        </w:rPr>
        <w:t>将飞检员</w:t>
      </w:r>
      <w:proofErr w:type="gramEnd"/>
      <w:r>
        <w:rPr>
          <w:rFonts w:ascii="Microsoft YaHei" w:eastAsia="Microsoft YaHei" w:hAnsi="Microsoft YaHei" w:cs="Microsoft YaHei" w:hint="eastAsia"/>
          <w:szCs w:val="21"/>
        </w:rPr>
        <w:t>同步置空。</w:t>
      </w:r>
    </w:p>
    <w:p w14:paraId="5BF84C14" w14:textId="77777777" w:rsidR="00CF6F30" w:rsidRDefault="00F0093C">
      <w:pPr>
        <w:numPr>
          <w:ilvl w:val="0"/>
          <w:numId w:val="76"/>
        </w:numPr>
        <w:rPr>
          <w:rFonts w:ascii="Microsoft YaHei" w:eastAsia="Microsoft YaHei" w:hAnsi="Microsoft YaHei" w:cs="Microsoft YaHei" w:hint="eastAsia"/>
          <w:szCs w:val="21"/>
        </w:rPr>
      </w:pPr>
      <w:r>
        <w:rPr>
          <w:rFonts w:ascii="Microsoft YaHei" w:eastAsia="Microsoft YaHei" w:hAnsi="Microsoft YaHei" w:cs="Microsoft YaHei" w:hint="eastAsia"/>
          <w:szCs w:val="21"/>
        </w:rPr>
        <w:t>可批量设置</w:t>
      </w: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操作，例如表格</w:t>
      </w:r>
      <w:proofErr w:type="gramStart"/>
      <w:r>
        <w:rPr>
          <w:rFonts w:ascii="Microsoft YaHei" w:eastAsia="Microsoft YaHei" w:hAnsi="Microsoft YaHei" w:cs="Microsoft YaHei" w:hint="eastAsia"/>
          <w:szCs w:val="21"/>
        </w:rPr>
        <w:t>左侧勾选10条</w:t>
      </w:r>
      <w:proofErr w:type="gramEnd"/>
      <w:r>
        <w:rPr>
          <w:rFonts w:ascii="Microsoft YaHei" w:eastAsia="Microsoft YaHei" w:hAnsi="Microsoft YaHei" w:cs="Microsoft YaHei" w:hint="eastAsia"/>
          <w:szCs w:val="21"/>
        </w:rPr>
        <w:t>会议信息，点击设置</w:t>
      </w: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按钮，可统一</w:t>
      </w:r>
      <w:proofErr w:type="gramStart"/>
      <w:r>
        <w:rPr>
          <w:rFonts w:ascii="Microsoft YaHei" w:eastAsia="Microsoft YaHei" w:hAnsi="Microsoft YaHei" w:cs="Microsoft YaHei" w:hint="eastAsia"/>
          <w:szCs w:val="21"/>
        </w:rPr>
        <w:t>设置飞检类型</w:t>
      </w:r>
      <w:proofErr w:type="gramEnd"/>
      <w:r>
        <w:rPr>
          <w:rFonts w:ascii="Microsoft YaHei" w:eastAsia="Microsoft YaHei" w:hAnsi="Microsoft YaHei" w:cs="Microsoft YaHei" w:hint="eastAsia"/>
          <w:szCs w:val="21"/>
        </w:rPr>
        <w:t>，注意该操作呈现的会议和</w:t>
      </w: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是多对一的，即多个会议设買为同</w:t>
      </w:r>
      <w:proofErr w:type="gramStart"/>
      <w:r>
        <w:rPr>
          <w:rFonts w:ascii="Microsoft YaHei" w:eastAsia="Microsoft YaHei" w:hAnsi="Microsoft YaHei" w:cs="Microsoft YaHei" w:hint="eastAsia"/>
          <w:szCs w:val="21"/>
        </w:rPr>
        <w:t>一个飞换类型</w:t>
      </w:r>
      <w:proofErr w:type="gramEnd"/>
      <w:r>
        <w:rPr>
          <w:rFonts w:ascii="Microsoft YaHei" w:eastAsia="Microsoft YaHei" w:hAnsi="Microsoft YaHei" w:cs="Microsoft YaHei" w:hint="eastAsia"/>
          <w:szCs w:val="21"/>
        </w:rPr>
        <w:t>。</w:t>
      </w:r>
    </w:p>
    <w:p w14:paraId="5F8B93AC" w14:textId="77777777" w:rsidR="00CF6F30" w:rsidRDefault="00F0093C">
      <w:pPr>
        <w:numPr>
          <w:ilvl w:val="0"/>
          <w:numId w:val="76"/>
        </w:numPr>
        <w:rPr>
          <w:rFonts w:ascii="Microsoft YaHei" w:eastAsia="Microsoft YaHei" w:hAnsi="Microsoft YaHei" w:cs="Microsoft YaHei" w:hint="eastAsia"/>
          <w:szCs w:val="21"/>
        </w:rPr>
      </w:pPr>
      <w:r>
        <w:rPr>
          <w:rFonts w:ascii="Microsoft YaHei" w:eastAsia="Microsoft YaHei" w:hAnsi="Microsoft YaHei" w:cs="Microsoft YaHei" w:hint="eastAsia"/>
          <w:szCs w:val="21"/>
        </w:rPr>
        <w:lastRenderedPageBreak/>
        <w:t>当设置</w:t>
      </w:r>
      <w:proofErr w:type="gramStart"/>
      <w:r>
        <w:rPr>
          <w:rFonts w:ascii="Microsoft YaHei" w:eastAsia="Microsoft YaHei" w:hAnsi="Microsoft YaHei" w:cs="Microsoft YaHei" w:hint="eastAsia"/>
          <w:szCs w:val="21"/>
        </w:rPr>
        <w:t>飞检类型</w:t>
      </w:r>
      <w:proofErr w:type="gramEnd"/>
      <w:r>
        <w:rPr>
          <w:rFonts w:ascii="Microsoft YaHei" w:eastAsia="Microsoft YaHei" w:hAnsi="Microsoft YaHei" w:cs="Microsoft YaHei" w:hint="eastAsia"/>
          <w:szCs w:val="21"/>
        </w:rPr>
        <w:t>后，会议详情Step2会议执行出现</w:t>
      </w:r>
      <w:proofErr w:type="gramStart"/>
      <w:r>
        <w:rPr>
          <w:rFonts w:ascii="Microsoft YaHei" w:eastAsia="Microsoft YaHei" w:hAnsi="Microsoft YaHei" w:cs="Microsoft YaHei" w:hint="eastAsia"/>
          <w:szCs w:val="21"/>
        </w:rPr>
        <w:t>”会议飞检</w:t>
      </w:r>
      <w:proofErr w:type="gramEnd"/>
      <w:r>
        <w:rPr>
          <w:rFonts w:ascii="Microsoft YaHei" w:eastAsia="Microsoft YaHei" w:hAnsi="Microsoft YaHei" w:cs="Microsoft YaHei" w:hint="eastAsia"/>
          <w:szCs w:val="21"/>
        </w:rPr>
        <w:t>"Tab。</w:t>
      </w:r>
    </w:p>
    <w:p w14:paraId="76263176" w14:textId="77777777" w:rsidR="00CF6F30" w:rsidRDefault="00F0093C">
      <w:pPr>
        <w:numPr>
          <w:ilvl w:val="0"/>
          <w:numId w:val="76"/>
        </w:numPr>
        <w:rPr>
          <w:rFonts w:ascii="Microsoft YaHei" w:eastAsia="Microsoft YaHei" w:hAnsi="Microsoft YaHei" w:cs="Microsoft YaHei" w:hint="eastAsia"/>
        </w:rPr>
      </w:pPr>
      <w:r>
        <w:rPr>
          <w:rFonts w:ascii="Microsoft YaHei" w:eastAsia="Microsoft YaHei" w:hAnsi="Microsoft YaHei" w:cs="Microsoft YaHei" w:hint="eastAsia"/>
          <w:szCs w:val="21"/>
        </w:rPr>
        <w:t>操作权限：仅管理员、</w:t>
      </w:r>
      <w:proofErr w:type="gramStart"/>
      <w:r>
        <w:rPr>
          <w:rFonts w:ascii="Microsoft YaHei" w:eastAsia="Microsoft YaHei" w:hAnsi="Microsoft YaHei" w:cs="Microsoft YaHei" w:hint="eastAsia"/>
          <w:szCs w:val="21"/>
        </w:rPr>
        <w:t>飞检员</w:t>
      </w:r>
      <w:proofErr w:type="gramEnd"/>
      <w:r>
        <w:rPr>
          <w:rFonts w:ascii="Microsoft YaHei" w:eastAsia="Microsoft YaHei" w:hAnsi="Microsoft YaHei" w:cs="Microsoft YaHei" w:hint="eastAsia"/>
          <w:szCs w:val="21"/>
        </w:rPr>
        <w:t>、合</w:t>
      </w:r>
      <w:proofErr w:type="gramStart"/>
      <w:r>
        <w:rPr>
          <w:rFonts w:ascii="Microsoft YaHei" w:eastAsia="Microsoft YaHei" w:hAnsi="Microsoft YaHei" w:cs="Microsoft YaHei" w:hint="eastAsia"/>
          <w:szCs w:val="21"/>
        </w:rPr>
        <w:t>规</w:t>
      </w:r>
      <w:proofErr w:type="gramEnd"/>
      <w:r>
        <w:rPr>
          <w:rFonts w:ascii="Microsoft YaHei" w:eastAsia="Microsoft YaHei" w:hAnsi="Microsoft YaHei" w:cs="Microsoft YaHei" w:hint="eastAsia"/>
          <w:szCs w:val="21"/>
        </w:rPr>
        <w:t>角色可设置。</w:t>
      </w:r>
    </w:p>
    <w:p w14:paraId="32446FDB" w14:textId="77777777" w:rsidR="00CF6F30" w:rsidRDefault="00F0093C">
      <w:pPr>
        <w:pStyle w:val="TOC5"/>
        <w:ind w:left="0"/>
        <w:rPr>
          <w:rFonts w:ascii="Microsoft YaHei" w:eastAsia="Microsoft YaHei" w:hAnsi="Microsoft YaHei" w:cs="Microsoft YaHei" w:hint="eastAsia"/>
        </w:rPr>
      </w:pPr>
      <w:r>
        <w:rPr>
          <w:rFonts w:ascii="Microsoft YaHei" w:eastAsia="Microsoft YaHei" w:hAnsi="Microsoft YaHei" w:cs="Microsoft YaHei" w:hint="eastAsia"/>
          <w:lang w:bidi="ar"/>
        </w:rPr>
        <w:t>3.</w:t>
      </w:r>
      <w:proofErr w:type="gramStart"/>
      <w:r>
        <w:rPr>
          <w:rFonts w:ascii="Microsoft YaHei" w:eastAsia="Microsoft YaHei" w:hAnsi="Microsoft YaHei" w:cs="Microsoft YaHei" w:hint="eastAsia"/>
          <w:lang w:bidi="ar"/>
        </w:rPr>
        <w:t>设置飞检员</w:t>
      </w:r>
      <w:proofErr w:type="gramEnd"/>
      <w:r>
        <w:rPr>
          <w:rFonts w:ascii="Microsoft YaHei" w:eastAsia="Microsoft YaHei" w:hAnsi="Microsoft YaHei" w:cs="Microsoft YaHei" w:hint="eastAsia"/>
          <w:lang w:bidi="ar"/>
        </w:rPr>
        <w:t>：</w:t>
      </w:r>
    </w:p>
    <w:p w14:paraId="0684054B" w14:textId="77777777" w:rsidR="00CF6F30" w:rsidRDefault="00F0093C">
      <w:pPr>
        <w:pStyle w:val="TOC5"/>
        <w:numPr>
          <w:ilvl w:val="0"/>
          <w:numId w:val="77"/>
        </w:numPr>
        <w:rPr>
          <w:rFonts w:ascii="Microsoft YaHei" w:eastAsia="Microsoft YaHei" w:hAnsi="Microsoft YaHei" w:cs="Microsoft YaHei" w:hint="eastAsia"/>
        </w:rPr>
      </w:pPr>
      <w:r>
        <w:rPr>
          <w:rFonts w:ascii="Microsoft YaHei" w:eastAsia="Microsoft YaHei" w:hAnsi="Microsoft YaHei" w:cs="Microsoft YaHei" w:hint="eastAsia"/>
          <w:lang w:bidi="ar"/>
        </w:rPr>
        <w:t>一个会议必须</w:t>
      </w:r>
      <w:proofErr w:type="gramStart"/>
      <w:r>
        <w:rPr>
          <w:rFonts w:ascii="Microsoft YaHei" w:eastAsia="Microsoft YaHei" w:hAnsi="Microsoft YaHei" w:cs="Microsoft YaHei" w:hint="eastAsia"/>
          <w:lang w:bidi="ar"/>
        </w:rPr>
        <w:t>设置飞检类型</w:t>
      </w:r>
      <w:proofErr w:type="gramEnd"/>
      <w:r>
        <w:rPr>
          <w:rFonts w:ascii="Microsoft YaHei" w:eastAsia="Microsoft YaHei" w:hAnsi="Microsoft YaHei" w:cs="Microsoft YaHei" w:hint="eastAsia"/>
          <w:lang w:bidi="ar"/>
        </w:rPr>
        <w:t>（远程飞检</w:t>
      </w:r>
      <w:proofErr w:type="gramStart"/>
      <w:r>
        <w:rPr>
          <w:rFonts w:ascii="Microsoft YaHei" w:eastAsia="Microsoft YaHei" w:hAnsi="Microsoft YaHei" w:cs="Microsoft YaHei" w:hint="eastAsia"/>
          <w:lang w:bidi="ar"/>
        </w:rPr>
        <w:t>”</w:t>
      </w:r>
      <w:proofErr w:type="gramEnd"/>
      <w:r>
        <w:rPr>
          <w:rFonts w:ascii="Microsoft YaHei" w:eastAsia="Microsoft YaHei" w:hAnsi="Microsoft YaHei" w:cs="Microsoft YaHei" w:hint="eastAsia"/>
          <w:lang w:bidi="ar"/>
        </w:rPr>
        <w:t>、“现场飞检”）后才可以</w:t>
      </w:r>
      <w:proofErr w:type="gramStart"/>
      <w:r>
        <w:rPr>
          <w:rFonts w:ascii="Microsoft YaHei" w:eastAsia="Microsoft YaHei" w:hAnsi="Microsoft YaHei" w:cs="Microsoft YaHei" w:hint="eastAsia"/>
          <w:lang w:bidi="ar"/>
        </w:rPr>
        <w:t>分配飞检员</w:t>
      </w:r>
      <w:proofErr w:type="gramEnd"/>
      <w:r>
        <w:rPr>
          <w:rFonts w:ascii="Microsoft YaHei" w:eastAsia="Microsoft YaHei" w:hAnsi="Microsoft YaHei" w:cs="Microsoft YaHei" w:hint="eastAsia"/>
          <w:lang w:bidi="ar"/>
        </w:rPr>
        <w:t>，点击</w:t>
      </w:r>
      <w:proofErr w:type="gramStart"/>
      <w:r>
        <w:rPr>
          <w:rFonts w:ascii="Microsoft YaHei" w:eastAsia="Microsoft YaHei" w:hAnsi="Microsoft YaHei" w:cs="Microsoft YaHei" w:hint="eastAsia"/>
          <w:lang w:bidi="ar"/>
        </w:rPr>
        <w:t>”</w:t>
      </w:r>
      <w:proofErr w:type="gramEnd"/>
      <w:r>
        <w:rPr>
          <w:rFonts w:ascii="Microsoft YaHei" w:eastAsia="Microsoft YaHei" w:hAnsi="Microsoft YaHei" w:cs="Microsoft YaHei" w:hint="eastAsia"/>
          <w:lang w:bidi="ar"/>
        </w:rPr>
        <w:t>确定</w:t>
      </w:r>
      <w:proofErr w:type="gramStart"/>
      <w:r>
        <w:rPr>
          <w:rFonts w:ascii="Microsoft YaHei" w:eastAsia="Microsoft YaHei" w:hAnsi="Microsoft YaHei" w:cs="Microsoft YaHei" w:hint="eastAsia"/>
          <w:lang w:bidi="ar"/>
        </w:rPr>
        <w:t>”</w:t>
      </w:r>
      <w:proofErr w:type="gramEnd"/>
      <w:r>
        <w:rPr>
          <w:rFonts w:ascii="Microsoft YaHei" w:eastAsia="Microsoft YaHei" w:hAnsi="Microsoft YaHei" w:cs="Microsoft YaHei" w:hint="eastAsia"/>
          <w:lang w:bidi="ar"/>
        </w:rPr>
        <w:t>按钮时需校验当前会议的</w:t>
      </w:r>
      <w:proofErr w:type="gramStart"/>
      <w:r>
        <w:rPr>
          <w:rFonts w:ascii="Microsoft YaHei" w:eastAsia="Microsoft YaHei" w:hAnsi="Microsoft YaHei" w:cs="Microsoft YaHei" w:hint="eastAsia"/>
          <w:lang w:bidi="ar"/>
        </w:rPr>
        <w:t>飞检类型</w:t>
      </w:r>
      <w:proofErr w:type="gramEnd"/>
      <w:r>
        <w:rPr>
          <w:rFonts w:ascii="Microsoft YaHei" w:eastAsia="Microsoft YaHei" w:hAnsi="Microsoft YaHei" w:cs="Microsoft YaHei" w:hint="eastAsia"/>
          <w:lang w:bidi="ar"/>
        </w:rPr>
        <w:t>不可以</w:t>
      </w:r>
    </w:p>
    <w:p w14:paraId="11CBD4D5" w14:textId="77777777" w:rsidR="00CF6F30" w:rsidRDefault="00F0093C">
      <w:pPr>
        <w:pStyle w:val="TOC5"/>
        <w:numPr>
          <w:ilvl w:val="0"/>
          <w:numId w:val="77"/>
        </w:numPr>
        <w:rPr>
          <w:rFonts w:ascii="Microsoft YaHei" w:eastAsia="Microsoft YaHei" w:hAnsi="Microsoft YaHei" w:cs="Microsoft YaHei" w:hint="eastAsia"/>
        </w:rPr>
      </w:pPr>
      <w:r>
        <w:rPr>
          <w:rFonts w:ascii="Microsoft YaHei" w:eastAsia="Microsoft YaHei" w:hAnsi="Microsoft YaHei" w:cs="Microsoft YaHei" w:hint="eastAsia"/>
          <w:lang w:bidi="ar"/>
        </w:rPr>
        <w:t>为</w:t>
      </w:r>
      <w:proofErr w:type="gramStart"/>
      <w:r>
        <w:rPr>
          <w:rFonts w:ascii="Microsoft YaHei" w:eastAsia="Microsoft YaHei" w:hAnsi="Microsoft YaHei" w:cs="Microsoft YaHei" w:hint="eastAsia"/>
          <w:lang w:bidi="ar"/>
        </w:rPr>
        <w:t>””</w:t>
      </w:r>
      <w:proofErr w:type="gramEnd"/>
      <w:r>
        <w:rPr>
          <w:rFonts w:ascii="Microsoft YaHei" w:eastAsia="Microsoft YaHei" w:hAnsi="Microsoft YaHei" w:cs="Microsoft YaHei" w:hint="eastAsia"/>
          <w:lang w:bidi="ar"/>
        </w:rPr>
        <w:t>或</w:t>
      </w:r>
      <w:proofErr w:type="gramStart"/>
      <w:r>
        <w:rPr>
          <w:rFonts w:ascii="Microsoft YaHei" w:eastAsia="Microsoft YaHei" w:hAnsi="Microsoft YaHei" w:cs="Microsoft YaHei" w:hint="eastAsia"/>
          <w:lang w:bidi="ar"/>
        </w:rPr>
        <w:t>”</w:t>
      </w:r>
      <w:proofErr w:type="gramEnd"/>
      <w:r>
        <w:rPr>
          <w:rFonts w:ascii="Microsoft YaHei" w:eastAsia="Microsoft YaHei" w:hAnsi="Microsoft YaHei" w:cs="Microsoft YaHei" w:hint="eastAsia"/>
          <w:lang w:bidi="ar"/>
        </w:rPr>
        <w:t>无需飞检</w:t>
      </w:r>
      <w:proofErr w:type="gramStart"/>
      <w:r>
        <w:rPr>
          <w:rFonts w:ascii="Microsoft YaHei" w:eastAsia="Microsoft YaHei" w:hAnsi="Microsoft YaHei" w:cs="Microsoft YaHei" w:hint="eastAsia"/>
          <w:lang w:bidi="ar"/>
        </w:rPr>
        <w:t>”</w:t>
      </w:r>
      <w:proofErr w:type="gramEnd"/>
      <w:r>
        <w:rPr>
          <w:rFonts w:ascii="Microsoft YaHei" w:eastAsia="Microsoft YaHei" w:hAnsi="Microsoft YaHei" w:cs="Microsoft YaHei" w:hint="eastAsia"/>
          <w:lang w:bidi="ar"/>
        </w:rPr>
        <w:t>，如为</w:t>
      </w:r>
      <w:proofErr w:type="gramStart"/>
      <w:r>
        <w:rPr>
          <w:rFonts w:ascii="Microsoft YaHei" w:eastAsia="Microsoft YaHei" w:hAnsi="Microsoft YaHei" w:cs="Microsoft YaHei" w:hint="eastAsia"/>
          <w:lang w:bidi="ar"/>
        </w:rPr>
        <w:t>””</w:t>
      </w:r>
      <w:proofErr w:type="gramEnd"/>
      <w:r>
        <w:rPr>
          <w:rFonts w:ascii="Microsoft YaHei" w:eastAsia="Microsoft YaHei" w:hAnsi="Microsoft YaHei" w:cs="Microsoft YaHei" w:hint="eastAsia"/>
          <w:lang w:bidi="ar"/>
        </w:rPr>
        <w:t>则校验提示：会议：MID20240117263807，请先</w:t>
      </w:r>
      <w:proofErr w:type="gramStart"/>
      <w:r>
        <w:rPr>
          <w:rFonts w:ascii="Microsoft YaHei" w:eastAsia="Microsoft YaHei" w:hAnsi="Microsoft YaHei" w:cs="Microsoft YaHei" w:hint="eastAsia"/>
          <w:lang w:bidi="ar"/>
        </w:rPr>
        <w:t>设置飞检类型</w:t>
      </w:r>
      <w:proofErr w:type="gramEnd"/>
      <w:r>
        <w:rPr>
          <w:rFonts w:ascii="Microsoft YaHei" w:eastAsia="Microsoft YaHei" w:hAnsi="Microsoft YaHei" w:cs="Microsoft YaHei" w:hint="eastAsia"/>
          <w:lang w:bidi="ar"/>
        </w:rPr>
        <w:t>。</w:t>
      </w:r>
    </w:p>
    <w:p w14:paraId="53B0A6E6" w14:textId="77777777" w:rsidR="00CF6F30" w:rsidRDefault="00F0093C">
      <w:pPr>
        <w:numPr>
          <w:ilvl w:val="0"/>
          <w:numId w:val="77"/>
        </w:numPr>
        <w:rPr>
          <w:rFonts w:ascii="Microsoft YaHei" w:eastAsia="Microsoft YaHei" w:hAnsi="Microsoft YaHei" w:cs="Microsoft YaHei" w:hint="eastAsia"/>
        </w:rPr>
      </w:pPr>
      <w:r>
        <w:rPr>
          <w:rFonts w:ascii="Microsoft YaHei" w:eastAsia="Microsoft YaHei" w:hAnsi="Microsoft YaHei" w:cs="Microsoft YaHei" w:hint="eastAsia"/>
        </w:rPr>
        <w:t>如已经</w:t>
      </w:r>
      <w:proofErr w:type="gramStart"/>
      <w:r>
        <w:rPr>
          <w:rFonts w:ascii="Microsoft YaHei" w:eastAsia="Microsoft YaHei" w:hAnsi="Microsoft YaHei" w:cs="Microsoft YaHei" w:hint="eastAsia"/>
        </w:rPr>
        <w:t>设置飞检员</w:t>
      </w:r>
      <w:proofErr w:type="gramEnd"/>
      <w:r>
        <w:rPr>
          <w:rFonts w:ascii="Microsoft YaHei" w:eastAsia="Microsoft YaHei" w:hAnsi="Microsoft YaHei" w:cs="Microsoft YaHei" w:hint="eastAsia"/>
        </w:rPr>
        <w:t>，此时将</w:t>
      </w:r>
      <w:proofErr w:type="gramStart"/>
      <w:r>
        <w:rPr>
          <w:rFonts w:ascii="Microsoft YaHei" w:eastAsia="Microsoft YaHei" w:hAnsi="Microsoft YaHei" w:cs="Microsoft YaHei" w:hint="eastAsia"/>
        </w:rPr>
        <w:t>飞检类型</w:t>
      </w:r>
      <w:proofErr w:type="gramEnd"/>
      <w:r>
        <w:rPr>
          <w:rFonts w:ascii="Microsoft YaHei" w:eastAsia="Microsoft YaHei" w:hAnsi="Microsoft YaHei" w:cs="Microsoft YaHei" w:hint="eastAsia"/>
        </w:rPr>
        <w:t>改为“无需飞检”，则</w:t>
      </w:r>
      <w:proofErr w:type="gramStart"/>
      <w:r>
        <w:rPr>
          <w:rFonts w:ascii="Microsoft YaHei" w:eastAsia="Microsoft YaHei" w:hAnsi="Microsoft YaHei" w:cs="Microsoft YaHei" w:hint="eastAsia"/>
        </w:rPr>
        <w:t>将飞检员</w:t>
      </w:r>
      <w:proofErr w:type="gramEnd"/>
      <w:r>
        <w:rPr>
          <w:rFonts w:ascii="Microsoft YaHei" w:eastAsia="Microsoft YaHei" w:hAnsi="Microsoft YaHei" w:cs="Microsoft YaHei" w:hint="eastAsia"/>
        </w:rPr>
        <w:t>同步置空。</w:t>
      </w:r>
    </w:p>
    <w:p w14:paraId="3AFFB63F" w14:textId="77777777" w:rsidR="00CF6F30" w:rsidRDefault="00F0093C">
      <w:pPr>
        <w:numPr>
          <w:ilvl w:val="0"/>
          <w:numId w:val="77"/>
        </w:numPr>
        <w:rPr>
          <w:rFonts w:ascii="Microsoft YaHei" w:eastAsia="Microsoft YaHei" w:hAnsi="Microsoft YaHei" w:cs="Microsoft YaHei" w:hint="eastAsia"/>
        </w:rPr>
      </w:pPr>
      <w:r>
        <w:rPr>
          <w:rFonts w:ascii="Microsoft YaHei" w:eastAsia="Microsoft YaHei" w:hAnsi="Microsoft YaHei" w:cs="Microsoft YaHei" w:hint="eastAsia"/>
        </w:rPr>
        <w:t>可批量</w:t>
      </w:r>
      <w:proofErr w:type="gramStart"/>
      <w:r>
        <w:rPr>
          <w:rFonts w:ascii="Microsoft YaHei" w:eastAsia="Microsoft YaHei" w:hAnsi="Microsoft YaHei" w:cs="Microsoft YaHei" w:hint="eastAsia"/>
        </w:rPr>
        <w:t>设置飞检员</w:t>
      </w:r>
      <w:proofErr w:type="gramEnd"/>
      <w:r>
        <w:rPr>
          <w:rFonts w:ascii="Microsoft YaHei" w:eastAsia="Microsoft YaHei" w:hAnsi="Microsoft YaHei" w:cs="Microsoft YaHei" w:hint="eastAsia"/>
        </w:rPr>
        <w:t>操作，例如表格</w:t>
      </w:r>
      <w:proofErr w:type="gramStart"/>
      <w:r>
        <w:rPr>
          <w:rFonts w:ascii="Microsoft YaHei" w:eastAsia="Microsoft YaHei" w:hAnsi="Microsoft YaHei" w:cs="Microsoft YaHei" w:hint="eastAsia"/>
        </w:rPr>
        <w:t>左侧勾选10条</w:t>
      </w:r>
      <w:proofErr w:type="gramEnd"/>
      <w:r>
        <w:rPr>
          <w:rFonts w:ascii="Microsoft YaHei" w:eastAsia="Microsoft YaHei" w:hAnsi="Microsoft YaHei" w:cs="Microsoft YaHei" w:hint="eastAsia"/>
        </w:rPr>
        <w:t>会议信息，点击</w:t>
      </w:r>
      <w:proofErr w:type="gramStart"/>
      <w:r>
        <w:rPr>
          <w:rFonts w:ascii="Microsoft YaHei" w:eastAsia="Microsoft YaHei" w:hAnsi="Microsoft YaHei" w:cs="Microsoft YaHei" w:hint="eastAsia"/>
        </w:rPr>
        <w:t>设置飞检员</w:t>
      </w:r>
      <w:proofErr w:type="gramEnd"/>
      <w:r>
        <w:rPr>
          <w:rFonts w:ascii="Microsoft YaHei" w:eastAsia="Microsoft YaHei" w:hAnsi="Microsoft YaHei" w:cs="Microsoft YaHei" w:hint="eastAsia"/>
        </w:rPr>
        <w:t>按钮，可统一</w:t>
      </w:r>
      <w:proofErr w:type="gramStart"/>
      <w:r>
        <w:rPr>
          <w:rFonts w:ascii="Microsoft YaHei" w:eastAsia="Microsoft YaHei" w:hAnsi="Microsoft YaHei" w:cs="Microsoft YaHei" w:hint="eastAsia"/>
        </w:rPr>
        <w:t>设置飞检员</w:t>
      </w:r>
      <w:proofErr w:type="gramEnd"/>
      <w:r>
        <w:rPr>
          <w:rFonts w:ascii="Microsoft YaHei" w:eastAsia="Microsoft YaHei" w:hAnsi="Microsoft YaHei" w:cs="Microsoft YaHei" w:hint="eastAsia"/>
        </w:rPr>
        <w:t>，注意该操作呈现的会议</w:t>
      </w:r>
      <w:proofErr w:type="gramStart"/>
      <w:r>
        <w:rPr>
          <w:rFonts w:ascii="Microsoft YaHei" w:eastAsia="Microsoft YaHei" w:hAnsi="Microsoft YaHei" w:cs="Microsoft YaHei" w:hint="eastAsia"/>
        </w:rPr>
        <w:t>和飞检员</w:t>
      </w:r>
      <w:proofErr w:type="gramEnd"/>
      <w:r>
        <w:rPr>
          <w:rFonts w:ascii="Microsoft YaHei" w:eastAsia="Microsoft YaHei" w:hAnsi="Microsoft YaHei" w:cs="Microsoft YaHei" w:hint="eastAsia"/>
        </w:rPr>
        <w:t>是多对一的，即多个会议设置为同</w:t>
      </w:r>
      <w:proofErr w:type="gramStart"/>
      <w:r>
        <w:rPr>
          <w:rFonts w:ascii="Microsoft YaHei" w:eastAsia="Microsoft YaHei" w:hAnsi="Microsoft YaHei" w:cs="Microsoft YaHei" w:hint="eastAsia"/>
        </w:rPr>
        <w:t>一个飞检员</w:t>
      </w:r>
      <w:proofErr w:type="gramEnd"/>
      <w:r>
        <w:rPr>
          <w:rFonts w:ascii="Microsoft YaHei" w:eastAsia="Microsoft YaHei" w:hAnsi="Microsoft YaHei" w:cs="Microsoft YaHei" w:hint="eastAsia"/>
        </w:rPr>
        <w:t>。</w:t>
      </w:r>
    </w:p>
    <w:p w14:paraId="7EFF6FEA" w14:textId="77777777" w:rsidR="00CF6F30" w:rsidRDefault="00F0093C">
      <w:pPr>
        <w:numPr>
          <w:ilvl w:val="0"/>
          <w:numId w:val="77"/>
        </w:numPr>
        <w:rPr>
          <w:rFonts w:ascii="Microsoft YaHei" w:eastAsia="Microsoft YaHei" w:hAnsi="Microsoft YaHei" w:cs="Microsoft YaHei" w:hint="eastAsia"/>
        </w:rPr>
      </w:pPr>
      <w:r>
        <w:rPr>
          <w:rFonts w:ascii="Microsoft YaHei" w:eastAsia="Microsoft YaHei" w:hAnsi="Microsoft YaHei" w:cs="Microsoft YaHei" w:hint="eastAsia"/>
        </w:rPr>
        <w:t>操作权限：仅管理员、合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可设置。</w:t>
      </w:r>
    </w:p>
    <w:p w14:paraId="28756CD4" w14:textId="77777777" w:rsidR="00CF6F30" w:rsidRDefault="00CF6F30">
      <w:pPr>
        <w:textAlignment w:val="center"/>
        <w:rPr>
          <w:rFonts w:ascii="Microsoft YaHei" w:eastAsia="Microsoft YaHei" w:hAnsi="Microsoft YaHei" w:cs="Microsoft YaHei" w:hint="eastAsia"/>
        </w:rPr>
      </w:pPr>
    </w:p>
    <w:p w14:paraId="3BDCCE91"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6</w:t>
      </w:r>
      <w:r>
        <w:rPr>
          <w:rFonts w:ascii="Microsoft YaHei" w:eastAsia="Microsoft YaHei" w:hAnsi="Microsoft YaHei" w:cs="Microsoft YaHei" w:hint="eastAsia"/>
        </w:rPr>
        <w:t>.</w:t>
      </w:r>
      <w:r>
        <w:rPr>
          <w:rFonts w:ascii="Microsoft YaHei" w:eastAsia="Microsoft YaHei" w:hAnsi="Microsoft YaHei" w:cs="Microsoft YaHei" w:hint="eastAsia"/>
          <w:lang w:val="en-US"/>
        </w:rPr>
        <w:t>3.3批量设置项目飞检</w:t>
      </w:r>
    </w:p>
    <w:p w14:paraId="20ED6A71" w14:textId="77777777" w:rsidR="00CF6F30" w:rsidRDefault="00F0093C">
      <w:pPr>
        <w:textAlignment w:val="cente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166DFFCB" wp14:editId="14FADCC0">
            <wp:extent cx="6139815" cy="4460240"/>
            <wp:effectExtent l="0" t="0" r="6985" b="1016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83"/>
                    <a:stretch>
                      <a:fillRect/>
                    </a:stretch>
                  </pic:blipFill>
                  <pic:spPr>
                    <a:xfrm>
                      <a:off x="0" y="0"/>
                      <a:ext cx="6139815" cy="4460240"/>
                    </a:xfrm>
                    <a:prstGeom prst="rect">
                      <a:avLst/>
                    </a:prstGeom>
                  </pic:spPr>
                </pic:pic>
              </a:graphicData>
            </a:graphic>
          </wp:inline>
        </w:drawing>
      </w:r>
    </w:p>
    <w:p w14:paraId="4F193BC1" w14:textId="77777777" w:rsidR="00CF6F30" w:rsidRDefault="00CF6F30">
      <w:pPr>
        <w:textAlignment w:val="center"/>
        <w:rPr>
          <w:rFonts w:ascii="Microsoft YaHei" w:eastAsia="Microsoft YaHei" w:hAnsi="Microsoft YaHei" w:cs="Microsoft YaHei" w:hint="eastAsia"/>
        </w:rPr>
      </w:pPr>
    </w:p>
    <w:p w14:paraId="161638A0"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6</w:t>
      </w:r>
      <w:r>
        <w:rPr>
          <w:rFonts w:ascii="Microsoft YaHei" w:eastAsia="Microsoft YaHei" w:hAnsi="Microsoft YaHei" w:cs="Microsoft YaHei" w:hint="eastAsia"/>
        </w:rPr>
        <w:t>.</w:t>
      </w:r>
      <w:r>
        <w:rPr>
          <w:rFonts w:ascii="Microsoft YaHei" w:eastAsia="Microsoft YaHei" w:hAnsi="Microsoft YaHei" w:cs="Microsoft YaHei" w:hint="eastAsia"/>
          <w:lang w:val="en-US"/>
        </w:rPr>
        <w:t>3.4自定义规则设置飞检</w:t>
      </w:r>
    </w:p>
    <w:p w14:paraId="6D871FF9" w14:textId="77777777" w:rsidR="00CF6F30" w:rsidRDefault="00F0093C">
      <w:pPr>
        <w:textAlignment w:val="cente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76F36898" wp14:editId="73008DEB">
            <wp:extent cx="6139815" cy="3139440"/>
            <wp:effectExtent l="0" t="0" r="6985" b="1016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84"/>
                    <a:stretch>
                      <a:fillRect/>
                    </a:stretch>
                  </pic:blipFill>
                  <pic:spPr>
                    <a:xfrm>
                      <a:off x="0" y="0"/>
                      <a:ext cx="6139815" cy="3139440"/>
                    </a:xfrm>
                    <a:prstGeom prst="rect">
                      <a:avLst/>
                    </a:prstGeom>
                  </pic:spPr>
                </pic:pic>
              </a:graphicData>
            </a:graphic>
          </wp:inline>
        </w:drawing>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515"/>
        <w:gridCol w:w="1515"/>
        <w:gridCol w:w="1515"/>
        <w:gridCol w:w="1515"/>
        <w:gridCol w:w="1515"/>
        <w:gridCol w:w="1515"/>
      </w:tblGrid>
      <w:tr w:rsidR="00CF6F30" w14:paraId="44B94B27" w14:textId="77777777">
        <w:trPr>
          <w:trHeight w:val="360"/>
        </w:trPr>
        <w:tc>
          <w:tcPr>
            <w:tcW w:w="1515" w:type="dxa"/>
            <w:tcBorders>
              <w:top w:val="single" w:sz="4" w:space="0" w:color="000000"/>
              <w:left w:val="single" w:sz="4" w:space="0" w:color="000000"/>
              <w:bottom w:val="single" w:sz="4" w:space="0" w:color="000000"/>
              <w:right w:val="single" w:sz="4" w:space="0" w:color="000000"/>
            </w:tcBorders>
            <w:vAlign w:val="center"/>
          </w:tcPr>
          <w:p w14:paraId="73E28917"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模块</w:t>
            </w:r>
          </w:p>
        </w:tc>
        <w:tc>
          <w:tcPr>
            <w:tcW w:w="1515" w:type="dxa"/>
            <w:tcBorders>
              <w:top w:val="single" w:sz="4" w:space="0" w:color="000000"/>
              <w:right w:val="single" w:sz="4" w:space="0" w:color="000000"/>
            </w:tcBorders>
            <w:vAlign w:val="center"/>
          </w:tcPr>
          <w:p w14:paraId="54B23E73"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一级</w:t>
            </w:r>
          </w:p>
        </w:tc>
        <w:tc>
          <w:tcPr>
            <w:tcW w:w="1515" w:type="dxa"/>
            <w:tcBorders>
              <w:top w:val="single" w:sz="4" w:space="0" w:color="000000"/>
              <w:left w:val="single" w:sz="4" w:space="0" w:color="000000"/>
              <w:right w:val="single" w:sz="4" w:space="0" w:color="000000"/>
            </w:tcBorders>
            <w:vAlign w:val="center"/>
          </w:tcPr>
          <w:p w14:paraId="5512AECC"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二级</w:t>
            </w:r>
          </w:p>
        </w:tc>
        <w:tc>
          <w:tcPr>
            <w:tcW w:w="1515" w:type="dxa"/>
            <w:tcBorders>
              <w:top w:val="single" w:sz="4" w:space="0" w:color="000000"/>
              <w:left w:val="single" w:sz="4" w:space="0" w:color="000000"/>
              <w:right w:val="single" w:sz="4" w:space="0" w:color="000000"/>
            </w:tcBorders>
            <w:vAlign w:val="center"/>
          </w:tcPr>
          <w:p w14:paraId="48C8ACF6"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二级组件</w:t>
            </w:r>
          </w:p>
        </w:tc>
        <w:tc>
          <w:tcPr>
            <w:tcW w:w="1515" w:type="dxa"/>
            <w:tcBorders>
              <w:top w:val="single" w:sz="4" w:space="0" w:color="000000"/>
              <w:left w:val="single" w:sz="4" w:space="0" w:color="000000"/>
              <w:right w:val="single" w:sz="4" w:space="0" w:color="000000"/>
            </w:tcBorders>
            <w:vAlign w:val="center"/>
          </w:tcPr>
          <w:p w14:paraId="55A045F0"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三级</w:t>
            </w:r>
          </w:p>
        </w:tc>
        <w:tc>
          <w:tcPr>
            <w:tcW w:w="1515" w:type="dxa"/>
            <w:tcBorders>
              <w:top w:val="single" w:sz="4" w:space="0" w:color="000000"/>
              <w:left w:val="single" w:sz="4" w:space="0" w:color="000000"/>
              <w:right w:val="single" w:sz="4" w:space="0" w:color="000000"/>
            </w:tcBorders>
            <w:vAlign w:val="center"/>
          </w:tcPr>
          <w:p w14:paraId="00A7E999"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三级组件</w:t>
            </w:r>
          </w:p>
        </w:tc>
      </w:tr>
      <w:tr w:rsidR="00CF6F30" w14:paraId="50D5C94B" w14:textId="77777777">
        <w:trPr>
          <w:trHeight w:val="360"/>
        </w:trPr>
        <w:tc>
          <w:tcPr>
            <w:tcW w:w="1515" w:type="dxa"/>
            <w:vMerge w:val="restart"/>
            <w:tcBorders>
              <w:top w:val="single" w:sz="4" w:space="0" w:color="000000"/>
              <w:left w:val="single" w:sz="4" w:space="0" w:color="000000"/>
              <w:bottom w:val="single" w:sz="4" w:space="0" w:color="000000"/>
              <w:right w:val="single" w:sz="4" w:space="0" w:color="000000"/>
            </w:tcBorders>
            <w:vAlign w:val="center"/>
          </w:tcPr>
          <w:p w14:paraId="1384F655"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会议</w:t>
            </w:r>
          </w:p>
        </w:tc>
        <w:tc>
          <w:tcPr>
            <w:tcW w:w="1515" w:type="dxa"/>
            <w:tcBorders>
              <w:top w:val="single" w:sz="4" w:space="0" w:color="000000"/>
              <w:right w:val="single" w:sz="4" w:space="0" w:color="000000"/>
            </w:tcBorders>
            <w:vAlign w:val="center"/>
          </w:tcPr>
          <w:p w14:paraId="6EEACDAE"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高风险名单</w:t>
            </w:r>
          </w:p>
        </w:tc>
        <w:tc>
          <w:tcPr>
            <w:tcW w:w="1515" w:type="dxa"/>
            <w:tcBorders>
              <w:top w:val="single" w:sz="4" w:space="0" w:color="000000"/>
              <w:left w:val="single" w:sz="4" w:space="0" w:color="000000"/>
              <w:bottom w:val="single" w:sz="4" w:space="0" w:color="000000"/>
              <w:right w:val="single" w:sz="4" w:space="0" w:color="000000"/>
            </w:tcBorders>
            <w:vAlign w:val="center"/>
          </w:tcPr>
          <w:p w14:paraId="40E16BE5"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是、否</w:t>
            </w:r>
          </w:p>
        </w:tc>
        <w:tc>
          <w:tcPr>
            <w:tcW w:w="1515" w:type="dxa"/>
            <w:tcBorders>
              <w:top w:val="single" w:sz="4" w:space="0" w:color="000000"/>
              <w:left w:val="single" w:sz="4" w:space="0" w:color="000000"/>
              <w:bottom w:val="single" w:sz="4" w:space="0" w:color="000000"/>
              <w:right w:val="single" w:sz="4" w:space="0" w:color="000000"/>
            </w:tcBorders>
            <w:vAlign w:val="center"/>
          </w:tcPr>
          <w:p w14:paraId="22F50862"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单选-下拉</w:t>
            </w:r>
          </w:p>
        </w:tc>
        <w:tc>
          <w:tcPr>
            <w:tcW w:w="1515" w:type="dxa"/>
            <w:tcBorders>
              <w:top w:val="single" w:sz="4" w:space="0" w:color="000000"/>
              <w:left w:val="single" w:sz="4" w:space="0" w:color="000000"/>
              <w:right w:val="single" w:sz="4" w:space="0" w:color="000000"/>
            </w:tcBorders>
            <w:vAlign w:val="center"/>
          </w:tcPr>
          <w:p w14:paraId="2D4F696D" w14:textId="77777777" w:rsidR="00CF6F30" w:rsidRDefault="00CF6F30">
            <w:pPr>
              <w:textAlignment w:val="center"/>
              <w:rPr>
                <w:rFonts w:ascii="Microsoft YaHei" w:eastAsia="Microsoft YaHei" w:hAnsi="Microsoft YaHei" w:cs="Microsoft YaHei" w:hint="eastAsia"/>
                <w:szCs w:val="21"/>
              </w:rPr>
            </w:pPr>
          </w:p>
        </w:tc>
        <w:tc>
          <w:tcPr>
            <w:tcW w:w="1515" w:type="dxa"/>
            <w:tcBorders>
              <w:top w:val="single" w:sz="4" w:space="0" w:color="000000"/>
              <w:left w:val="single" w:sz="4" w:space="0" w:color="000000"/>
              <w:bottom w:val="single" w:sz="4" w:space="0" w:color="000000"/>
              <w:right w:val="single" w:sz="4" w:space="0" w:color="000000"/>
            </w:tcBorders>
            <w:vAlign w:val="center"/>
          </w:tcPr>
          <w:p w14:paraId="5A8C3B8F" w14:textId="77777777" w:rsidR="00CF6F30" w:rsidRDefault="00CF6F30">
            <w:pPr>
              <w:textAlignment w:val="center"/>
              <w:rPr>
                <w:rFonts w:ascii="Microsoft YaHei" w:eastAsia="Microsoft YaHei" w:hAnsi="Microsoft YaHei" w:cs="Microsoft YaHei" w:hint="eastAsia"/>
                <w:szCs w:val="21"/>
              </w:rPr>
            </w:pPr>
          </w:p>
        </w:tc>
      </w:tr>
      <w:tr w:rsidR="00CF6F30" w14:paraId="1A0059FC" w14:textId="77777777">
        <w:trPr>
          <w:trHeight w:val="90"/>
        </w:trPr>
        <w:tc>
          <w:tcPr>
            <w:tcW w:w="1515" w:type="dxa"/>
            <w:vMerge/>
            <w:tcBorders>
              <w:top w:val="single" w:sz="4" w:space="0" w:color="000000"/>
              <w:left w:val="single" w:sz="4" w:space="0" w:color="000000"/>
              <w:bottom w:val="single" w:sz="4" w:space="0" w:color="000000"/>
              <w:right w:val="single" w:sz="4" w:space="0" w:color="000000"/>
            </w:tcBorders>
            <w:vAlign w:val="center"/>
          </w:tcPr>
          <w:p w14:paraId="3498351D" w14:textId="77777777" w:rsidR="00CF6F30" w:rsidRDefault="00CF6F30">
            <w:pPr>
              <w:textAlignment w:val="center"/>
              <w:rPr>
                <w:rFonts w:ascii="Microsoft YaHei" w:eastAsia="Microsoft YaHei" w:hAnsi="Microsoft YaHei" w:cs="Microsoft YaHei" w:hint="eastAsia"/>
                <w:szCs w:val="21"/>
              </w:rPr>
            </w:pPr>
          </w:p>
        </w:tc>
        <w:tc>
          <w:tcPr>
            <w:tcW w:w="1515" w:type="dxa"/>
            <w:tcBorders>
              <w:top w:val="single" w:sz="4" w:space="0" w:color="000000"/>
              <w:bottom w:val="single" w:sz="4" w:space="0" w:color="000000"/>
              <w:right w:val="single" w:sz="4" w:space="0" w:color="000000"/>
            </w:tcBorders>
            <w:vAlign w:val="center"/>
          </w:tcPr>
          <w:p w14:paraId="4E3A5E78"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会议类型</w:t>
            </w:r>
          </w:p>
        </w:tc>
        <w:tc>
          <w:tcPr>
            <w:tcW w:w="1515" w:type="dxa"/>
            <w:tcBorders>
              <w:top w:val="single" w:sz="4" w:space="0" w:color="000000"/>
              <w:left w:val="single" w:sz="4" w:space="0" w:color="000000"/>
              <w:bottom w:val="single" w:sz="4" w:space="0" w:color="000000"/>
              <w:right w:val="single" w:sz="4" w:space="0" w:color="000000"/>
            </w:tcBorders>
            <w:vAlign w:val="center"/>
          </w:tcPr>
          <w:p w14:paraId="3046FFA1"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包含、不包含</w:t>
            </w:r>
          </w:p>
        </w:tc>
        <w:tc>
          <w:tcPr>
            <w:tcW w:w="1515" w:type="dxa"/>
            <w:tcBorders>
              <w:top w:val="single" w:sz="4" w:space="0" w:color="000000"/>
              <w:left w:val="single" w:sz="4" w:space="0" w:color="000000"/>
              <w:bottom w:val="single" w:sz="4" w:space="0" w:color="000000"/>
              <w:right w:val="single" w:sz="4" w:space="0" w:color="000000"/>
            </w:tcBorders>
            <w:vAlign w:val="center"/>
          </w:tcPr>
          <w:p w14:paraId="2EC99BC1"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单选-下拉</w:t>
            </w:r>
          </w:p>
        </w:tc>
        <w:tc>
          <w:tcPr>
            <w:tcW w:w="1515" w:type="dxa"/>
            <w:tcBorders>
              <w:top w:val="single" w:sz="4" w:space="0" w:color="000000"/>
              <w:left w:val="single" w:sz="4" w:space="0" w:color="000000"/>
              <w:bottom w:val="single" w:sz="4" w:space="0" w:color="000000"/>
              <w:right w:val="single" w:sz="4" w:space="0" w:color="000000"/>
            </w:tcBorders>
            <w:vAlign w:val="center"/>
          </w:tcPr>
          <w:p w14:paraId="076913E8"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所有会议类型</w:t>
            </w:r>
          </w:p>
        </w:tc>
        <w:tc>
          <w:tcPr>
            <w:tcW w:w="1515" w:type="dxa"/>
            <w:tcBorders>
              <w:top w:val="single" w:sz="4" w:space="0" w:color="000000"/>
              <w:left w:val="single" w:sz="4" w:space="0" w:color="000000"/>
              <w:bottom w:val="single" w:sz="4" w:space="0" w:color="000000"/>
              <w:right w:val="single" w:sz="4" w:space="0" w:color="000000"/>
            </w:tcBorders>
            <w:vAlign w:val="center"/>
          </w:tcPr>
          <w:p w14:paraId="652D681F"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多选-检索下拉</w:t>
            </w:r>
          </w:p>
        </w:tc>
      </w:tr>
      <w:tr w:rsidR="00CF6F30" w14:paraId="2C55412A" w14:textId="77777777">
        <w:trPr>
          <w:trHeight w:val="360"/>
        </w:trPr>
        <w:tc>
          <w:tcPr>
            <w:tcW w:w="1515" w:type="dxa"/>
            <w:vMerge/>
            <w:tcBorders>
              <w:top w:val="single" w:sz="4" w:space="0" w:color="000000"/>
              <w:left w:val="single" w:sz="4" w:space="0" w:color="000000"/>
              <w:bottom w:val="single" w:sz="4" w:space="0" w:color="000000"/>
              <w:right w:val="single" w:sz="4" w:space="0" w:color="000000"/>
            </w:tcBorders>
            <w:vAlign w:val="center"/>
          </w:tcPr>
          <w:p w14:paraId="1A88E188" w14:textId="77777777" w:rsidR="00CF6F30" w:rsidRDefault="00CF6F30">
            <w:pPr>
              <w:textAlignment w:val="center"/>
              <w:rPr>
                <w:rFonts w:ascii="Microsoft YaHei" w:eastAsia="Microsoft YaHei" w:hAnsi="Microsoft YaHei" w:cs="Microsoft YaHei" w:hint="eastAsia"/>
                <w:szCs w:val="21"/>
              </w:rPr>
            </w:pPr>
          </w:p>
        </w:tc>
        <w:tc>
          <w:tcPr>
            <w:tcW w:w="1515" w:type="dxa"/>
            <w:tcBorders>
              <w:top w:val="single" w:sz="4" w:space="0" w:color="000000"/>
              <w:bottom w:val="single" w:sz="4" w:space="0" w:color="000000"/>
              <w:right w:val="single" w:sz="4" w:space="0" w:color="000000"/>
            </w:tcBorders>
            <w:vAlign w:val="center"/>
          </w:tcPr>
          <w:p w14:paraId="1040CEBD"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会议形式</w:t>
            </w:r>
          </w:p>
        </w:tc>
        <w:tc>
          <w:tcPr>
            <w:tcW w:w="1515" w:type="dxa"/>
            <w:tcBorders>
              <w:top w:val="single" w:sz="4" w:space="0" w:color="000000"/>
              <w:left w:val="single" w:sz="4" w:space="0" w:color="000000"/>
              <w:bottom w:val="single" w:sz="4" w:space="0" w:color="000000"/>
              <w:right w:val="single" w:sz="4" w:space="0" w:color="000000"/>
            </w:tcBorders>
            <w:vAlign w:val="center"/>
          </w:tcPr>
          <w:p w14:paraId="2147E235"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包含、不包含</w:t>
            </w:r>
          </w:p>
        </w:tc>
        <w:tc>
          <w:tcPr>
            <w:tcW w:w="1515" w:type="dxa"/>
            <w:tcBorders>
              <w:top w:val="single" w:sz="4" w:space="0" w:color="000000"/>
              <w:left w:val="single" w:sz="4" w:space="0" w:color="000000"/>
              <w:bottom w:val="single" w:sz="4" w:space="0" w:color="000000"/>
              <w:right w:val="single" w:sz="4" w:space="0" w:color="000000"/>
            </w:tcBorders>
            <w:vAlign w:val="center"/>
          </w:tcPr>
          <w:p w14:paraId="5DBDD1E9"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单选-下拉</w:t>
            </w:r>
          </w:p>
        </w:tc>
        <w:tc>
          <w:tcPr>
            <w:tcW w:w="1515" w:type="dxa"/>
            <w:tcBorders>
              <w:top w:val="single" w:sz="4" w:space="0" w:color="000000"/>
              <w:left w:val="single" w:sz="4" w:space="0" w:color="000000"/>
              <w:bottom w:val="single" w:sz="4" w:space="0" w:color="000000"/>
              <w:right w:val="single" w:sz="4" w:space="0" w:color="000000"/>
            </w:tcBorders>
            <w:vAlign w:val="center"/>
          </w:tcPr>
          <w:p w14:paraId="562ABC7F"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线上、线下、线上+线下</w:t>
            </w:r>
          </w:p>
        </w:tc>
        <w:tc>
          <w:tcPr>
            <w:tcW w:w="1515" w:type="dxa"/>
            <w:tcBorders>
              <w:top w:val="single" w:sz="4" w:space="0" w:color="000000"/>
              <w:left w:val="single" w:sz="4" w:space="0" w:color="000000"/>
              <w:bottom w:val="single" w:sz="4" w:space="0" w:color="000000"/>
              <w:right w:val="single" w:sz="4" w:space="0" w:color="000000"/>
            </w:tcBorders>
            <w:vAlign w:val="center"/>
          </w:tcPr>
          <w:p w14:paraId="408E40B5"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多选-下拉</w:t>
            </w:r>
          </w:p>
        </w:tc>
      </w:tr>
      <w:tr w:rsidR="00CF6F30" w14:paraId="4959C448" w14:textId="77777777">
        <w:trPr>
          <w:trHeight w:val="360"/>
        </w:trPr>
        <w:tc>
          <w:tcPr>
            <w:tcW w:w="1515" w:type="dxa"/>
            <w:vMerge/>
            <w:tcBorders>
              <w:top w:val="single" w:sz="4" w:space="0" w:color="000000"/>
              <w:left w:val="single" w:sz="4" w:space="0" w:color="000000"/>
              <w:bottom w:val="single" w:sz="4" w:space="0" w:color="000000"/>
              <w:right w:val="single" w:sz="4" w:space="0" w:color="000000"/>
            </w:tcBorders>
            <w:vAlign w:val="center"/>
          </w:tcPr>
          <w:p w14:paraId="5DB1A0D4" w14:textId="77777777" w:rsidR="00CF6F30" w:rsidRDefault="00CF6F30">
            <w:pPr>
              <w:textAlignment w:val="center"/>
              <w:rPr>
                <w:rFonts w:ascii="Microsoft YaHei" w:eastAsia="Microsoft YaHei" w:hAnsi="Microsoft YaHei" w:cs="Microsoft YaHei" w:hint="eastAsia"/>
                <w:szCs w:val="21"/>
              </w:rPr>
            </w:pPr>
          </w:p>
        </w:tc>
        <w:tc>
          <w:tcPr>
            <w:tcW w:w="1515" w:type="dxa"/>
            <w:tcBorders>
              <w:top w:val="single" w:sz="4" w:space="0" w:color="000000"/>
              <w:bottom w:val="single" w:sz="4" w:space="0" w:color="000000"/>
              <w:right w:val="single" w:sz="4" w:space="0" w:color="000000"/>
            </w:tcBorders>
            <w:vAlign w:val="center"/>
          </w:tcPr>
          <w:p w14:paraId="0273C42E"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会议总预算</w:t>
            </w:r>
          </w:p>
        </w:tc>
        <w:tc>
          <w:tcPr>
            <w:tcW w:w="1515" w:type="dxa"/>
            <w:tcBorders>
              <w:top w:val="single" w:sz="4" w:space="0" w:color="000000"/>
              <w:left w:val="single" w:sz="4" w:space="0" w:color="000000"/>
              <w:bottom w:val="single" w:sz="4" w:space="0" w:color="000000"/>
              <w:right w:val="single" w:sz="4" w:space="0" w:color="000000"/>
            </w:tcBorders>
            <w:vAlign w:val="center"/>
          </w:tcPr>
          <w:p w14:paraId="2E39C00D"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等于、不等于、小于、小于或等于、大于、大于或等于</w:t>
            </w:r>
          </w:p>
        </w:tc>
        <w:tc>
          <w:tcPr>
            <w:tcW w:w="1515" w:type="dxa"/>
            <w:tcBorders>
              <w:top w:val="single" w:sz="4" w:space="0" w:color="000000"/>
              <w:left w:val="single" w:sz="4" w:space="0" w:color="000000"/>
              <w:bottom w:val="single" w:sz="4" w:space="0" w:color="000000"/>
              <w:right w:val="single" w:sz="4" w:space="0" w:color="000000"/>
            </w:tcBorders>
            <w:vAlign w:val="center"/>
          </w:tcPr>
          <w:p w14:paraId="7889740F"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单选-下拉</w:t>
            </w:r>
          </w:p>
        </w:tc>
        <w:tc>
          <w:tcPr>
            <w:tcW w:w="1515" w:type="dxa"/>
            <w:tcBorders>
              <w:top w:val="single" w:sz="4" w:space="0" w:color="000000"/>
              <w:left w:val="single" w:sz="4" w:space="0" w:color="000000"/>
              <w:bottom w:val="single" w:sz="4" w:space="0" w:color="000000"/>
              <w:right w:val="single" w:sz="4" w:space="0" w:color="000000"/>
            </w:tcBorders>
            <w:vAlign w:val="center"/>
          </w:tcPr>
          <w:p w14:paraId="4C366347"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可填写数字</w:t>
            </w:r>
          </w:p>
        </w:tc>
        <w:tc>
          <w:tcPr>
            <w:tcW w:w="1515" w:type="dxa"/>
            <w:tcBorders>
              <w:top w:val="single" w:sz="4" w:space="0" w:color="000000"/>
              <w:left w:val="single" w:sz="4" w:space="0" w:color="000000"/>
              <w:bottom w:val="single" w:sz="4" w:space="0" w:color="000000"/>
              <w:right w:val="single" w:sz="4" w:space="0" w:color="000000"/>
            </w:tcBorders>
            <w:vAlign w:val="center"/>
          </w:tcPr>
          <w:p w14:paraId="5D8B7023"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数字控件</w:t>
            </w:r>
          </w:p>
        </w:tc>
      </w:tr>
      <w:tr w:rsidR="00CF6F30" w14:paraId="61B3F270" w14:textId="77777777">
        <w:trPr>
          <w:trHeight w:val="360"/>
        </w:trPr>
        <w:tc>
          <w:tcPr>
            <w:tcW w:w="1515" w:type="dxa"/>
            <w:vMerge w:val="restart"/>
            <w:tcBorders>
              <w:top w:val="single" w:sz="4" w:space="0" w:color="000000"/>
              <w:left w:val="single" w:sz="4" w:space="0" w:color="000000"/>
              <w:bottom w:val="single" w:sz="4" w:space="0" w:color="000000"/>
              <w:right w:val="single" w:sz="4" w:space="0" w:color="000000"/>
            </w:tcBorders>
            <w:vAlign w:val="center"/>
          </w:tcPr>
          <w:p w14:paraId="13CBE8A2"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项目</w:t>
            </w:r>
          </w:p>
        </w:tc>
        <w:tc>
          <w:tcPr>
            <w:tcW w:w="1515" w:type="dxa"/>
            <w:tcBorders>
              <w:top w:val="single" w:sz="4" w:space="0" w:color="000000"/>
              <w:right w:val="single" w:sz="4" w:space="0" w:color="000000"/>
            </w:tcBorders>
            <w:vAlign w:val="center"/>
          </w:tcPr>
          <w:p w14:paraId="10A8469A"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高风险名单</w:t>
            </w:r>
          </w:p>
        </w:tc>
        <w:tc>
          <w:tcPr>
            <w:tcW w:w="1515" w:type="dxa"/>
            <w:tcBorders>
              <w:top w:val="single" w:sz="4" w:space="0" w:color="000000"/>
              <w:left w:val="single" w:sz="4" w:space="0" w:color="000000"/>
              <w:bottom w:val="single" w:sz="4" w:space="0" w:color="000000"/>
              <w:right w:val="single" w:sz="4" w:space="0" w:color="000000"/>
            </w:tcBorders>
            <w:vAlign w:val="center"/>
          </w:tcPr>
          <w:p w14:paraId="22A93AD1"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是、否</w:t>
            </w:r>
          </w:p>
        </w:tc>
        <w:tc>
          <w:tcPr>
            <w:tcW w:w="1515" w:type="dxa"/>
            <w:tcBorders>
              <w:top w:val="single" w:sz="4" w:space="0" w:color="000000"/>
              <w:left w:val="single" w:sz="4" w:space="0" w:color="000000"/>
              <w:bottom w:val="single" w:sz="4" w:space="0" w:color="000000"/>
              <w:right w:val="single" w:sz="4" w:space="0" w:color="000000"/>
            </w:tcBorders>
            <w:vAlign w:val="center"/>
          </w:tcPr>
          <w:p w14:paraId="51423898"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单选-下拉</w:t>
            </w:r>
          </w:p>
        </w:tc>
        <w:tc>
          <w:tcPr>
            <w:tcW w:w="1515" w:type="dxa"/>
            <w:tcBorders>
              <w:top w:val="single" w:sz="4" w:space="0" w:color="000000"/>
              <w:left w:val="single" w:sz="4" w:space="0" w:color="000000"/>
              <w:right w:val="single" w:sz="4" w:space="0" w:color="000000"/>
            </w:tcBorders>
            <w:vAlign w:val="center"/>
          </w:tcPr>
          <w:p w14:paraId="748202CC" w14:textId="77777777" w:rsidR="00CF6F30" w:rsidRDefault="00CF6F30">
            <w:pPr>
              <w:textAlignment w:val="center"/>
              <w:rPr>
                <w:rFonts w:ascii="Microsoft YaHei" w:eastAsia="Microsoft YaHei" w:hAnsi="Microsoft YaHei" w:cs="Microsoft YaHei" w:hint="eastAsia"/>
                <w:szCs w:val="21"/>
              </w:rPr>
            </w:pPr>
          </w:p>
        </w:tc>
        <w:tc>
          <w:tcPr>
            <w:tcW w:w="1515" w:type="dxa"/>
            <w:tcBorders>
              <w:top w:val="single" w:sz="4" w:space="0" w:color="000000"/>
              <w:left w:val="single" w:sz="4" w:space="0" w:color="000000"/>
              <w:bottom w:val="single" w:sz="4" w:space="0" w:color="000000"/>
              <w:right w:val="single" w:sz="4" w:space="0" w:color="000000"/>
            </w:tcBorders>
            <w:vAlign w:val="center"/>
          </w:tcPr>
          <w:p w14:paraId="3AB2354F" w14:textId="77777777" w:rsidR="00CF6F30" w:rsidRDefault="00CF6F30">
            <w:pPr>
              <w:textAlignment w:val="center"/>
              <w:rPr>
                <w:rFonts w:ascii="Microsoft YaHei" w:eastAsia="Microsoft YaHei" w:hAnsi="Microsoft YaHei" w:cs="Microsoft YaHei" w:hint="eastAsia"/>
                <w:szCs w:val="21"/>
              </w:rPr>
            </w:pPr>
          </w:p>
        </w:tc>
      </w:tr>
      <w:tr w:rsidR="00CF6F30" w14:paraId="48F8BD2C" w14:textId="77777777">
        <w:trPr>
          <w:trHeight w:val="360"/>
        </w:trPr>
        <w:tc>
          <w:tcPr>
            <w:tcW w:w="1515" w:type="dxa"/>
            <w:vMerge/>
            <w:tcBorders>
              <w:top w:val="single" w:sz="4" w:space="0" w:color="000000"/>
              <w:left w:val="single" w:sz="4" w:space="0" w:color="000000"/>
              <w:bottom w:val="single" w:sz="4" w:space="0" w:color="000000"/>
              <w:right w:val="single" w:sz="4" w:space="0" w:color="000000"/>
            </w:tcBorders>
            <w:vAlign w:val="center"/>
          </w:tcPr>
          <w:p w14:paraId="4F688B41" w14:textId="77777777" w:rsidR="00CF6F30" w:rsidRDefault="00CF6F30">
            <w:pPr>
              <w:textAlignment w:val="center"/>
              <w:rPr>
                <w:rFonts w:ascii="Microsoft YaHei" w:eastAsia="Microsoft YaHei" w:hAnsi="Microsoft YaHei" w:cs="Microsoft YaHei" w:hint="eastAsia"/>
                <w:szCs w:val="21"/>
              </w:rPr>
            </w:pPr>
          </w:p>
        </w:tc>
        <w:tc>
          <w:tcPr>
            <w:tcW w:w="1515" w:type="dxa"/>
            <w:tcBorders>
              <w:top w:val="single" w:sz="4" w:space="0" w:color="000000"/>
              <w:bottom w:val="single" w:sz="4" w:space="0" w:color="000000"/>
              <w:right w:val="single" w:sz="4" w:space="0" w:color="000000"/>
            </w:tcBorders>
            <w:vAlign w:val="center"/>
          </w:tcPr>
          <w:p w14:paraId="78B30AE9"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项目类型</w:t>
            </w:r>
          </w:p>
        </w:tc>
        <w:tc>
          <w:tcPr>
            <w:tcW w:w="1515" w:type="dxa"/>
            <w:tcBorders>
              <w:top w:val="single" w:sz="4" w:space="0" w:color="000000"/>
              <w:left w:val="single" w:sz="4" w:space="0" w:color="000000"/>
              <w:bottom w:val="single" w:sz="4" w:space="0" w:color="000000"/>
              <w:right w:val="single" w:sz="4" w:space="0" w:color="000000"/>
            </w:tcBorders>
            <w:vAlign w:val="center"/>
          </w:tcPr>
          <w:p w14:paraId="07B685BB"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包含、不包含</w:t>
            </w:r>
          </w:p>
        </w:tc>
        <w:tc>
          <w:tcPr>
            <w:tcW w:w="1515" w:type="dxa"/>
            <w:tcBorders>
              <w:top w:val="single" w:sz="4" w:space="0" w:color="000000"/>
              <w:left w:val="single" w:sz="4" w:space="0" w:color="000000"/>
              <w:bottom w:val="single" w:sz="4" w:space="0" w:color="000000"/>
              <w:right w:val="single" w:sz="4" w:space="0" w:color="000000"/>
            </w:tcBorders>
            <w:vAlign w:val="center"/>
          </w:tcPr>
          <w:p w14:paraId="00351ECB"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单选-下拉</w:t>
            </w:r>
          </w:p>
        </w:tc>
        <w:tc>
          <w:tcPr>
            <w:tcW w:w="1515" w:type="dxa"/>
            <w:tcBorders>
              <w:top w:val="single" w:sz="4" w:space="0" w:color="000000"/>
              <w:left w:val="single" w:sz="4" w:space="0" w:color="000000"/>
              <w:bottom w:val="single" w:sz="4" w:space="0" w:color="000000"/>
              <w:right w:val="single" w:sz="4" w:space="0" w:color="000000"/>
            </w:tcBorders>
            <w:vAlign w:val="center"/>
          </w:tcPr>
          <w:p w14:paraId="10EB0CA5"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所有项目类型</w:t>
            </w:r>
          </w:p>
        </w:tc>
        <w:tc>
          <w:tcPr>
            <w:tcW w:w="1515" w:type="dxa"/>
            <w:tcBorders>
              <w:top w:val="single" w:sz="4" w:space="0" w:color="000000"/>
              <w:left w:val="single" w:sz="4" w:space="0" w:color="000000"/>
              <w:bottom w:val="single" w:sz="4" w:space="0" w:color="000000"/>
              <w:right w:val="single" w:sz="4" w:space="0" w:color="000000"/>
            </w:tcBorders>
            <w:vAlign w:val="center"/>
          </w:tcPr>
          <w:p w14:paraId="2450C094"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多选-下拉</w:t>
            </w:r>
          </w:p>
        </w:tc>
      </w:tr>
      <w:tr w:rsidR="00CF6F30" w14:paraId="26EFC29E" w14:textId="77777777">
        <w:trPr>
          <w:trHeight w:val="360"/>
        </w:trPr>
        <w:tc>
          <w:tcPr>
            <w:tcW w:w="1515" w:type="dxa"/>
            <w:vMerge/>
            <w:tcBorders>
              <w:top w:val="single" w:sz="4" w:space="0" w:color="000000"/>
              <w:left w:val="single" w:sz="4" w:space="0" w:color="000000"/>
              <w:bottom w:val="single" w:sz="4" w:space="0" w:color="000000"/>
              <w:right w:val="single" w:sz="4" w:space="0" w:color="000000"/>
            </w:tcBorders>
            <w:vAlign w:val="center"/>
          </w:tcPr>
          <w:p w14:paraId="097E1103" w14:textId="77777777" w:rsidR="00CF6F30" w:rsidRDefault="00CF6F30">
            <w:pPr>
              <w:textAlignment w:val="center"/>
              <w:rPr>
                <w:rFonts w:ascii="Microsoft YaHei" w:eastAsia="Microsoft YaHei" w:hAnsi="Microsoft YaHei" w:cs="Microsoft YaHei" w:hint="eastAsia"/>
                <w:szCs w:val="21"/>
              </w:rPr>
            </w:pPr>
          </w:p>
        </w:tc>
        <w:tc>
          <w:tcPr>
            <w:tcW w:w="1515" w:type="dxa"/>
            <w:tcBorders>
              <w:top w:val="single" w:sz="4" w:space="0" w:color="000000"/>
              <w:bottom w:val="single" w:sz="4" w:space="0" w:color="000000"/>
              <w:right w:val="single" w:sz="4" w:space="0" w:color="000000"/>
            </w:tcBorders>
            <w:vAlign w:val="center"/>
          </w:tcPr>
          <w:p w14:paraId="445F5344"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项目形式</w:t>
            </w:r>
          </w:p>
        </w:tc>
        <w:tc>
          <w:tcPr>
            <w:tcW w:w="1515" w:type="dxa"/>
            <w:tcBorders>
              <w:top w:val="single" w:sz="4" w:space="0" w:color="000000"/>
              <w:left w:val="single" w:sz="4" w:space="0" w:color="000000"/>
              <w:bottom w:val="single" w:sz="4" w:space="0" w:color="000000"/>
              <w:right w:val="single" w:sz="4" w:space="0" w:color="000000"/>
            </w:tcBorders>
            <w:vAlign w:val="center"/>
          </w:tcPr>
          <w:p w14:paraId="180A33DE"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包含、不包含</w:t>
            </w:r>
          </w:p>
        </w:tc>
        <w:tc>
          <w:tcPr>
            <w:tcW w:w="1515" w:type="dxa"/>
            <w:tcBorders>
              <w:top w:val="single" w:sz="4" w:space="0" w:color="000000"/>
              <w:left w:val="single" w:sz="4" w:space="0" w:color="000000"/>
              <w:bottom w:val="single" w:sz="4" w:space="0" w:color="000000"/>
              <w:right w:val="single" w:sz="4" w:space="0" w:color="000000"/>
            </w:tcBorders>
            <w:vAlign w:val="center"/>
          </w:tcPr>
          <w:p w14:paraId="5A748F28"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单选-下拉</w:t>
            </w:r>
          </w:p>
        </w:tc>
        <w:tc>
          <w:tcPr>
            <w:tcW w:w="1515" w:type="dxa"/>
            <w:tcBorders>
              <w:top w:val="single" w:sz="4" w:space="0" w:color="000000"/>
              <w:left w:val="single" w:sz="4" w:space="0" w:color="000000"/>
              <w:bottom w:val="single" w:sz="4" w:space="0" w:color="000000"/>
              <w:right w:val="single" w:sz="4" w:space="0" w:color="000000"/>
            </w:tcBorders>
            <w:vAlign w:val="center"/>
          </w:tcPr>
          <w:p w14:paraId="44A4E49F"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线上、线下、线上+线下</w:t>
            </w:r>
          </w:p>
        </w:tc>
        <w:tc>
          <w:tcPr>
            <w:tcW w:w="1515" w:type="dxa"/>
            <w:tcBorders>
              <w:top w:val="single" w:sz="4" w:space="0" w:color="000000"/>
              <w:left w:val="single" w:sz="4" w:space="0" w:color="000000"/>
              <w:bottom w:val="single" w:sz="4" w:space="0" w:color="000000"/>
              <w:right w:val="single" w:sz="4" w:space="0" w:color="000000"/>
            </w:tcBorders>
            <w:vAlign w:val="center"/>
          </w:tcPr>
          <w:p w14:paraId="04E3819B"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多选-检索下拉</w:t>
            </w:r>
          </w:p>
        </w:tc>
      </w:tr>
      <w:tr w:rsidR="00CF6F30" w14:paraId="2B033647" w14:textId="77777777">
        <w:trPr>
          <w:trHeight w:val="360"/>
        </w:trPr>
        <w:tc>
          <w:tcPr>
            <w:tcW w:w="1515" w:type="dxa"/>
            <w:vMerge/>
            <w:tcBorders>
              <w:top w:val="single" w:sz="4" w:space="0" w:color="000000"/>
              <w:left w:val="single" w:sz="4" w:space="0" w:color="000000"/>
              <w:bottom w:val="single" w:sz="4" w:space="0" w:color="000000"/>
              <w:right w:val="single" w:sz="4" w:space="0" w:color="000000"/>
            </w:tcBorders>
            <w:vAlign w:val="center"/>
          </w:tcPr>
          <w:p w14:paraId="570A00C9" w14:textId="77777777" w:rsidR="00CF6F30" w:rsidRDefault="00CF6F30">
            <w:pPr>
              <w:textAlignment w:val="center"/>
              <w:rPr>
                <w:rFonts w:ascii="Microsoft YaHei" w:eastAsia="Microsoft YaHei" w:hAnsi="Microsoft YaHei" w:cs="Microsoft YaHei" w:hint="eastAsia"/>
                <w:szCs w:val="21"/>
              </w:rPr>
            </w:pPr>
          </w:p>
        </w:tc>
        <w:tc>
          <w:tcPr>
            <w:tcW w:w="1515" w:type="dxa"/>
            <w:tcBorders>
              <w:top w:val="single" w:sz="4" w:space="0" w:color="000000"/>
              <w:bottom w:val="single" w:sz="4" w:space="0" w:color="000000"/>
              <w:right w:val="single" w:sz="4" w:space="0" w:color="000000"/>
            </w:tcBorders>
            <w:vAlign w:val="center"/>
          </w:tcPr>
          <w:p w14:paraId="35CD139C"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主办方</w:t>
            </w:r>
          </w:p>
        </w:tc>
        <w:tc>
          <w:tcPr>
            <w:tcW w:w="1515" w:type="dxa"/>
            <w:tcBorders>
              <w:top w:val="single" w:sz="4" w:space="0" w:color="000000"/>
              <w:left w:val="single" w:sz="4" w:space="0" w:color="000000"/>
              <w:bottom w:val="single" w:sz="4" w:space="0" w:color="000000"/>
              <w:right w:val="single" w:sz="4" w:space="0" w:color="000000"/>
            </w:tcBorders>
            <w:vAlign w:val="center"/>
          </w:tcPr>
          <w:p w14:paraId="1776136D"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包含、不包含</w:t>
            </w:r>
          </w:p>
        </w:tc>
        <w:tc>
          <w:tcPr>
            <w:tcW w:w="1515" w:type="dxa"/>
            <w:tcBorders>
              <w:top w:val="single" w:sz="4" w:space="0" w:color="000000"/>
              <w:left w:val="single" w:sz="4" w:space="0" w:color="000000"/>
              <w:bottom w:val="single" w:sz="4" w:space="0" w:color="000000"/>
              <w:right w:val="single" w:sz="4" w:space="0" w:color="000000"/>
            </w:tcBorders>
            <w:vAlign w:val="center"/>
          </w:tcPr>
          <w:p w14:paraId="27D40894"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单选-下拉</w:t>
            </w:r>
          </w:p>
        </w:tc>
        <w:tc>
          <w:tcPr>
            <w:tcW w:w="1515" w:type="dxa"/>
            <w:tcBorders>
              <w:top w:val="single" w:sz="4" w:space="0" w:color="000000"/>
              <w:left w:val="single" w:sz="4" w:space="0" w:color="000000"/>
              <w:bottom w:val="single" w:sz="4" w:space="0" w:color="000000"/>
              <w:right w:val="single" w:sz="4" w:space="0" w:color="000000"/>
            </w:tcBorders>
            <w:vAlign w:val="center"/>
          </w:tcPr>
          <w:p w14:paraId="0C59D04A"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学协会名单</w:t>
            </w:r>
          </w:p>
        </w:tc>
        <w:tc>
          <w:tcPr>
            <w:tcW w:w="1515" w:type="dxa"/>
            <w:tcBorders>
              <w:top w:val="single" w:sz="4" w:space="0" w:color="000000"/>
              <w:left w:val="single" w:sz="4" w:space="0" w:color="000000"/>
              <w:bottom w:val="single" w:sz="4" w:space="0" w:color="000000"/>
              <w:right w:val="single" w:sz="4" w:space="0" w:color="000000"/>
            </w:tcBorders>
            <w:vAlign w:val="center"/>
          </w:tcPr>
          <w:p w14:paraId="6C985509"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多选-检索下拉</w:t>
            </w:r>
          </w:p>
        </w:tc>
      </w:tr>
      <w:tr w:rsidR="00CF6F30" w14:paraId="0D691CAB" w14:textId="77777777">
        <w:trPr>
          <w:trHeight w:val="360"/>
        </w:trPr>
        <w:tc>
          <w:tcPr>
            <w:tcW w:w="1515" w:type="dxa"/>
            <w:vMerge/>
            <w:tcBorders>
              <w:top w:val="single" w:sz="4" w:space="0" w:color="000000"/>
              <w:left w:val="single" w:sz="4" w:space="0" w:color="000000"/>
              <w:bottom w:val="single" w:sz="4" w:space="0" w:color="000000"/>
              <w:right w:val="single" w:sz="4" w:space="0" w:color="000000"/>
            </w:tcBorders>
            <w:vAlign w:val="center"/>
          </w:tcPr>
          <w:p w14:paraId="35460CF2" w14:textId="77777777" w:rsidR="00CF6F30" w:rsidRDefault="00CF6F30">
            <w:pPr>
              <w:textAlignment w:val="center"/>
              <w:rPr>
                <w:rFonts w:ascii="Microsoft YaHei" w:eastAsia="Microsoft YaHei" w:hAnsi="Microsoft YaHei" w:cs="Microsoft YaHei" w:hint="eastAsia"/>
                <w:szCs w:val="21"/>
              </w:rPr>
            </w:pPr>
          </w:p>
        </w:tc>
        <w:tc>
          <w:tcPr>
            <w:tcW w:w="1515" w:type="dxa"/>
            <w:tcBorders>
              <w:top w:val="single" w:sz="4" w:space="0" w:color="000000"/>
              <w:bottom w:val="single" w:sz="4" w:space="0" w:color="000000"/>
              <w:right w:val="single" w:sz="4" w:space="0" w:color="000000"/>
            </w:tcBorders>
            <w:vAlign w:val="center"/>
          </w:tcPr>
          <w:p w14:paraId="5B6B80DF"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项目总预算</w:t>
            </w:r>
          </w:p>
        </w:tc>
        <w:tc>
          <w:tcPr>
            <w:tcW w:w="1515" w:type="dxa"/>
            <w:tcBorders>
              <w:top w:val="single" w:sz="4" w:space="0" w:color="000000"/>
              <w:left w:val="single" w:sz="4" w:space="0" w:color="000000"/>
              <w:bottom w:val="single" w:sz="4" w:space="0" w:color="000000"/>
              <w:right w:val="single" w:sz="4" w:space="0" w:color="000000"/>
            </w:tcBorders>
            <w:vAlign w:val="center"/>
          </w:tcPr>
          <w:p w14:paraId="463BC680"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等于、不等于、小于、小于或等于、大于、大于或等于</w:t>
            </w:r>
          </w:p>
        </w:tc>
        <w:tc>
          <w:tcPr>
            <w:tcW w:w="1515" w:type="dxa"/>
            <w:tcBorders>
              <w:top w:val="single" w:sz="4" w:space="0" w:color="000000"/>
              <w:left w:val="single" w:sz="4" w:space="0" w:color="000000"/>
              <w:bottom w:val="single" w:sz="4" w:space="0" w:color="000000"/>
              <w:right w:val="single" w:sz="4" w:space="0" w:color="000000"/>
            </w:tcBorders>
            <w:vAlign w:val="center"/>
          </w:tcPr>
          <w:p w14:paraId="7E3AEE05"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单选-下拉</w:t>
            </w:r>
          </w:p>
        </w:tc>
        <w:tc>
          <w:tcPr>
            <w:tcW w:w="1515" w:type="dxa"/>
            <w:tcBorders>
              <w:top w:val="single" w:sz="4" w:space="0" w:color="000000"/>
              <w:left w:val="single" w:sz="4" w:space="0" w:color="000000"/>
              <w:bottom w:val="single" w:sz="4" w:space="0" w:color="000000"/>
              <w:right w:val="single" w:sz="4" w:space="0" w:color="000000"/>
            </w:tcBorders>
            <w:vAlign w:val="center"/>
          </w:tcPr>
          <w:p w14:paraId="35CA27A2"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可填写数字</w:t>
            </w:r>
          </w:p>
        </w:tc>
        <w:tc>
          <w:tcPr>
            <w:tcW w:w="1515" w:type="dxa"/>
            <w:tcBorders>
              <w:top w:val="single" w:sz="4" w:space="0" w:color="000000"/>
              <w:left w:val="single" w:sz="4" w:space="0" w:color="000000"/>
              <w:bottom w:val="single" w:sz="4" w:space="0" w:color="000000"/>
              <w:right w:val="single" w:sz="4" w:space="0" w:color="000000"/>
            </w:tcBorders>
            <w:vAlign w:val="center"/>
          </w:tcPr>
          <w:p w14:paraId="275F4865" w14:textId="77777777" w:rsidR="00CF6F30" w:rsidRDefault="00F0093C">
            <w:pPr>
              <w:textAlignment w:val="center"/>
              <w:rPr>
                <w:rFonts w:ascii="Microsoft YaHei" w:eastAsia="Microsoft YaHei" w:hAnsi="Microsoft YaHei" w:cs="Microsoft YaHei" w:hint="eastAsia"/>
                <w:szCs w:val="21"/>
              </w:rPr>
            </w:pPr>
            <w:r>
              <w:rPr>
                <w:rFonts w:ascii="Microsoft YaHei" w:eastAsia="Microsoft YaHei" w:hAnsi="Microsoft YaHei" w:cs="Microsoft YaHei" w:hint="eastAsia"/>
                <w:szCs w:val="21"/>
              </w:rPr>
              <w:t>数字控件</w:t>
            </w:r>
          </w:p>
        </w:tc>
      </w:tr>
    </w:tbl>
    <w:p w14:paraId="147D74A9" w14:textId="77777777" w:rsidR="00CF6F30" w:rsidRDefault="00CF6F30">
      <w:pPr>
        <w:textAlignment w:val="center"/>
        <w:rPr>
          <w:rFonts w:ascii="Microsoft YaHei" w:eastAsia="Microsoft YaHei" w:hAnsi="Microsoft YaHei" w:cs="Microsoft YaHei" w:hint="eastAsia"/>
        </w:rPr>
      </w:pPr>
    </w:p>
    <w:p w14:paraId="2BF13523" w14:textId="77777777" w:rsidR="00CF6F30" w:rsidRDefault="00F0093C">
      <w:pPr>
        <w:pStyle w:val="3"/>
        <w:rPr>
          <w:rFonts w:ascii="Microsoft YaHei" w:eastAsia="Microsoft YaHei" w:hAnsi="Microsoft YaHei" w:cs="Microsoft YaHei" w:hint="eastAsia"/>
          <w:sz w:val="22"/>
          <w:lang w:val="en-US"/>
        </w:rPr>
      </w:pPr>
      <w:bookmarkStart w:id="439" w:name="_Toc1174787008"/>
      <w:bookmarkStart w:id="440" w:name="_Toc9898597"/>
      <w:bookmarkStart w:id="441" w:name="_Toc1457196394"/>
      <w:r>
        <w:rPr>
          <w:rFonts w:ascii="Microsoft YaHei" w:eastAsia="Microsoft YaHei" w:hAnsi="Microsoft YaHei" w:cs="Microsoft YaHei" w:hint="eastAsia"/>
          <w:sz w:val="22"/>
          <w:lang w:val="en-US"/>
        </w:rPr>
        <w:lastRenderedPageBreak/>
        <w:t>6.4</w:t>
      </w:r>
      <w:proofErr w:type="gramStart"/>
      <w:r>
        <w:rPr>
          <w:rFonts w:ascii="Microsoft YaHei" w:eastAsia="Microsoft YaHei" w:hAnsi="Microsoft YaHei" w:cs="Microsoft YaHei" w:hint="eastAsia"/>
          <w:sz w:val="22"/>
          <w:lang w:val="en-US"/>
        </w:rPr>
        <w:t>飞检列表</w:t>
      </w:r>
      <w:bookmarkEnd w:id="439"/>
      <w:bookmarkEnd w:id="440"/>
      <w:bookmarkEnd w:id="441"/>
      <w:proofErr w:type="gramEnd"/>
    </w:p>
    <w:p w14:paraId="5F904CF7"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6.4.1</w:t>
      </w:r>
      <w:proofErr w:type="gramStart"/>
      <w:r>
        <w:rPr>
          <w:rFonts w:ascii="Microsoft YaHei" w:eastAsia="Microsoft YaHei" w:hAnsi="Microsoft YaHei" w:cs="Microsoft YaHei" w:hint="eastAsia"/>
          <w:lang w:val="en-US"/>
        </w:rPr>
        <w:t>会议飞检列表</w:t>
      </w:r>
      <w:proofErr w:type="gramEnd"/>
    </w:p>
    <w:p w14:paraId="3DE583F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77517691" wp14:editId="0B3E7ECE">
            <wp:extent cx="6139815" cy="3269615"/>
            <wp:effectExtent l="0" t="0" r="6985" b="6985"/>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85"/>
                    <a:stretch>
                      <a:fillRect/>
                    </a:stretch>
                  </pic:blipFill>
                  <pic:spPr>
                    <a:xfrm>
                      <a:off x="0" y="0"/>
                      <a:ext cx="6139815" cy="3269615"/>
                    </a:xfrm>
                    <a:prstGeom prst="rect">
                      <a:avLst/>
                    </a:prstGeom>
                  </pic:spPr>
                </pic:pic>
              </a:graphicData>
            </a:graphic>
          </wp:inline>
        </w:drawing>
      </w:r>
    </w:p>
    <w:p w14:paraId="290535BD" w14:textId="77777777" w:rsidR="00CF6F30" w:rsidRDefault="00CF6F30">
      <w:pPr>
        <w:pStyle w:val="TOC5"/>
        <w:rPr>
          <w:rFonts w:ascii="Microsoft YaHei" w:eastAsia="Microsoft YaHei" w:hAnsi="Microsoft YaHei" w:cs="Microsoft YaHei" w:hint="eastAsia"/>
          <w:lang w:bidi="ar"/>
        </w:rPr>
      </w:pPr>
    </w:p>
    <w:p w14:paraId="47EB494F" w14:textId="77777777" w:rsidR="00CF6F30" w:rsidRDefault="00CF6F30">
      <w:pPr>
        <w:pStyle w:val="TOC5"/>
        <w:rPr>
          <w:rFonts w:ascii="Microsoft YaHei" w:eastAsia="Microsoft YaHei" w:hAnsi="Microsoft YaHei" w:cs="Microsoft YaHei" w:hint="eastAsia"/>
          <w:lang w:bidi="ar"/>
        </w:rPr>
      </w:pPr>
    </w:p>
    <w:p w14:paraId="286837A3" w14:textId="77777777" w:rsidR="00CF6F30" w:rsidRDefault="00F0093C">
      <w:pPr>
        <w:pStyle w:val="TOC5"/>
        <w:ind w:left="0"/>
        <w:rPr>
          <w:rFonts w:ascii="Microsoft YaHei" w:eastAsia="Microsoft YaHei" w:hAnsi="Microsoft YaHei" w:cs="Microsoft YaHei" w:hint="eastAsia"/>
        </w:rPr>
      </w:pPr>
      <w:r>
        <w:rPr>
          <w:rFonts w:ascii="Microsoft YaHei" w:eastAsia="Microsoft YaHei" w:hAnsi="Microsoft YaHei" w:cs="Microsoft YaHei" w:hint="eastAsia"/>
          <w:lang w:bidi="ar"/>
        </w:rPr>
        <w:t>数据来源逻辑：</w:t>
      </w:r>
    </w:p>
    <w:p w14:paraId="412B3D2F" w14:textId="77777777" w:rsidR="00CF6F30" w:rsidRDefault="00F0093C">
      <w:pPr>
        <w:pStyle w:val="TOC5"/>
        <w:ind w:leftChars="100" w:left="210"/>
        <w:rPr>
          <w:rFonts w:ascii="Microsoft YaHei" w:eastAsia="Microsoft YaHei" w:hAnsi="Microsoft YaHei" w:cs="Microsoft YaHei" w:hint="eastAsia"/>
        </w:rPr>
      </w:pPr>
      <w:r>
        <w:rPr>
          <w:rFonts w:ascii="Microsoft YaHei" w:eastAsia="Microsoft YaHei" w:hAnsi="Microsoft YaHei" w:cs="Microsoft YaHei" w:hint="eastAsia"/>
          <w:lang w:bidi="ar"/>
        </w:rPr>
        <w:t>全部飞检：显示包含所有</w:t>
      </w:r>
      <w:proofErr w:type="gramStart"/>
      <w:r>
        <w:rPr>
          <w:rFonts w:ascii="Microsoft YaHei" w:eastAsia="Microsoft YaHei" w:hAnsi="Microsoft YaHei" w:cs="Microsoft YaHei" w:hint="eastAsia"/>
          <w:lang w:bidi="ar"/>
        </w:rPr>
        <w:t>飞检状态</w:t>
      </w:r>
      <w:proofErr w:type="gramEnd"/>
      <w:r>
        <w:rPr>
          <w:rFonts w:ascii="Microsoft YaHei" w:eastAsia="Microsoft YaHei" w:hAnsi="Microsoft YaHei" w:cs="Microsoft YaHei" w:hint="eastAsia"/>
          <w:lang w:bidi="ar"/>
        </w:rPr>
        <w:t>的、</w:t>
      </w:r>
      <w:proofErr w:type="gramStart"/>
      <w:r>
        <w:rPr>
          <w:rFonts w:ascii="Microsoft YaHei" w:eastAsia="Microsoft YaHei" w:hAnsi="Microsoft YaHei" w:cs="Microsoft YaHei" w:hint="eastAsia"/>
          <w:lang w:bidi="ar"/>
        </w:rPr>
        <w:t>飞检类型</w:t>
      </w:r>
      <w:proofErr w:type="gramEnd"/>
      <w:r>
        <w:rPr>
          <w:rFonts w:ascii="Microsoft YaHei" w:eastAsia="Microsoft YaHei" w:hAnsi="Microsoft YaHei" w:cs="Microsoft YaHei" w:hint="eastAsia"/>
          <w:lang w:bidi="ar"/>
        </w:rPr>
        <w:t>为“现场飞检”、“远程飞检”的会议数据我的飞检：</w:t>
      </w:r>
      <w:proofErr w:type="gramStart"/>
      <w:r>
        <w:rPr>
          <w:rFonts w:ascii="Microsoft YaHei" w:eastAsia="Microsoft YaHei" w:hAnsi="Microsoft YaHei" w:cs="Microsoft YaHei" w:hint="eastAsia"/>
          <w:lang w:bidi="ar"/>
        </w:rPr>
        <w:t>显示飞检员</w:t>
      </w:r>
      <w:proofErr w:type="gramEnd"/>
      <w:r>
        <w:rPr>
          <w:rFonts w:ascii="Microsoft YaHei" w:eastAsia="Microsoft YaHei" w:hAnsi="Microsoft YaHei" w:cs="Microsoft YaHei" w:hint="eastAsia"/>
          <w:lang w:bidi="ar"/>
        </w:rPr>
        <w:t>为当前登录人的、</w:t>
      </w:r>
      <w:proofErr w:type="gramStart"/>
      <w:r>
        <w:rPr>
          <w:rFonts w:ascii="Microsoft YaHei" w:eastAsia="Microsoft YaHei" w:hAnsi="Microsoft YaHei" w:cs="Microsoft YaHei" w:hint="eastAsia"/>
          <w:lang w:bidi="ar"/>
        </w:rPr>
        <w:t>飞检类型</w:t>
      </w:r>
      <w:proofErr w:type="gramEnd"/>
      <w:r>
        <w:rPr>
          <w:rFonts w:ascii="Microsoft YaHei" w:eastAsia="Microsoft YaHei" w:hAnsi="Microsoft YaHei" w:cs="Microsoft YaHei" w:hint="eastAsia"/>
          <w:lang w:bidi="ar"/>
        </w:rPr>
        <w:t>为“现场飞检”、“远程飞检”的会议数据</w:t>
      </w:r>
    </w:p>
    <w:p w14:paraId="32D70D2A" w14:textId="77777777" w:rsidR="00CF6F30" w:rsidRDefault="00F0093C">
      <w:pPr>
        <w:pStyle w:val="TOC5"/>
        <w:ind w:leftChars="100" w:left="210"/>
        <w:rPr>
          <w:rFonts w:ascii="Microsoft YaHei" w:eastAsia="Microsoft YaHei" w:hAnsi="Microsoft YaHei" w:cs="Microsoft YaHei" w:hint="eastAsia"/>
        </w:rPr>
      </w:pPr>
      <w:proofErr w:type="gramStart"/>
      <w:r>
        <w:rPr>
          <w:rFonts w:ascii="Microsoft YaHei" w:eastAsia="Microsoft YaHei" w:hAnsi="Microsoft YaHei" w:cs="Microsoft YaHei" w:hint="eastAsia"/>
          <w:lang w:bidi="ar"/>
        </w:rPr>
        <w:t>飞检列表表</w:t>
      </w:r>
      <w:proofErr w:type="gramEnd"/>
      <w:r>
        <w:rPr>
          <w:rFonts w:ascii="Microsoft YaHei" w:eastAsia="Microsoft YaHei" w:hAnsi="Microsoft YaHei" w:cs="Microsoft YaHei" w:hint="eastAsia"/>
          <w:lang w:bidi="ar"/>
        </w:rPr>
        <w:t>头字段：</w:t>
      </w:r>
    </w:p>
    <w:p w14:paraId="7F20DCF8" w14:textId="77777777" w:rsidR="00CF6F30" w:rsidRDefault="00F0093C">
      <w:pPr>
        <w:pStyle w:val="TOC5"/>
        <w:ind w:leftChars="200" w:left="420"/>
        <w:rPr>
          <w:rFonts w:ascii="Microsoft YaHei" w:eastAsia="Microsoft YaHei" w:hAnsi="Microsoft YaHei" w:cs="Microsoft YaHei" w:hint="eastAsia"/>
        </w:rPr>
      </w:pPr>
      <w:r>
        <w:rPr>
          <w:rFonts w:ascii="Microsoft YaHei" w:eastAsia="Microsoft YaHei" w:hAnsi="Microsoft YaHei" w:cs="Microsoft YaHei" w:hint="eastAsia"/>
          <w:lang w:bidi="ar"/>
        </w:rPr>
        <w:t>会议ID、会议名称、会议类型、</w:t>
      </w:r>
      <w:proofErr w:type="gramStart"/>
      <w:r>
        <w:rPr>
          <w:rFonts w:ascii="Microsoft YaHei" w:eastAsia="Microsoft YaHei" w:hAnsi="Microsoft YaHei" w:cs="Microsoft YaHei" w:hint="eastAsia"/>
          <w:lang w:bidi="ar"/>
        </w:rPr>
        <w:t>飞检类型</w:t>
      </w:r>
      <w:proofErr w:type="gramEnd"/>
      <w:r>
        <w:rPr>
          <w:rFonts w:ascii="Microsoft YaHei" w:eastAsia="Microsoft YaHei" w:hAnsi="Microsoft YaHei" w:cs="Microsoft YaHei" w:hint="eastAsia"/>
          <w:lang w:bidi="ar"/>
        </w:rPr>
        <w:t>、</w:t>
      </w:r>
      <w:proofErr w:type="gramStart"/>
      <w:r>
        <w:rPr>
          <w:rFonts w:ascii="Microsoft YaHei" w:eastAsia="Microsoft YaHei" w:hAnsi="Microsoft YaHei" w:cs="Microsoft YaHei" w:hint="eastAsia"/>
          <w:lang w:bidi="ar"/>
        </w:rPr>
        <w:t>飞检人员</w:t>
      </w:r>
      <w:proofErr w:type="gramEnd"/>
      <w:r>
        <w:rPr>
          <w:rFonts w:ascii="Microsoft YaHei" w:eastAsia="Microsoft YaHei" w:hAnsi="Microsoft YaHei" w:cs="Microsoft YaHei" w:hint="eastAsia"/>
          <w:lang w:bidi="ar"/>
        </w:rPr>
        <w:t>、</w:t>
      </w:r>
      <w:proofErr w:type="gramStart"/>
      <w:r>
        <w:rPr>
          <w:rFonts w:ascii="Microsoft YaHei" w:eastAsia="Microsoft YaHei" w:hAnsi="Microsoft YaHei" w:cs="Microsoft YaHei" w:hint="eastAsia"/>
          <w:lang w:bidi="ar"/>
        </w:rPr>
        <w:t>飞检状态</w:t>
      </w:r>
      <w:proofErr w:type="gramEnd"/>
      <w:r>
        <w:rPr>
          <w:rFonts w:ascii="Microsoft YaHei" w:eastAsia="Microsoft YaHei" w:hAnsi="Microsoft YaHei" w:cs="Microsoft YaHei" w:hint="eastAsia"/>
          <w:lang w:bidi="ar"/>
        </w:rPr>
        <w:t>、会议日期、会议负责人、负责人部门、会议形式、会议城市、会议</w:t>
      </w:r>
      <w:proofErr w:type="gramStart"/>
      <w:r>
        <w:rPr>
          <w:rFonts w:ascii="Microsoft YaHei" w:eastAsia="Microsoft YaHei" w:hAnsi="Microsoft YaHei" w:cs="Microsoft YaHei" w:hint="eastAsia"/>
          <w:lang w:bidi="ar"/>
        </w:rPr>
        <w:t>申请总</w:t>
      </w:r>
      <w:proofErr w:type="gramEnd"/>
      <w:r>
        <w:rPr>
          <w:rFonts w:ascii="Microsoft YaHei" w:eastAsia="Microsoft YaHei" w:hAnsi="Microsoft YaHei" w:cs="Microsoft YaHei" w:hint="eastAsia"/>
          <w:lang w:bidi="ar"/>
        </w:rPr>
        <w:t>金额、状态</w:t>
      </w:r>
    </w:p>
    <w:p w14:paraId="2ACA18B2"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会议ID：会议唯一标识符。</w:t>
      </w:r>
    </w:p>
    <w:p w14:paraId="26222F38"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会议名称：读取会议名称。</w:t>
      </w:r>
    </w:p>
    <w:p w14:paraId="087A46EC"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会议类型：读取会议类型。</w:t>
      </w:r>
    </w:p>
    <w:p w14:paraId="55FF7B76" w14:textId="77777777" w:rsidR="00CF6F30" w:rsidRDefault="00F0093C">
      <w:pPr>
        <w:numPr>
          <w:ilvl w:val="0"/>
          <w:numId w:val="78"/>
        </w:numPr>
        <w:ind w:leftChars="100" w:left="570"/>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飞检类型</w:t>
      </w:r>
      <w:proofErr w:type="gramEnd"/>
      <w:r>
        <w:rPr>
          <w:rFonts w:ascii="Microsoft YaHei" w:eastAsia="Microsoft YaHei" w:hAnsi="Microsoft YaHei" w:cs="Microsoft YaHei" w:hint="eastAsia"/>
        </w:rPr>
        <w:t>：现场飞检、远程飞检</w:t>
      </w:r>
    </w:p>
    <w:p w14:paraId="453052C1" w14:textId="77777777" w:rsidR="00CF6F30" w:rsidRDefault="00F0093C">
      <w:pPr>
        <w:numPr>
          <w:ilvl w:val="0"/>
          <w:numId w:val="78"/>
        </w:numPr>
        <w:ind w:leftChars="100" w:left="570"/>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飞检人员</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读取飞检人员</w:t>
      </w:r>
      <w:proofErr w:type="gramEnd"/>
    </w:p>
    <w:p w14:paraId="69E39DBD" w14:textId="77777777" w:rsidR="00CF6F30" w:rsidRDefault="00F0093C">
      <w:pPr>
        <w:numPr>
          <w:ilvl w:val="0"/>
          <w:numId w:val="78"/>
        </w:numPr>
        <w:ind w:leftChars="100" w:left="570"/>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读取飞检状态</w:t>
      </w:r>
      <w:proofErr w:type="gramEnd"/>
      <w:r>
        <w:rPr>
          <w:rFonts w:ascii="Microsoft YaHei" w:eastAsia="Microsoft YaHei" w:hAnsi="Microsoft YaHei" w:cs="Microsoft YaHei" w:hint="eastAsia"/>
        </w:rPr>
        <w:t>。</w:t>
      </w:r>
    </w:p>
    <w:p w14:paraId="5C273D84"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会议日期：显示会议开始时间-结束时间，格式举例：2023-12-28~2023-12-29。</w:t>
      </w:r>
    </w:p>
    <w:p w14:paraId="686FD355"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会议负责人：读取会议负责人字段。</w:t>
      </w:r>
    </w:p>
    <w:p w14:paraId="250B50AD"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负责人部门：读取会议负责人部门</w:t>
      </w:r>
    </w:p>
    <w:p w14:paraId="3E22CCCC"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会议形式：读取会议形式</w:t>
      </w:r>
    </w:p>
    <w:p w14:paraId="581780AE"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会议城市：读取会议城市</w:t>
      </w:r>
    </w:p>
    <w:p w14:paraId="18B0737F"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w:t>
      </w:r>
      <w:proofErr w:type="gramStart"/>
      <w:r>
        <w:rPr>
          <w:rFonts w:ascii="Microsoft YaHei" w:eastAsia="Microsoft YaHei" w:hAnsi="Microsoft YaHei" w:cs="Microsoft YaHei" w:hint="eastAsia"/>
        </w:rPr>
        <w:t>申请总</w:t>
      </w:r>
      <w:proofErr w:type="gramEnd"/>
      <w:r>
        <w:rPr>
          <w:rFonts w:ascii="Microsoft YaHei" w:eastAsia="Microsoft YaHei" w:hAnsi="Microsoft YaHei" w:cs="Microsoft YaHei" w:hint="eastAsia"/>
        </w:rPr>
        <w:t>金额：读取会议详情：会议总预算字段。</w:t>
      </w:r>
    </w:p>
    <w:p w14:paraId="444B9246" w14:textId="77777777" w:rsidR="00CF6F30" w:rsidRDefault="00F0093C">
      <w:pPr>
        <w:numPr>
          <w:ilvl w:val="0"/>
          <w:numId w:val="78"/>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会议状态：读取会议状态</w:t>
      </w:r>
    </w:p>
    <w:p w14:paraId="519AEB4C" w14:textId="77777777" w:rsidR="00CF6F30" w:rsidRDefault="00CF6F30">
      <w:pPr>
        <w:numPr>
          <w:ilvl w:val="0"/>
          <w:numId w:val="78"/>
        </w:numPr>
        <w:ind w:leftChars="100" w:left="570"/>
        <w:rPr>
          <w:rFonts w:ascii="Microsoft YaHei" w:eastAsia="Microsoft YaHei" w:hAnsi="Microsoft YaHei" w:cs="Microsoft YaHei" w:hint="eastAsia"/>
        </w:rPr>
      </w:pPr>
    </w:p>
    <w:p w14:paraId="223757AE" w14:textId="77777777" w:rsidR="00CF6F30" w:rsidRDefault="00F0093C">
      <w:pPr>
        <w:pStyle w:val="TOC5"/>
        <w:ind w:leftChars="100" w:left="210"/>
        <w:rPr>
          <w:rFonts w:ascii="Microsoft YaHei" w:eastAsia="Microsoft YaHei" w:hAnsi="Microsoft YaHei" w:cs="Microsoft YaHei" w:hint="eastAsia"/>
        </w:rPr>
      </w:pPr>
      <w:proofErr w:type="gramStart"/>
      <w:r>
        <w:rPr>
          <w:rFonts w:ascii="Microsoft YaHei" w:eastAsia="Microsoft YaHei" w:hAnsi="Microsoft YaHei" w:cs="Microsoft YaHei" w:hint="eastAsia"/>
          <w:lang w:bidi="ar"/>
        </w:rPr>
        <w:t>飞检列表</w:t>
      </w:r>
      <w:proofErr w:type="gramEnd"/>
      <w:r>
        <w:rPr>
          <w:rFonts w:ascii="Microsoft YaHei" w:eastAsia="Microsoft YaHei" w:hAnsi="Microsoft YaHei" w:cs="Microsoft YaHei" w:hint="eastAsia"/>
          <w:lang w:bidi="ar"/>
        </w:rPr>
        <w:t>筛选选项：</w:t>
      </w:r>
    </w:p>
    <w:p w14:paraId="402B764B" w14:textId="77777777" w:rsidR="00CF6F30" w:rsidRDefault="00F0093C">
      <w:pPr>
        <w:numPr>
          <w:ilvl w:val="0"/>
          <w:numId w:val="79"/>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会议ID：文本框，手动输入，可输入后六位模糊查询。</w:t>
      </w:r>
    </w:p>
    <w:p w14:paraId="5E65EB0B" w14:textId="77777777" w:rsidR="00CF6F30" w:rsidRDefault="00F0093C">
      <w:pPr>
        <w:numPr>
          <w:ilvl w:val="0"/>
          <w:numId w:val="79"/>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会议名称：文本框，手动输入，支持模糊查询。</w:t>
      </w:r>
    </w:p>
    <w:p w14:paraId="06F6EFFF" w14:textId="77777777" w:rsidR="00CF6F30" w:rsidRDefault="00F0093C">
      <w:pPr>
        <w:numPr>
          <w:ilvl w:val="0"/>
          <w:numId w:val="79"/>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会议类型：下拉框，单选，读取固定会议类型。</w:t>
      </w:r>
    </w:p>
    <w:p w14:paraId="4A61CBCC" w14:textId="77777777" w:rsidR="00CF6F30" w:rsidRDefault="00F0093C">
      <w:pPr>
        <w:numPr>
          <w:ilvl w:val="0"/>
          <w:numId w:val="79"/>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会议日期：日期控件，会议开始日期与结束日期范围选择；校验结束日期大于等于开始日期。</w:t>
      </w:r>
    </w:p>
    <w:p w14:paraId="24D439DC" w14:textId="77777777" w:rsidR="00CF6F30" w:rsidRDefault="00F0093C">
      <w:pPr>
        <w:numPr>
          <w:ilvl w:val="0"/>
          <w:numId w:val="79"/>
        </w:numPr>
        <w:ind w:leftChars="100" w:left="570"/>
        <w:rPr>
          <w:rFonts w:ascii="Microsoft YaHei" w:eastAsia="Microsoft YaHei" w:hAnsi="Microsoft YaHei" w:cs="Microsoft YaHei" w:hint="eastAsia"/>
        </w:rPr>
      </w:pPr>
      <w:r>
        <w:rPr>
          <w:rFonts w:ascii="Microsoft YaHei" w:eastAsia="Microsoft YaHei" w:hAnsi="Microsoft YaHei" w:cs="Microsoft YaHei" w:hint="eastAsia"/>
        </w:rPr>
        <w:t>会议负责人：下拉框，单选。</w:t>
      </w:r>
    </w:p>
    <w:p w14:paraId="7CBC8436" w14:textId="77777777" w:rsidR="00CF6F30" w:rsidRDefault="00F0093C">
      <w:pPr>
        <w:numPr>
          <w:ilvl w:val="0"/>
          <w:numId w:val="79"/>
        </w:numPr>
        <w:ind w:leftChars="100" w:left="570"/>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飞检类型</w:t>
      </w:r>
      <w:proofErr w:type="gramEnd"/>
      <w:r>
        <w:rPr>
          <w:rFonts w:ascii="Microsoft YaHei" w:eastAsia="Microsoft YaHei" w:hAnsi="Microsoft YaHei" w:cs="Microsoft YaHei" w:hint="eastAsia"/>
        </w:rPr>
        <w:t>：下拉框，单选，只筛选两种类型：现场飞检、远程飞检。</w:t>
      </w:r>
    </w:p>
    <w:p w14:paraId="6728FCE8" w14:textId="77777777" w:rsidR="00CF6F30" w:rsidRDefault="00F0093C">
      <w:pPr>
        <w:numPr>
          <w:ilvl w:val="0"/>
          <w:numId w:val="79"/>
        </w:numPr>
        <w:ind w:leftChars="100" w:left="570"/>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飞检人员</w:t>
      </w:r>
      <w:proofErr w:type="gramEnd"/>
      <w:r>
        <w:rPr>
          <w:rFonts w:ascii="Microsoft YaHei" w:eastAsia="Microsoft YaHei" w:hAnsi="Microsoft YaHei" w:cs="Microsoft YaHei" w:hint="eastAsia"/>
        </w:rPr>
        <w:t>：文本框、手动输入、支持模糊查询。</w:t>
      </w:r>
    </w:p>
    <w:p w14:paraId="2A7B42B3" w14:textId="77777777" w:rsidR="00CF6F30" w:rsidRDefault="00F0093C">
      <w:pPr>
        <w:numPr>
          <w:ilvl w:val="0"/>
          <w:numId w:val="79"/>
        </w:numPr>
        <w:ind w:leftChars="100" w:left="570"/>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：下拉框，单选，见右侧详细</w:t>
      </w:r>
      <w:proofErr w:type="gramStart"/>
      <w:r>
        <w:rPr>
          <w:rFonts w:ascii="Microsoft YaHei" w:eastAsia="Microsoft YaHei" w:hAnsi="Microsoft YaHei" w:cs="Microsoft YaHei" w:hint="eastAsia"/>
        </w:rPr>
        <w:t>飞检状态表</w:t>
      </w:r>
      <w:proofErr w:type="gramEnd"/>
      <w:r>
        <w:rPr>
          <w:rFonts w:ascii="Microsoft YaHei" w:eastAsia="Microsoft YaHei" w:hAnsi="Microsoft YaHei" w:cs="Microsoft YaHei" w:hint="eastAsia"/>
        </w:rPr>
        <w:t>。</w:t>
      </w:r>
    </w:p>
    <w:p w14:paraId="55BA8E84" w14:textId="77777777" w:rsidR="00CF6F30" w:rsidRDefault="00CF6F30">
      <w:pPr>
        <w:rPr>
          <w:rFonts w:ascii="Microsoft YaHei" w:eastAsia="Microsoft YaHei" w:hAnsi="Microsoft YaHei" w:cs="Microsoft YaHei" w:hint="eastAsia"/>
        </w:rPr>
      </w:pPr>
    </w:p>
    <w:p w14:paraId="70FA2E59"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6.4.2</w:t>
      </w:r>
      <w:proofErr w:type="gramStart"/>
      <w:r>
        <w:rPr>
          <w:rFonts w:ascii="Microsoft YaHei" w:eastAsia="Microsoft YaHei" w:hAnsi="Microsoft YaHei" w:cs="Microsoft YaHei" w:hint="eastAsia"/>
          <w:lang w:val="en-US"/>
        </w:rPr>
        <w:t>项目飞检列表</w:t>
      </w:r>
      <w:proofErr w:type="gramEnd"/>
    </w:p>
    <w:p w14:paraId="48D108B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77936E7D" wp14:editId="6E02A074">
            <wp:extent cx="6139815" cy="3269615"/>
            <wp:effectExtent l="0" t="0" r="6985" b="6985"/>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86"/>
                    <a:stretch>
                      <a:fillRect/>
                    </a:stretch>
                  </pic:blipFill>
                  <pic:spPr>
                    <a:xfrm>
                      <a:off x="0" y="0"/>
                      <a:ext cx="6139815" cy="3269615"/>
                    </a:xfrm>
                    <a:prstGeom prst="rect">
                      <a:avLst/>
                    </a:prstGeom>
                  </pic:spPr>
                </pic:pic>
              </a:graphicData>
            </a:graphic>
          </wp:inline>
        </w:drawing>
      </w:r>
    </w:p>
    <w:p w14:paraId="16481C0A" w14:textId="77777777" w:rsidR="00CF6F30" w:rsidRDefault="00F0093C">
      <w:pPr>
        <w:pStyle w:val="TOC5"/>
        <w:ind w:left="0"/>
        <w:rPr>
          <w:rFonts w:ascii="Microsoft YaHei" w:eastAsia="Microsoft YaHei" w:hAnsi="Microsoft YaHei" w:cs="Microsoft YaHei" w:hint="eastAsia"/>
        </w:rPr>
      </w:pPr>
      <w:r>
        <w:rPr>
          <w:rFonts w:ascii="Microsoft YaHei" w:eastAsia="Microsoft YaHei" w:hAnsi="Microsoft YaHei" w:cs="Microsoft YaHei" w:hint="eastAsia"/>
          <w:lang w:bidi="ar"/>
        </w:rPr>
        <w:t>数据来源逻辑：</w:t>
      </w:r>
    </w:p>
    <w:p w14:paraId="67687104" w14:textId="77777777" w:rsidR="00CF6F30" w:rsidRDefault="00F0093C">
      <w:pPr>
        <w:pStyle w:val="TOC5"/>
        <w:ind w:left="0"/>
        <w:rPr>
          <w:rFonts w:ascii="Microsoft YaHei" w:eastAsia="Microsoft YaHei" w:hAnsi="Microsoft YaHei" w:cs="Microsoft YaHei" w:hint="eastAsia"/>
        </w:rPr>
      </w:pPr>
      <w:r>
        <w:rPr>
          <w:rFonts w:ascii="Microsoft YaHei" w:eastAsia="Microsoft YaHei" w:hAnsi="Microsoft YaHei" w:cs="Microsoft YaHei" w:hint="eastAsia"/>
          <w:lang w:bidi="ar"/>
        </w:rPr>
        <w:t>全部飞检：显示包含所有</w:t>
      </w:r>
      <w:proofErr w:type="gramStart"/>
      <w:r>
        <w:rPr>
          <w:rFonts w:ascii="Microsoft YaHei" w:eastAsia="Microsoft YaHei" w:hAnsi="Microsoft YaHei" w:cs="Microsoft YaHei" w:hint="eastAsia"/>
          <w:lang w:bidi="ar"/>
        </w:rPr>
        <w:t>飞检状态</w:t>
      </w:r>
      <w:proofErr w:type="gramEnd"/>
      <w:r>
        <w:rPr>
          <w:rFonts w:ascii="Microsoft YaHei" w:eastAsia="Microsoft YaHei" w:hAnsi="Microsoft YaHei" w:cs="Microsoft YaHei" w:hint="eastAsia"/>
          <w:lang w:bidi="ar"/>
        </w:rPr>
        <w:t>的、</w:t>
      </w:r>
      <w:proofErr w:type="gramStart"/>
      <w:r>
        <w:rPr>
          <w:rFonts w:ascii="Microsoft YaHei" w:eastAsia="Microsoft YaHei" w:hAnsi="Microsoft YaHei" w:cs="Microsoft YaHei" w:hint="eastAsia"/>
          <w:lang w:bidi="ar"/>
        </w:rPr>
        <w:t>飞检类型</w:t>
      </w:r>
      <w:proofErr w:type="gramEnd"/>
      <w:r>
        <w:rPr>
          <w:rFonts w:ascii="Microsoft YaHei" w:eastAsia="Microsoft YaHei" w:hAnsi="Microsoft YaHei" w:cs="Microsoft YaHei" w:hint="eastAsia"/>
          <w:lang w:bidi="ar"/>
        </w:rPr>
        <w:t>为“现场飞检”、“远程飞检”的项目数据我的飞检：</w:t>
      </w:r>
      <w:proofErr w:type="gramStart"/>
      <w:r>
        <w:rPr>
          <w:rFonts w:ascii="Microsoft YaHei" w:eastAsia="Microsoft YaHei" w:hAnsi="Microsoft YaHei" w:cs="Microsoft YaHei" w:hint="eastAsia"/>
          <w:lang w:bidi="ar"/>
        </w:rPr>
        <w:t>显示飞检员</w:t>
      </w:r>
      <w:proofErr w:type="gramEnd"/>
      <w:r>
        <w:rPr>
          <w:rFonts w:ascii="Microsoft YaHei" w:eastAsia="Microsoft YaHei" w:hAnsi="Microsoft YaHei" w:cs="Microsoft YaHei" w:hint="eastAsia"/>
          <w:lang w:bidi="ar"/>
        </w:rPr>
        <w:t>为当前登录人的、</w:t>
      </w:r>
      <w:proofErr w:type="gramStart"/>
      <w:r>
        <w:rPr>
          <w:rFonts w:ascii="Microsoft YaHei" w:eastAsia="Microsoft YaHei" w:hAnsi="Microsoft YaHei" w:cs="Microsoft YaHei" w:hint="eastAsia"/>
          <w:lang w:bidi="ar"/>
        </w:rPr>
        <w:t>飞检类型</w:t>
      </w:r>
      <w:proofErr w:type="gramEnd"/>
      <w:r>
        <w:rPr>
          <w:rFonts w:ascii="Microsoft YaHei" w:eastAsia="Microsoft YaHei" w:hAnsi="Microsoft YaHei" w:cs="Microsoft YaHei" w:hint="eastAsia"/>
          <w:lang w:bidi="ar"/>
        </w:rPr>
        <w:t>为“现场飞检”、“远程飞检”的项目数据</w:t>
      </w:r>
    </w:p>
    <w:p w14:paraId="2CC487F0" w14:textId="77777777" w:rsidR="00CF6F30" w:rsidRDefault="00F0093C">
      <w:pPr>
        <w:pStyle w:val="TOC5"/>
        <w:ind w:left="0"/>
        <w:rPr>
          <w:rFonts w:ascii="Microsoft YaHei" w:eastAsia="Microsoft YaHei" w:hAnsi="Microsoft YaHei" w:cs="Microsoft YaHei" w:hint="eastAsia"/>
        </w:rPr>
      </w:pPr>
      <w:proofErr w:type="gramStart"/>
      <w:r>
        <w:rPr>
          <w:rFonts w:ascii="Microsoft YaHei" w:eastAsia="Microsoft YaHei" w:hAnsi="Microsoft YaHei" w:cs="Microsoft YaHei" w:hint="eastAsia"/>
          <w:lang w:bidi="ar"/>
        </w:rPr>
        <w:t>飞检列表表</w:t>
      </w:r>
      <w:proofErr w:type="gramEnd"/>
      <w:r>
        <w:rPr>
          <w:rFonts w:ascii="Microsoft YaHei" w:eastAsia="Microsoft YaHei" w:hAnsi="Microsoft YaHei" w:cs="Microsoft YaHei" w:hint="eastAsia"/>
          <w:lang w:bidi="ar"/>
        </w:rPr>
        <w:t>头字段：</w:t>
      </w:r>
    </w:p>
    <w:p w14:paraId="0A9FC1BB" w14:textId="77777777" w:rsidR="00CF6F30" w:rsidRDefault="00F0093C">
      <w:pPr>
        <w:pStyle w:val="TOC5"/>
        <w:ind w:leftChars="100" w:left="210"/>
        <w:rPr>
          <w:rFonts w:ascii="Microsoft YaHei" w:eastAsia="Microsoft YaHei" w:hAnsi="Microsoft YaHei" w:cs="Microsoft YaHei" w:hint="eastAsia"/>
        </w:rPr>
      </w:pPr>
      <w:r>
        <w:rPr>
          <w:rFonts w:ascii="Microsoft YaHei" w:eastAsia="Microsoft YaHei" w:hAnsi="Microsoft YaHei" w:cs="Microsoft YaHei" w:hint="eastAsia"/>
          <w:lang w:bidi="ar"/>
        </w:rPr>
        <w:t>项目ID、</w:t>
      </w:r>
      <w:proofErr w:type="gramStart"/>
      <w:r>
        <w:rPr>
          <w:rFonts w:ascii="Microsoft YaHei" w:eastAsia="Microsoft YaHei" w:hAnsi="Microsoft YaHei" w:cs="Microsoft YaHei" w:hint="eastAsia"/>
          <w:lang w:bidi="ar"/>
        </w:rPr>
        <w:t>飞检员</w:t>
      </w:r>
      <w:proofErr w:type="gramEnd"/>
      <w:r>
        <w:rPr>
          <w:rFonts w:ascii="Microsoft YaHei" w:eastAsia="Microsoft YaHei" w:hAnsi="Microsoft YaHei" w:cs="Microsoft YaHei" w:hint="eastAsia"/>
          <w:lang w:bidi="ar"/>
        </w:rPr>
        <w:t>、</w:t>
      </w:r>
      <w:proofErr w:type="gramStart"/>
      <w:r>
        <w:rPr>
          <w:rFonts w:ascii="Microsoft YaHei" w:eastAsia="Microsoft YaHei" w:hAnsi="Microsoft YaHei" w:cs="Microsoft YaHei" w:hint="eastAsia"/>
          <w:lang w:bidi="ar"/>
        </w:rPr>
        <w:t>飞检类型</w:t>
      </w:r>
      <w:proofErr w:type="gramEnd"/>
      <w:r>
        <w:rPr>
          <w:rFonts w:ascii="Microsoft YaHei" w:eastAsia="Microsoft YaHei" w:hAnsi="Microsoft YaHei" w:cs="Microsoft YaHei" w:hint="eastAsia"/>
          <w:lang w:bidi="ar"/>
        </w:rPr>
        <w:t>、</w:t>
      </w:r>
      <w:proofErr w:type="gramStart"/>
      <w:r>
        <w:rPr>
          <w:rFonts w:ascii="Microsoft YaHei" w:eastAsia="Microsoft YaHei" w:hAnsi="Microsoft YaHei" w:cs="Microsoft YaHei" w:hint="eastAsia"/>
          <w:lang w:bidi="ar"/>
        </w:rPr>
        <w:t>飞检状态</w:t>
      </w:r>
      <w:proofErr w:type="gramEnd"/>
      <w:r>
        <w:rPr>
          <w:rFonts w:ascii="Microsoft YaHei" w:eastAsia="Microsoft YaHei" w:hAnsi="Microsoft YaHei" w:cs="Microsoft YaHei" w:hint="eastAsia"/>
          <w:lang w:bidi="ar"/>
        </w:rPr>
        <w:t>、项目类型、项目名称、项目时间、主办方、项目负责人、总费用、项目状态、操作（详情）</w:t>
      </w:r>
    </w:p>
    <w:p w14:paraId="2DD7D79C" w14:textId="77777777" w:rsidR="00CF6F30" w:rsidRDefault="00F0093C">
      <w:pPr>
        <w:numPr>
          <w:ilvl w:val="0"/>
          <w:numId w:val="80"/>
        </w:numPr>
        <w:rPr>
          <w:rFonts w:ascii="Microsoft YaHei" w:eastAsia="Microsoft YaHei" w:hAnsi="Microsoft YaHei" w:cs="Microsoft YaHei" w:hint="eastAsia"/>
        </w:rPr>
      </w:pPr>
      <w:r>
        <w:rPr>
          <w:rFonts w:ascii="Microsoft YaHei" w:eastAsia="Microsoft YaHei" w:hAnsi="Microsoft YaHei" w:cs="Microsoft YaHei" w:hint="eastAsia"/>
        </w:rPr>
        <w:t>项目ID：项目唯一标识符。</w:t>
      </w:r>
    </w:p>
    <w:p w14:paraId="4C7749BF" w14:textId="77777777" w:rsidR="00CF6F30" w:rsidRDefault="00F0093C">
      <w:pPr>
        <w:numPr>
          <w:ilvl w:val="0"/>
          <w:numId w:val="80"/>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：该项目分配</w:t>
      </w:r>
      <w:proofErr w:type="gramStart"/>
      <w:r>
        <w:rPr>
          <w:rFonts w:ascii="Microsoft YaHei" w:eastAsia="Microsoft YaHei" w:hAnsi="Microsoft YaHei" w:cs="Microsoft YaHei" w:hint="eastAsia"/>
        </w:rPr>
        <w:t>的飞检员</w:t>
      </w:r>
      <w:proofErr w:type="gramEnd"/>
      <w:r>
        <w:rPr>
          <w:rFonts w:ascii="Microsoft YaHei" w:eastAsia="Microsoft YaHei" w:hAnsi="Microsoft YaHei" w:cs="Microsoft YaHei" w:hint="eastAsia"/>
        </w:rPr>
        <w:t>姓名。</w:t>
      </w:r>
    </w:p>
    <w:p w14:paraId="17550892" w14:textId="77777777" w:rsidR="00CF6F30" w:rsidRDefault="00F0093C">
      <w:pPr>
        <w:numPr>
          <w:ilvl w:val="0"/>
          <w:numId w:val="80"/>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飞检类型</w:t>
      </w:r>
      <w:proofErr w:type="gramEnd"/>
      <w:r>
        <w:rPr>
          <w:rFonts w:ascii="Microsoft YaHei" w:eastAsia="Microsoft YaHei" w:hAnsi="Microsoft YaHei" w:cs="Microsoft YaHei" w:hint="eastAsia"/>
        </w:rPr>
        <w:t>：现场飞检、远程飞检。</w:t>
      </w:r>
    </w:p>
    <w:p w14:paraId="343676E5" w14:textId="77777777" w:rsidR="00CF6F30" w:rsidRDefault="00F0093C">
      <w:pPr>
        <w:numPr>
          <w:ilvl w:val="0"/>
          <w:numId w:val="80"/>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读取飞检状态</w:t>
      </w:r>
      <w:proofErr w:type="gramEnd"/>
      <w:r>
        <w:rPr>
          <w:rFonts w:ascii="Microsoft YaHei" w:eastAsia="Microsoft YaHei" w:hAnsi="Microsoft YaHei" w:cs="Microsoft YaHei" w:hint="eastAsia"/>
        </w:rPr>
        <w:t>。</w:t>
      </w:r>
    </w:p>
    <w:p w14:paraId="287C0F53" w14:textId="77777777" w:rsidR="00CF6F30" w:rsidRDefault="00F0093C">
      <w:pPr>
        <w:numPr>
          <w:ilvl w:val="0"/>
          <w:numId w:val="80"/>
        </w:numPr>
        <w:rPr>
          <w:rFonts w:ascii="Microsoft YaHei" w:eastAsia="Microsoft YaHei" w:hAnsi="Microsoft YaHei" w:cs="Microsoft YaHei" w:hint="eastAsia"/>
        </w:rPr>
      </w:pPr>
      <w:r>
        <w:rPr>
          <w:rFonts w:ascii="Microsoft YaHei" w:eastAsia="Microsoft YaHei" w:hAnsi="Microsoft YaHei" w:cs="Microsoft YaHei" w:hint="eastAsia"/>
        </w:rPr>
        <w:t>项目类型：读取项目类别字段。</w:t>
      </w:r>
    </w:p>
    <w:p w14:paraId="3A64BEB7" w14:textId="77777777" w:rsidR="00CF6F30" w:rsidRDefault="00F0093C">
      <w:pPr>
        <w:numPr>
          <w:ilvl w:val="0"/>
          <w:numId w:val="80"/>
        </w:numPr>
        <w:rPr>
          <w:rFonts w:ascii="Microsoft YaHei" w:eastAsia="Microsoft YaHei" w:hAnsi="Microsoft YaHei" w:cs="Microsoft YaHei" w:hint="eastAsia"/>
        </w:rPr>
      </w:pPr>
      <w:r>
        <w:rPr>
          <w:rFonts w:ascii="Microsoft YaHei" w:eastAsia="Microsoft YaHei" w:hAnsi="Microsoft YaHei" w:cs="Microsoft YaHei" w:hint="eastAsia"/>
        </w:rPr>
        <w:lastRenderedPageBreak/>
        <w:t>项目名称：读取项目名称字段。</w:t>
      </w:r>
    </w:p>
    <w:p w14:paraId="45F54AF9" w14:textId="77777777" w:rsidR="00CF6F30" w:rsidRDefault="00F0093C">
      <w:pPr>
        <w:numPr>
          <w:ilvl w:val="0"/>
          <w:numId w:val="80"/>
        </w:numPr>
        <w:rPr>
          <w:rFonts w:ascii="Microsoft YaHei" w:eastAsia="Microsoft YaHei" w:hAnsi="Microsoft YaHei" w:cs="Microsoft YaHei" w:hint="eastAsia"/>
        </w:rPr>
      </w:pPr>
      <w:r>
        <w:rPr>
          <w:rFonts w:ascii="Microsoft YaHei" w:eastAsia="Microsoft YaHei" w:hAnsi="Microsoft YaHei" w:cs="Microsoft YaHei" w:hint="eastAsia"/>
        </w:rPr>
        <w:t>项目时间：显示项目开始时间-结束时间，格式举例：2023-12-28~2023-12-29。</w:t>
      </w:r>
    </w:p>
    <w:p w14:paraId="6E49F9C9" w14:textId="77777777" w:rsidR="00CF6F30" w:rsidRDefault="00F0093C">
      <w:pPr>
        <w:numPr>
          <w:ilvl w:val="0"/>
          <w:numId w:val="80"/>
        </w:numPr>
        <w:rPr>
          <w:rFonts w:ascii="Microsoft YaHei" w:eastAsia="Microsoft YaHei" w:hAnsi="Microsoft YaHei" w:cs="Microsoft YaHei" w:hint="eastAsia"/>
        </w:rPr>
      </w:pPr>
      <w:r>
        <w:rPr>
          <w:rFonts w:ascii="Microsoft YaHei" w:eastAsia="Microsoft YaHei" w:hAnsi="Microsoft YaHei" w:cs="Microsoft YaHei" w:hint="eastAsia"/>
        </w:rPr>
        <w:t>主办方：读取项目主办方字段。</w:t>
      </w:r>
    </w:p>
    <w:p w14:paraId="2700913A" w14:textId="77777777" w:rsidR="00CF6F30" w:rsidRDefault="00F0093C">
      <w:pPr>
        <w:numPr>
          <w:ilvl w:val="0"/>
          <w:numId w:val="80"/>
        </w:numPr>
        <w:rPr>
          <w:rFonts w:ascii="Microsoft YaHei" w:eastAsia="Microsoft YaHei" w:hAnsi="Microsoft YaHei" w:cs="Microsoft YaHei" w:hint="eastAsia"/>
        </w:rPr>
      </w:pPr>
      <w:r>
        <w:rPr>
          <w:rFonts w:ascii="Microsoft YaHei" w:eastAsia="Microsoft YaHei" w:hAnsi="Microsoft YaHei" w:cs="Microsoft YaHei" w:hint="eastAsia"/>
        </w:rPr>
        <w:t>项目负责人：读取项目负责人字段。</w:t>
      </w:r>
    </w:p>
    <w:p w14:paraId="5BD025A0" w14:textId="77777777" w:rsidR="00CF6F30" w:rsidRDefault="00F0093C">
      <w:pPr>
        <w:numPr>
          <w:ilvl w:val="0"/>
          <w:numId w:val="80"/>
        </w:numPr>
        <w:rPr>
          <w:rFonts w:ascii="Microsoft YaHei" w:eastAsia="Microsoft YaHei" w:hAnsi="Microsoft YaHei" w:cs="Microsoft YaHei" w:hint="eastAsia"/>
        </w:rPr>
      </w:pPr>
      <w:r>
        <w:rPr>
          <w:rFonts w:ascii="Microsoft YaHei" w:eastAsia="Microsoft YaHei" w:hAnsi="Microsoft YaHei" w:cs="Microsoft YaHei" w:hint="eastAsia"/>
        </w:rPr>
        <w:t>总费用：读取项目总费用字段。</w:t>
      </w:r>
    </w:p>
    <w:p w14:paraId="5B4056DF" w14:textId="77777777" w:rsidR="00CF6F30" w:rsidRDefault="00F0093C">
      <w:pPr>
        <w:numPr>
          <w:ilvl w:val="0"/>
          <w:numId w:val="80"/>
        </w:numPr>
        <w:rPr>
          <w:rFonts w:ascii="Microsoft YaHei" w:eastAsia="Microsoft YaHei" w:hAnsi="Microsoft YaHei" w:cs="Microsoft YaHei" w:hint="eastAsia"/>
        </w:rPr>
      </w:pPr>
      <w:r>
        <w:rPr>
          <w:rFonts w:ascii="Microsoft YaHei" w:eastAsia="Microsoft YaHei" w:hAnsi="Microsoft YaHei" w:cs="Microsoft YaHei" w:hint="eastAsia"/>
        </w:rPr>
        <w:t>项目状态：读取项目状态</w:t>
      </w:r>
    </w:p>
    <w:p w14:paraId="4E518A7E" w14:textId="77777777" w:rsidR="00CF6F30" w:rsidRDefault="00F0093C">
      <w:pPr>
        <w:numPr>
          <w:ilvl w:val="0"/>
          <w:numId w:val="80"/>
        </w:numPr>
        <w:rPr>
          <w:rFonts w:ascii="Microsoft YaHei" w:eastAsia="Microsoft YaHei" w:hAnsi="Microsoft YaHei" w:cs="Microsoft YaHei" w:hint="eastAsia"/>
        </w:rPr>
      </w:pPr>
      <w:r>
        <w:rPr>
          <w:rFonts w:ascii="Microsoft YaHei" w:eastAsia="Microsoft YaHei" w:hAnsi="Microsoft YaHei" w:cs="Microsoft YaHei" w:hint="eastAsia"/>
        </w:rPr>
        <w:t>详情（操作）；点击跳转至项目详情页。</w:t>
      </w:r>
    </w:p>
    <w:p w14:paraId="293AE9AD" w14:textId="77777777" w:rsidR="00CF6F30" w:rsidRDefault="00CF6F30">
      <w:pPr>
        <w:pStyle w:val="TOC5"/>
        <w:rPr>
          <w:rFonts w:ascii="Microsoft YaHei" w:eastAsia="Microsoft YaHei" w:hAnsi="Microsoft YaHei" w:cs="Microsoft YaHei" w:hint="eastAsia"/>
          <w:lang w:bidi="ar"/>
        </w:rPr>
      </w:pPr>
    </w:p>
    <w:p w14:paraId="54236CE2" w14:textId="77777777" w:rsidR="00CF6F30" w:rsidRDefault="00F0093C">
      <w:pPr>
        <w:pStyle w:val="TOC5"/>
        <w:rPr>
          <w:rFonts w:ascii="Microsoft YaHei" w:eastAsia="Microsoft YaHei" w:hAnsi="Microsoft YaHei" w:cs="Microsoft YaHei" w:hint="eastAsia"/>
        </w:rPr>
      </w:pPr>
      <w:proofErr w:type="gramStart"/>
      <w:r>
        <w:rPr>
          <w:rFonts w:ascii="Microsoft YaHei" w:eastAsia="Microsoft YaHei" w:hAnsi="Microsoft YaHei" w:cs="Microsoft YaHei" w:hint="eastAsia"/>
          <w:lang w:bidi="ar"/>
        </w:rPr>
        <w:t>飞检列表</w:t>
      </w:r>
      <w:proofErr w:type="gramEnd"/>
      <w:r>
        <w:rPr>
          <w:rFonts w:ascii="Microsoft YaHei" w:eastAsia="Microsoft YaHei" w:hAnsi="Microsoft YaHei" w:cs="Microsoft YaHei" w:hint="eastAsia"/>
          <w:lang w:bidi="ar"/>
        </w:rPr>
        <w:t>筛选选项：</w:t>
      </w:r>
    </w:p>
    <w:p w14:paraId="6E150E8A" w14:textId="77777777" w:rsidR="00CF6F30" w:rsidRDefault="00F0093C">
      <w:pPr>
        <w:numPr>
          <w:ilvl w:val="0"/>
          <w:numId w:val="81"/>
        </w:numPr>
        <w:rPr>
          <w:rFonts w:ascii="Microsoft YaHei" w:eastAsia="Microsoft YaHei" w:hAnsi="Microsoft YaHei" w:cs="Microsoft YaHei" w:hint="eastAsia"/>
        </w:rPr>
      </w:pPr>
      <w:r>
        <w:rPr>
          <w:rFonts w:ascii="Microsoft YaHei" w:eastAsia="Microsoft YaHei" w:hAnsi="Microsoft YaHei" w:cs="Microsoft YaHei" w:hint="eastAsia"/>
        </w:rPr>
        <w:t>项目ID；文本框，手动输入，可输入后六位模糊查询。</w:t>
      </w:r>
    </w:p>
    <w:p w14:paraId="38DBA850" w14:textId="77777777" w:rsidR="00CF6F30" w:rsidRDefault="00F0093C">
      <w:pPr>
        <w:numPr>
          <w:ilvl w:val="0"/>
          <w:numId w:val="81"/>
        </w:numPr>
        <w:rPr>
          <w:rFonts w:ascii="Microsoft YaHei" w:eastAsia="Microsoft YaHei" w:hAnsi="Microsoft YaHei" w:cs="Microsoft YaHei" w:hint="eastAsia"/>
        </w:rPr>
      </w:pPr>
      <w:r>
        <w:rPr>
          <w:rFonts w:ascii="Microsoft YaHei" w:eastAsia="Microsoft YaHei" w:hAnsi="Microsoft YaHei" w:cs="Microsoft YaHei" w:hint="eastAsia"/>
        </w:rPr>
        <w:t>项目名称：文本框，手动输入，支持模糊查询。</w:t>
      </w:r>
    </w:p>
    <w:p w14:paraId="5DD4D95B" w14:textId="77777777" w:rsidR="00CF6F30" w:rsidRDefault="00F0093C">
      <w:pPr>
        <w:numPr>
          <w:ilvl w:val="0"/>
          <w:numId w:val="81"/>
        </w:numPr>
        <w:rPr>
          <w:rFonts w:ascii="Microsoft YaHei" w:eastAsia="Microsoft YaHei" w:hAnsi="Microsoft YaHei" w:cs="Microsoft YaHei" w:hint="eastAsia"/>
        </w:rPr>
      </w:pPr>
      <w:r>
        <w:rPr>
          <w:rFonts w:ascii="Microsoft YaHei" w:eastAsia="Microsoft YaHei" w:hAnsi="Microsoft YaHei" w:cs="Microsoft YaHei" w:hint="eastAsia"/>
        </w:rPr>
        <w:t>项目类型：下拉框，单选，读取固定项目类型。</w:t>
      </w:r>
    </w:p>
    <w:p w14:paraId="49A35F29" w14:textId="77777777" w:rsidR="00CF6F30" w:rsidRDefault="00F0093C">
      <w:pPr>
        <w:numPr>
          <w:ilvl w:val="0"/>
          <w:numId w:val="81"/>
        </w:numPr>
        <w:rPr>
          <w:rFonts w:ascii="Microsoft YaHei" w:eastAsia="Microsoft YaHei" w:hAnsi="Microsoft YaHei" w:cs="Microsoft YaHei" w:hint="eastAsia"/>
        </w:rPr>
      </w:pPr>
      <w:r>
        <w:rPr>
          <w:rFonts w:ascii="Microsoft YaHei" w:eastAsia="Microsoft YaHei" w:hAnsi="Microsoft YaHei" w:cs="Microsoft YaHei" w:hint="eastAsia"/>
        </w:rPr>
        <w:t>项目日期：日期控件，项目开始日期与结束日期范围选择；校验结束日期大于等于开始日期。</w:t>
      </w:r>
    </w:p>
    <w:p w14:paraId="1B867F57" w14:textId="77777777" w:rsidR="00CF6F30" w:rsidRDefault="00F0093C">
      <w:pPr>
        <w:numPr>
          <w:ilvl w:val="0"/>
          <w:numId w:val="81"/>
        </w:numPr>
        <w:rPr>
          <w:rFonts w:ascii="Microsoft YaHei" w:eastAsia="Microsoft YaHei" w:hAnsi="Microsoft YaHei" w:cs="Microsoft YaHei" w:hint="eastAsia"/>
        </w:rPr>
      </w:pPr>
      <w:r>
        <w:rPr>
          <w:rFonts w:ascii="Microsoft YaHei" w:eastAsia="Microsoft YaHei" w:hAnsi="Microsoft YaHei" w:cs="Microsoft YaHei" w:hint="eastAsia"/>
        </w:rPr>
        <w:t>主办方：文本框，手动输入，可支持模糊查询。</w:t>
      </w:r>
    </w:p>
    <w:p w14:paraId="11CFDF1C" w14:textId="77777777" w:rsidR="00CF6F30" w:rsidRDefault="00F0093C">
      <w:pPr>
        <w:numPr>
          <w:ilvl w:val="0"/>
          <w:numId w:val="81"/>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飞检类型</w:t>
      </w:r>
      <w:proofErr w:type="gramEnd"/>
      <w:r>
        <w:rPr>
          <w:rFonts w:ascii="Microsoft YaHei" w:eastAsia="Microsoft YaHei" w:hAnsi="Microsoft YaHei" w:cs="Microsoft YaHei" w:hint="eastAsia"/>
        </w:rPr>
        <w:t>：下拉框，单选，只筛选两种类型：现场飞检、远程飞检。</w:t>
      </w:r>
    </w:p>
    <w:p w14:paraId="6EAEF8FB" w14:textId="77777777" w:rsidR="00CF6F30" w:rsidRDefault="00F0093C">
      <w:pPr>
        <w:numPr>
          <w:ilvl w:val="0"/>
          <w:numId w:val="81"/>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飞检人员</w:t>
      </w:r>
      <w:proofErr w:type="gramEnd"/>
      <w:r>
        <w:rPr>
          <w:rFonts w:ascii="Microsoft YaHei" w:eastAsia="Microsoft YaHei" w:hAnsi="Microsoft YaHei" w:cs="Microsoft YaHei" w:hint="eastAsia"/>
        </w:rPr>
        <w:t>：文本框、手动输入、支持模糊查询。</w:t>
      </w:r>
    </w:p>
    <w:p w14:paraId="49929DC9" w14:textId="77777777" w:rsidR="00CF6F30" w:rsidRDefault="00F0093C">
      <w:pPr>
        <w:numPr>
          <w:ilvl w:val="0"/>
          <w:numId w:val="81"/>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：下拉框，单选，见</w:t>
      </w:r>
      <w:proofErr w:type="gramStart"/>
      <w:r>
        <w:rPr>
          <w:rFonts w:ascii="Microsoft YaHei" w:eastAsia="Microsoft YaHei" w:hAnsi="Microsoft YaHei" w:cs="Microsoft YaHei" w:hint="eastAsia"/>
        </w:rPr>
        <w:t>石侧详细飞检状态表</w:t>
      </w:r>
      <w:proofErr w:type="gramEnd"/>
      <w:r>
        <w:rPr>
          <w:rFonts w:ascii="Microsoft YaHei" w:eastAsia="Microsoft YaHei" w:hAnsi="Microsoft YaHei" w:cs="Microsoft YaHei" w:hint="eastAsia"/>
        </w:rPr>
        <w:t>。</w:t>
      </w:r>
    </w:p>
    <w:p w14:paraId="18BBF161" w14:textId="77777777" w:rsidR="00CF6F30" w:rsidRDefault="00F0093C">
      <w:pPr>
        <w:numPr>
          <w:ilvl w:val="0"/>
          <w:numId w:val="81"/>
        </w:numPr>
        <w:rPr>
          <w:rFonts w:ascii="Microsoft YaHei" w:eastAsia="Microsoft YaHei" w:hAnsi="Microsoft YaHei" w:cs="Microsoft YaHei" w:hint="eastAsia"/>
        </w:rPr>
      </w:pPr>
      <w:r>
        <w:rPr>
          <w:rFonts w:ascii="Microsoft YaHei" w:eastAsia="Microsoft YaHei" w:hAnsi="Microsoft YaHei" w:cs="Microsoft YaHei" w:hint="eastAsia"/>
        </w:rPr>
        <w:t>项目状态：下拉框，单选，读取项目状态。</w:t>
      </w:r>
    </w:p>
    <w:p w14:paraId="7D27C30B" w14:textId="77777777" w:rsidR="00CF6F30" w:rsidRDefault="00F0093C">
      <w:pPr>
        <w:numPr>
          <w:ilvl w:val="0"/>
          <w:numId w:val="81"/>
        </w:numPr>
        <w:rPr>
          <w:rFonts w:ascii="Microsoft YaHei" w:eastAsia="Microsoft YaHei" w:hAnsi="Microsoft YaHei" w:cs="Microsoft YaHei" w:hint="eastAsia"/>
        </w:rPr>
      </w:pPr>
      <w:r>
        <w:rPr>
          <w:rFonts w:ascii="Microsoft YaHei" w:eastAsia="Microsoft YaHei" w:hAnsi="Microsoft YaHei" w:cs="Microsoft YaHei" w:hint="eastAsia"/>
        </w:rPr>
        <w:t>项目负责人：文本框、手动输入、支持模糊查询。</w:t>
      </w:r>
    </w:p>
    <w:p w14:paraId="79726EA9" w14:textId="77777777" w:rsidR="00CF6F30" w:rsidRDefault="00CF6F30">
      <w:pPr>
        <w:rPr>
          <w:rFonts w:ascii="Microsoft YaHei" w:eastAsia="Microsoft YaHei" w:hAnsi="Microsoft YaHei" w:cs="Microsoft YaHei" w:hint="eastAsia"/>
        </w:rPr>
      </w:pPr>
    </w:p>
    <w:p w14:paraId="360C385D" w14:textId="77777777" w:rsidR="00CF6F30" w:rsidRDefault="00F0093C">
      <w:pPr>
        <w:pStyle w:val="TOC5"/>
        <w:rPr>
          <w:rFonts w:ascii="Microsoft YaHei" w:eastAsia="Microsoft YaHei" w:hAnsi="Microsoft YaHei" w:cs="Microsoft YaHei" w:hint="eastAsia"/>
        </w:rPr>
      </w:pPr>
      <w:proofErr w:type="gramStart"/>
      <w:r>
        <w:rPr>
          <w:rFonts w:ascii="Microsoft YaHei" w:eastAsia="Microsoft YaHei" w:hAnsi="Microsoft YaHei" w:cs="Microsoft YaHei" w:hint="eastAsia"/>
          <w:lang w:bidi="ar"/>
        </w:rPr>
        <w:t>飞检状态</w:t>
      </w:r>
      <w:proofErr w:type="gramEnd"/>
      <w:r>
        <w:rPr>
          <w:rFonts w:ascii="Microsoft YaHei" w:eastAsia="Microsoft YaHei" w:hAnsi="Microsoft YaHei" w:cs="Microsoft YaHei" w:hint="eastAsia"/>
          <w:lang w:bidi="ar"/>
        </w:rPr>
        <w:t>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24"/>
        <w:gridCol w:w="4831"/>
      </w:tblGrid>
      <w:tr w:rsidR="00CF6F30" w14:paraId="4ABB8ED8" w14:textId="77777777">
        <w:tc>
          <w:tcPr>
            <w:tcW w:w="4824" w:type="dxa"/>
          </w:tcPr>
          <w:p w14:paraId="0DDB2214" w14:textId="77777777" w:rsidR="00CF6F30" w:rsidRDefault="00F0093C">
            <w:pPr>
              <w:rPr>
                <w:rFonts w:ascii="Microsoft YaHei" w:eastAsia="Microsoft YaHei" w:hAnsi="Microsoft YaHei" w:cs="Microsoft YaHei" w:hint="eastAsia"/>
                <w:szCs w:val="21"/>
              </w:rPr>
            </w:pPr>
            <w:proofErr w:type="gramStart"/>
            <w:r>
              <w:rPr>
                <w:rFonts w:ascii="Microsoft YaHei" w:eastAsia="Microsoft YaHei" w:hAnsi="Microsoft YaHei" w:cs="Microsoft YaHei" w:hint="eastAsia"/>
                <w:szCs w:val="21"/>
              </w:rPr>
              <w:t>飞检状态</w:t>
            </w:r>
            <w:proofErr w:type="gramEnd"/>
          </w:p>
        </w:tc>
        <w:tc>
          <w:tcPr>
            <w:tcW w:w="4831" w:type="dxa"/>
          </w:tcPr>
          <w:p w14:paraId="2AB70806" w14:textId="77777777" w:rsidR="00CF6F30" w:rsidRDefault="00F0093C">
            <w:pPr>
              <w:rPr>
                <w:rFonts w:ascii="Microsoft YaHei" w:eastAsia="Microsoft YaHei" w:hAnsi="Microsoft YaHei" w:cs="Microsoft YaHei" w:hint="eastAsia"/>
                <w:szCs w:val="21"/>
              </w:rPr>
            </w:pPr>
            <w:r>
              <w:rPr>
                <w:rFonts w:ascii="Microsoft YaHei" w:eastAsia="Microsoft YaHei" w:hAnsi="Microsoft YaHei" w:cs="Microsoft YaHei" w:hint="eastAsia"/>
                <w:szCs w:val="21"/>
              </w:rPr>
              <w:t>描述</w:t>
            </w:r>
          </w:p>
        </w:tc>
      </w:tr>
      <w:tr w:rsidR="00CF6F30" w14:paraId="2C074CFD" w14:textId="77777777">
        <w:tc>
          <w:tcPr>
            <w:tcW w:w="4824" w:type="dxa"/>
          </w:tcPr>
          <w:p w14:paraId="1863C4F2" w14:textId="77777777" w:rsidR="00CF6F30" w:rsidRDefault="00F0093C">
            <w:pPr>
              <w:rPr>
                <w:rFonts w:ascii="Microsoft YaHei" w:eastAsia="Microsoft YaHei" w:hAnsi="Microsoft YaHei" w:cs="Microsoft YaHei" w:hint="eastAsia"/>
                <w:szCs w:val="21"/>
              </w:rPr>
            </w:pPr>
            <w:r>
              <w:rPr>
                <w:rFonts w:ascii="Microsoft YaHei" w:eastAsia="Microsoft YaHei" w:hAnsi="Microsoft YaHei" w:cs="Microsoft YaHei" w:hint="eastAsia"/>
                <w:szCs w:val="21"/>
              </w:rPr>
              <w:t>待</w:t>
            </w:r>
            <w:proofErr w:type="gramStart"/>
            <w:r>
              <w:rPr>
                <w:rFonts w:ascii="Microsoft YaHei" w:eastAsia="Microsoft YaHei" w:hAnsi="Microsoft YaHei" w:cs="Microsoft YaHei" w:hint="eastAsia"/>
                <w:szCs w:val="21"/>
              </w:rPr>
              <w:t>分配飞检员</w:t>
            </w:r>
            <w:proofErr w:type="gramEnd"/>
          </w:p>
        </w:tc>
        <w:tc>
          <w:tcPr>
            <w:tcW w:w="4831" w:type="dxa"/>
          </w:tcPr>
          <w:tbl>
            <w:tblPr>
              <w:tblW w:w="0" w:type="auto"/>
              <w:tblCellSpacing w:w="0" w:type="dxa"/>
              <w:tblLayout w:type="fixed"/>
              <w:tblCellMar>
                <w:left w:w="0" w:type="dxa"/>
                <w:right w:w="0" w:type="dxa"/>
              </w:tblCellMar>
              <w:tblLook w:val="04A0" w:firstRow="1" w:lastRow="0" w:firstColumn="1" w:lastColumn="0" w:noHBand="0" w:noVBand="1"/>
            </w:tblPr>
            <w:tblGrid>
              <w:gridCol w:w="20"/>
              <w:gridCol w:w="4609"/>
            </w:tblGrid>
            <w:tr w:rsidR="00CF6F30" w14:paraId="6C27D1CC" w14:textId="77777777">
              <w:trPr>
                <w:tblCellSpacing w:w="0" w:type="dxa"/>
              </w:trPr>
              <w:tc>
                <w:tcPr>
                  <w:tcW w:w="6" w:type="dxa"/>
                </w:tcPr>
                <w:p w14:paraId="46872E89" w14:textId="77777777" w:rsidR="00CF6F30" w:rsidRDefault="00CF6F30">
                  <w:pPr>
                    <w:pStyle w:val="TOC5"/>
                    <w:rPr>
                      <w:rFonts w:ascii="Microsoft YaHei" w:eastAsia="Microsoft YaHei" w:hAnsi="Microsoft YaHei" w:cs="Microsoft YaHei" w:hint="eastAsia"/>
                      <w:sz w:val="21"/>
                      <w:szCs w:val="21"/>
                    </w:rPr>
                  </w:pPr>
                </w:p>
              </w:tc>
              <w:tc>
                <w:tcPr>
                  <w:tcW w:w="4609" w:type="dxa"/>
                </w:tcPr>
                <w:p w14:paraId="4B112791" w14:textId="77777777" w:rsidR="00CF6F30" w:rsidRDefault="00F0093C">
                  <w:pPr>
                    <w:pStyle w:val="TOC5"/>
                    <w:ind w:left="0"/>
                    <w:rPr>
                      <w:rFonts w:ascii="Microsoft YaHei" w:eastAsia="Microsoft YaHei" w:hAnsi="Microsoft YaHei" w:cs="Microsoft YaHei" w:hint="eastAsia"/>
                      <w:sz w:val="21"/>
                      <w:szCs w:val="21"/>
                    </w:rPr>
                  </w:pPr>
                  <w:proofErr w:type="gramStart"/>
                  <w:r>
                    <w:rPr>
                      <w:rFonts w:ascii="Microsoft YaHei" w:eastAsia="Microsoft YaHei" w:hAnsi="Microsoft YaHei" w:cs="Microsoft YaHei" w:hint="eastAsia"/>
                      <w:sz w:val="21"/>
                      <w:szCs w:val="21"/>
                      <w:lang w:bidi="ar"/>
                    </w:rPr>
                    <w:t>飞检类型</w:t>
                  </w:r>
                  <w:proofErr w:type="gramEnd"/>
                  <w:r>
                    <w:rPr>
                      <w:rFonts w:ascii="Microsoft YaHei" w:eastAsia="Microsoft YaHei" w:hAnsi="Microsoft YaHei" w:cs="Microsoft YaHei" w:hint="eastAsia"/>
                      <w:sz w:val="21"/>
                      <w:szCs w:val="21"/>
                      <w:lang w:bidi="ar"/>
                    </w:rPr>
                    <w:t>选择</w:t>
                  </w:r>
                  <w:proofErr w:type="gramStart"/>
                  <w:r>
                    <w:rPr>
                      <w:rFonts w:ascii="Microsoft YaHei" w:eastAsia="Microsoft YaHei" w:hAnsi="Microsoft YaHei" w:cs="Microsoft YaHei" w:hint="eastAsia"/>
                      <w:sz w:val="21"/>
                      <w:szCs w:val="21"/>
                      <w:lang w:bidi="ar"/>
                    </w:rPr>
                    <w:t>“</w:t>
                  </w:r>
                  <w:proofErr w:type="gramEnd"/>
                  <w:r>
                    <w:rPr>
                      <w:rFonts w:ascii="Microsoft YaHei" w:eastAsia="Microsoft YaHei" w:hAnsi="Microsoft YaHei" w:cs="Microsoft YaHei" w:hint="eastAsia"/>
                      <w:sz w:val="21"/>
                      <w:szCs w:val="21"/>
                      <w:lang w:bidi="ar"/>
                    </w:rPr>
                    <w:t>远程飞检</w:t>
                  </w:r>
                  <w:proofErr w:type="gramStart"/>
                  <w:r>
                    <w:rPr>
                      <w:rFonts w:ascii="Microsoft YaHei" w:eastAsia="Microsoft YaHei" w:hAnsi="Microsoft YaHei" w:cs="Microsoft YaHei" w:hint="eastAsia"/>
                      <w:sz w:val="21"/>
                      <w:szCs w:val="21"/>
                      <w:lang w:bidi="ar"/>
                    </w:rPr>
                    <w:t>“</w:t>
                  </w:r>
                  <w:proofErr w:type="gramEnd"/>
                  <w:r>
                    <w:rPr>
                      <w:rFonts w:ascii="Microsoft YaHei" w:eastAsia="Microsoft YaHei" w:hAnsi="Microsoft YaHei" w:cs="Microsoft YaHei" w:hint="eastAsia"/>
                      <w:sz w:val="21"/>
                      <w:szCs w:val="21"/>
                      <w:lang w:bidi="ar"/>
                    </w:rPr>
                    <w:t>或“现场飞检"后但未分配飞检员</w:t>
                  </w:r>
                </w:p>
              </w:tc>
            </w:tr>
          </w:tbl>
          <w:p w14:paraId="4EA85D12" w14:textId="77777777" w:rsidR="00CF6F30" w:rsidRDefault="00CF6F30">
            <w:pPr>
              <w:rPr>
                <w:rFonts w:ascii="Microsoft YaHei" w:eastAsia="Microsoft YaHei" w:hAnsi="Microsoft YaHei" w:cs="Microsoft YaHei" w:hint="eastAsia"/>
                <w:szCs w:val="21"/>
              </w:rPr>
            </w:pPr>
          </w:p>
        </w:tc>
      </w:tr>
      <w:tr w:rsidR="00CF6F30" w14:paraId="3C3A1D6B" w14:textId="77777777">
        <w:tc>
          <w:tcPr>
            <w:tcW w:w="4824" w:type="dxa"/>
          </w:tcPr>
          <w:p w14:paraId="2F214A65" w14:textId="77777777" w:rsidR="00CF6F30" w:rsidRDefault="00F0093C">
            <w:pPr>
              <w:rPr>
                <w:rFonts w:ascii="Microsoft YaHei" w:eastAsia="Microsoft YaHei" w:hAnsi="Microsoft YaHei" w:cs="Microsoft YaHei" w:hint="eastAsia"/>
                <w:szCs w:val="21"/>
              </w:rPr>
            </w:pPr>
            <w:proofErr w:type="gramStart"/>
            <w:r>
              <w:rPr>
                <w:rFonts w:ascii="Microsoft YaHei" w:eastAsia="Microsoft YaHei" w:hAnsi="Microsoft YaHei" w:cs="Microsoft YaHei" w:hint="eastAsia"/>
                <w:szCs w:val="21"/>
              </w:rPr>
              <w:t>待飞检</w:t>
            </w:r>
            <w:proofErr w:type="gramEnd"/>
          </w:p>
        </w:tc>
        <w:tc>
          <w:tcPr>
            <w:tcW w:w="4831" w:type="dxa"/>
          </w:tcPr>
          <w:tbl>
            <w:tblPr>
              <w:tblW w:w="0" w:type="auto"/>
              <w:tblCellSpacing w:w="0" w:type="dxa"/>
              <w:tblLayout w:type="fixed"/>
              <w:tblCellMar>
                <w:left w:w="0" w:type="dxa"/>
                <w:right w:w="0" w:type="dxa"/>
              </w:tblCellMar>
              <w:tblLook w:val="04A0" w:firstRow="1" w:lastRow="0" w:firstColumn="1" w:lastColumn="0" w:noHBand="0" w:noVBand="1"/>
            </w:tblPr>
            <w:tblGrid>
              <w:gridCol w:w="20"/>
              <w:gridCol w:w="4609"/>
            </w:tblGrid>
            <w:tr w:rsidR="00CF6F30" w14:paraId="13ECD091" w14:textId="77777777">
              <w:trPr>
                <w:tblCellSpacing w:w="0" w:type="dxa"/>
              </w:trPr>
              <w:tc>
                <w:tcPr>
                  <w:tcW w:w="6" w:type="dxa"/>
                </w:tcPr>
                <w:p w14:paraId="2B2FDF48" w14:textId="77777777" w:rsidR="00CF6F30" w:rsidRDefault="00CF6F30">
                  <w:pPr>
                    <w:pStyle w:val="TOC5"/>
                    <w:rPr>
                      <w:rFonts w:ascii="Microsoft YaHei" w:eastAsia="Microsoft YaHei" w:hAnsi="Microsoft YaHei" w:cs="Microsoft YaHei" w:hint="eastAsia"/>
                      <w:sz w:val="21"/>
                      <w:szCs w:val="21"/>
                    </w:rPr>
                  </w:pPr>
                </w:p>
              </w:tc>
              <w:tc>
                <w:tcPr>
                  <w:tcW w:w="4609" w:type="dxa"/>
                </w:tcPr>
                <w:p w14:paraId="669597C8" w14:textId="77777777" w:rsidR="00CF6F30" w:rsidRDefault="00F0093C">
                  <w:pPr>
                    <w:pStyle w:val="TOC5"/>
                    <w:ind w:left="0"/>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有</w:t>
                  </w:r>
                  <w:proofErr w:type="gramStart"/>
                  <w:r>
                    <w:rPr>
                      <w:rFonts w:ascii="Microsoft YaHei" w:eastAsia="Microsoft YaHei" w:hAnsi="Microsoft YaHei" w:cs="Microsoft YaHei" w:hint="eastAsia"/>
                      <w:sz w:val="21"/>
                      <w:szCs w:val="21"/>
                      <w:lang w:bidi="ar"/>
                    </w:rPr>
                    <w:t>标记飞检类型</w:t>
                  </w:r>
                  <w:proofErr w:type="gramEnd"/>
                  <w:r>
                    <w:rPr>
                      <w:rFonts w:ascii="Microsoft YaHei" w:eastAsia="Microsoft YaHei" w:hAnsi="Microsoft YaHei" w:cs="Microsoft YaHei" w:hint="eastAsia"/>
                      <w:sz w:val="21"/>
                      <w:szCs w:val="21"/>
                      <w:lang w:bidi="ar"/>
                    </w:rPr>
                    <w:t>（现场、远程）并且分配</w:t>
                  </w:r>
                  <w:proofErr w:type="gramStart"/>
                  <w:r>
                    <w:rPr>
                      <w:rFonts w:ascii="Microsoft YaHei" w:eastAsia="Microsoft YaHei" w:hAnsi="Microsoft YaHei" w:cs="Microsoft YaHei" w:hint="eastAsia"/>
                      <w:sz w:val="21"/>
                      <w:szCs w:val="21"/>
                      <w:lang w:bidi="ar"/>
                    </w:rPr>
                    <w:t>飞检员但</w:t>
                  </w:r>
                  <w:proofErr w:type="gramEnd"/>
                  <w:r>
                    <w:rPr>
                      <w:rFonts w:ascii="Microsoft YaHei" w:eastAsia="Microsoft YaHei" w:hAnsi="Microsoft YaHei" w:cs="Microsoft YaHei" w:hint="eastAsia"/>
                      <w:sz w:val="21"/>
                      <w:szCs w:val="21"/>
                      <w:lang w:bidi="ar"/>
                    </w:rPr>
                    <w:t>会议未开始</w:t>
                  </w:r>
                </w:p>
              </w:tc>
            </w:tr>
          </w:tbl>
          <w:p w14:paraId="7F09F648" w14:textId="77777777" w:rsidR="00CF6F30" w:rsidRDefault="00CF6F30">
            <w:pPr>
              <w:rPr>
                <w:rFonts w:ascii="Microsoft YaHei" w:eastAsia="Microsoft YaHei" w:hAnsi="Microsoft YaHei" w:cs="Microsoft YaHei" w:hint="eastAsia"/>
                <w:szCs w:val="21"/>
              </w:rPr>
            </w:pPr>
          </w:p>
        </w:tc>
      </w:tr>
      <w:tr w:rsidR="00CF6F30" w14:paraId="136C91B0" w14:textId="77777777">
        <w:tc>
          <w:tcPr>
            <w:tcW w:w="4824" w:type="dxa"/>
          </w:tcPr>
          <w:p w14:paraId="1C87760D" w14:textId="77777777" w:rsidR="00CF6F30" w:rsidRDefault="00F0093C">
            <w:pPr>
              <w:rPr>
                <w:rFonts w:ascii="Microsoft YaHei" w:eastAsia="Microsoft YaHei" w:hAnsi="Microsoft YaHei" w:cs="Microsoft YaHei" w:hint="eastAsia"/>
                <w:szCs w:val="21"/>
              </w:rPr>
            </w:pPr>
            <w:proofErr w:type="gramStart"/>
            <w:r>
              <w:rPr>
                <w:rFonts w:ascii="Microsoft YaHei" w:eastAsia="Microsoft YaHei" w:hAnsi="Microsoft YaHei" w:cs="Microsoft YaHei" w:hint="eastAsia"/>
                <w:szCs w:val="21"/>
              </w:rPr>
              <w:t>飞检中</w:t>
            </w:r>
            <w:proofErr w:type="gramEnd"/>
          </w:p>
        </w:tc>
        <w:tc>
          <w:tcPr>
            <w:tcW w:w="4831" w:type="dxa"/>
          </w:tcPr>
          <w:p w14:paraId="13C8A4F2" w14:textId="77777777" w:rsidR="00CF6F30" w:rsidRDefault="00F0093C">
            <w:pPr>
              <w:rPr>
                <w:rFonts w:ascii="Microsoft YaHei" w:eastAsia="Microsoft YaHei" w:hAnsi="Microsoft YaHei" w:cs="Microsoft YaHei" w:hint="eastAsia"/>
                <w:szCs w:val="21"/>
              </w:rPr>
            </w:pPr>
            <w:r>
              <w:rPr>
                <w:rFonts w:ascii="Microsoft YaHei" w:eastAsia="Microsoft YaHei" w:hAnsi="Microsoft YaHei" w:cs="Microsoft YaHei" w:hint="eastAsia"/>
                <w:szCs w:val="21"/>
                <w:lang w:bidi="ar"/>
              </w:rPr>
              <w:t>有</w:t>
            </w:r>
            <w:proofErr w:type="gramStart"/>
            <w:r>
              <w:rPr>
                <w:rFonts w:ascii="Microsoft YaHei" w:eastAsia="Microsoft YaHei" w:hAnsi="Microsoft YaHei" w:cs="Microsoft YaHei" w:hint="eastAsia"/>
                <w:szCs w:val="21"/>
                <w:lang w:bidi="ar"/>
              </w:rPr>
              <w:t>标记飞检类型</w:t>
            </w:r>
            <w:proofErr w:type="gramEnd"/>
            <w:r>
              <w:rPr>
                <w:rFonts w:ascii="Microsoft YaHei" w:eastAsia="Microsoft YaHei" w:hAnsi="Microsoft YaHei" w:cs="Microsoft YaHei" w:hint="eastAsia"/>
                <w:szCs w:val="21"/>
                <w:lang w:bidi="ar"/>
              </w:rPr>
              <w:t>（现场、远程）并且分配</w:t>
            </w:r>
            <w:proofErr w:type="gramStart"/>
            <w:r>
              <w:rPr>
                <w:rFonts w:ascii="Microsoft YaHei" w:eastAsia="Microsoft YaHei" w:hAnsi="Microsoft YaHei" w:cs="Microsoft YaHei" w:hint="eastAsia"/>
                <w:szCs w:val="21"/>
                <w:lang w:bidi="ar"/>
              </w:rPr>
              <w:t>飞检员且会议</w:t>
            </w:r>
            <w:proofErr w:type="gramEnd"/>
            <w:r>
              <w:rPr>
                <w:rFonts w:ascii="Microsoft YaHei" w:eastAsia="Microsoft YaHei" w:hAnsi="Microsoft YaHei" w:cs="Microsoft YaHei" w:hint="eastAsia"/>
                <w:szCs w:val="21"/>
                <w:lang w:bidi="ar"/>
              </w:rPr>
              <w:t>已开始</w:t>
            </w:r>
          </w:p>
        </w:tc>
      </w:tr>
      <w:tr w:rsidR="00CF6F30" w14:paraId="4070F1FC" w14:textId="77777777">
        <w:tc>
          <w:tcPr>
            <w:tcW w:w="4824" w:type="dxa"/>
          </w:tcPr>
          <w:p w14:paraId="471DC223" w14:textId="77777777" w:rsidR="00CF6F30" w:rsidRDefault="00F0093C">
            <w:pPr>
              <w:rPr>
                <w:rFonts w:ascii="Microsoft YaHei" w:eastAsia="Microsoft YaHei" w:hAnsi="Microsoft YaHei" w:cs="Microsoft YaHei" w:hint="eastAsia"/>
                <w:szCs w:val="21"/>
              </w:rPr>
            </w:pPr>
            <w:r>
              <w:rPr>
                <w:rFonts w:ascii="Microsoft YaHei" w:eastAsia="Microsoft YaHei" w:hAnsi="Microsoft YaHei" w:cs="Microsoft YaHei" w:hint="eastAsia"/>
                <w:szCs w:val="21"/>
              </w:rPr>
              <w:t>待</w:t>
            </w:r>
            <w:proofErr w:type="gramStart"/>
            <w:r>
              <w:rPr>
                <w:rFonts w:ascii="Microsoft YaHei" w:eastAsia="Microsoft YaHei" w:hAnsi="Microsoft YaHei" w:cs="Microsoft YaHei" w:hint="eastAsia"/>
                <w:szCs w:val="21"/>
              </w:rPr>
              <w:t>确认飞检报告</w:t>
            </w:r>
            <w:proofErr w:type="gramEnd"/>
          </w:p>
        </w:tc>
        <w:tc>
          <w:tcPr>
            <w:tcW w:w="4831" w:type="dxa"/>
          </w:tcPr>
          <w:tbl>
            <w:tblPr>
              <w:tblW w:w="0" w:type="auto"/>
              <w:tblCellSpacing w:w="0" w:type="dxa"/>
              <w:tblLayout w:type="fixed"/>
              <w:tblCellMar>
                <w:left w:w="0" w:type="dxa"/>
                <w:right w:w="0" w:type="dxa"/>
              </w:tblCellMar>
              <w:tblLook w:val="04A0" w:firstRow="1" w:lastRow="0" w:firstColumn="1" w:lastColumn="0" w:noHBand="0" w:noVBand="1"/>
            </w:tblPr>
            <w:tblGrid>
              <w:gridCol w:w="20"/>
              <w:gridCol w:w="4609"/>
            </w:tblGrid>
            <w:tr w:rsidR="00CF6F30" w14:paraId="534E0255" w14:textId="77777777">
              <w:trPr>
                <w:tblCellSpacing w:w="0" w:type="dxa"/>
              </w:trPr>
              <w:tc>
                <w:tcPr>
                  <w:tcW w:w="6" w:type="dxa"/>
                </w:tcPr>
                <w:p w14:paraId="5BAD9134" w14:textId="77777777" w:rsidR="00CF6F30" w:rsidRDefault="00CF6F30">
                  <w:pPr>
                    <w:pStyle w:val="TOC5"/>
                    <w:rPr>
                      <w:rFonts w:ascii="Microsoft YaHei" w:eastAsia="Microsoft YaHei" w:hAnsi="Microsoft YaHei" w:cs="Microsoft YaHei" w:hint="eastAsia"/>
                      <w:sz w:val="21"/>
                      <w:szCs w:val="21"/>
                    </w:rPr>
                  </w:pPr>
                </w:p>
              </w:tc>
              <w:tc>
                <w:tcPr>
                  <w:tcW w:w="4609" w:type="dxa"/>
                </w:tcPr>
                <w:p w14:paraId="2CA86596" w14:textId="77777777" w:rsidR="00CF6F30" w:rsidRDefault="00F0093C">
                  <w:pPr>
                    <w:pStyle w:val="TOC5"/>
                    <w:ind w:left="0"/>
                    <w:rPr>
                      <w:rFonts w:ascii="Microsoft YaHei" w:eastAsia="Microsoft YaHei" w:hAnsi="Microsoft YaHei" w:cs="Microsoft YaHei" w:hint="eastAsia"/>
                      <w:sz w:val="21"/>
                      <w:szCs w:val="21"/>
                    </w:rPr>
                  </w:pPr>
                  <w:proofErr w:type="gramStart"/>
                  <w:r>
                    <w:rPr>
                      <w:rFonts w:ascii="Microsoft YaHei" w:eastAsia="Microsoft YaHei" w:hAnsi="Microsoft YaHei" w:cs="Microsoft YaHei" w:hint="eastAsia"/>
                      <w:sz w:val="21"/>
                      <w:szCs w:val="21"/>
                      <w:lang w:bidi="ar"/>
                    </w:rPr>
                    <w:t>飞检员</w:t>
                  </w:r>
                  <w:proofErr w:type="gramEnd"/>
                  <w:r>
                    <w:rPr>
                      <w:rFonts w:ascii="Microsoft YaHei" w:eastAsia="Microsoft YaHei" w:hAnsi="Microsoft YaHei" w:cs="Microsoft YaHei" w:hint="eastAsia"/>
                      <w:sz w:val="21"/>
                      <w:szCs w:val="21"/>
                      <w:lang w:bidi="ar"/>
                    </w:rPr>
                    <w:t>已</w:t>
                  </w:r>
                  <w:proofErr w:type="gramStart"/>
                  <w:r>
                    <w:rPr>
                      <w:rFonts w:ascii="Microsoft YaHei" w:eastAsia="Microsoft YaHei" w:hAnsi="Microsoft YaHei" w:cs="Microsoft YaHei" w:hint="eastAsia"/>
                      <w:sz w:val="21"/>
                      <w:szCs w:val="21"/>
                      <w:lang w:bidi="ar"/>
                    </w:rPr>
                    <w:t>提交飞检结论</w:t>
                  </w:r>
                  <w:proofErr w:type="gramEnd"/>
                  <w:r>
                    <w:rPr>
                      <w:rFonts w:ascii="Microsoft YaHei" w:eastAsia="Microsoft YaHei" w:hAnsi="Microsoft YaHei" w:cs="Microsoft YaHei" w:hint="eastAsia"/>
                      <w:sz w:val="21"/>
                      <w:szCs w:val="21"/>
                      <w:lang w:bidi="ar"/>
                    </w:rPr>
                    <w:t>，但合</w:t>
                  </w:r>
                  <w:proofErr w:type="gramStart"/>
                  <w:r>
                    <w:rPr>
                      <w:rFonts w:ascii="Microsoft YaHei" w:eastAsia="Microsoft YaHei" w:hAnsi="Microsoft YaHei" w:cs="Microsoft YaHei" w:hint="eastAsia"/>
                      <w:sz w:val="21"/>
                      <w:szCs w:val="21"/>
                      <w:lang w:bidi="ar"/>
                    </w:rPr>
                    <w:t>规</w:t>
                  </w:r>
                  <w:proofErr w:type="gramEnd"/>
                  <w:r>
                    <w:rPr>
                      <w:rFonts w:ascii="Microsoft YaHei" w:eastAsia="Microsoft YaHei" w:hAnsi="Microsoft YaHei" w:cs="Microsoft YaHei" w:hint="eastAsia"/>
                      <w:sz w:val="21"/>
                      <w:szCs w:val="21"/>
                      <w:lang w:bidi="ar"/>
                    </w:rPr>
                    <w:t>末</w:t>
                  </w:r>
                  <w:proofErr w:type="gramStart"/>
                  <w:r>
                    <w:rPr>
                      <w:rFonts w:ascii="Microsoft YaHei" w:eastAsia="Microsoft YaHei" w:hAnsi="Microsoft YaHei" w:cs="Microsoft YaHei" w:hint="eastAsia"/>
                      <w:sz w:val="21"/>
                      <w:szCs w:val="21"/>
                      <w:lang w:bidi="ar"/>
                    </w:rPr>
                    <w:t>确认飞检报告</w:t>
                  </w:r>
                  <w:proofErr w:type="gramEnd"/>
                </w:p>
              </w:tc>
            </w:tr>
          </w:tbl>
          <w:p w14:paraId="72BC64B9" w14:textId="77777777" w:rsidR="00CF6F30" w:rsidRDefault="00CF6F30">
            <w:pPr>
              <w:rPr>
                <w:rFonts w:ascii="Microsoft YaHei" w:eastAsia="Microsoft YaHei" w:hAnsi="Microsoft YaHei" w:cs="Microsoft YaHei" w:hint="eastAsia"/>
                <w:szCs w:val="21"/>
                <w:lang w:bidi="ar"/>
              </w:rPr>
            </w:pPr>
          </w:p>
        </w:tc>
      </w:tr>
      <w:tr w:rsidR="00CF6F30" w14:paraId="1B934655" w14:textId="77777777">
        <w:tc>
          <w:tcPr>
            <w:tcW w:w="4824" w:type="dxa"/>
          </w:tcPr>
          <w:p w14:paraId="48003639" w14:textId="77777777" w:rsidR="00CF6F30" w:rsidRDefault="00F0093C">
            <w:pPr>
              <w:rPr>
                <w:rFonts w:ascii="Microsoft YaHei" w:eastAsia="Microsoft YaHei" w:hAnsi="Microsoft YaHei" w:cs="Microsoft YaHei" w:hint="eastAsia"/>
                <w:szCs w:val="21"/>
              </w:rPr>
            </w:pPr>
            <w:r>
              <w:rPr>
                <w:rFonts w:ascii="Microsoft YaHei" w:eastAsia="Microsoft YaHei" w:hAnsi="Microsoft YaHei" w:cs="Microsoft YaHei" w:hint="eastAsia"/>
                <w:szCs w:val="21"/>
              </w:rPr>
              <w:t>已</w:t>
            </w:r>
            <w:proofErr w:type="gramStart"/>
            <w:r>
              <w:rPr>
                <w:rFonts w:ascii="Microsoft YaHei" w:eastAsia="Microsoft YaHei" w:hAnsi="Microsoft YaHei" w:cs="Microsoft YaHei" w:hint="eastAsia"/>
                <w:szCs w:val="21"/>
              </w:rPr>
              <w:t>确认飞检报告</w:t>
            </w:r>
            <w:proofErr w:type="gramEnd"/>
          </w:p>
        </w:tc>
        <w:tc>
          <w:tcPr>
            <w:tcW w:w="4831" w:type="dxa"/>
          </w:tcPr>
          <w:p w14:paraId="4B2D1534" w14:textId="77777777" w:rsidR="00CF6F30" w:rsidRDefault="00F0093C">
            <w:pPr>
              <w:rPr>
                <w:rFonts w:ascii="Microsoft YaHei" w:eastAsia="Microsoft YaHei" w:hAnsi="Microsoft YaHei" w:cs="Microsoft YaHei" w:hint="eastAsia"/>
                <w:szCs w:val="21"/>
                <w:lang w:bidi="ar"/>
              </w:rPr>
            </w:pPr>
            <w:r>
              <w:rPr>
                <w:rFonts w:ascii="Microsoft YaHei" w:eastAsia="Microsoft YaHei" w:hAnsi="Microsoft YaHei" w:cs="Microsoft YaHei" w:hint="eastAsia"/>
                <w:szCs w:val="21"/>
                <w:lang w:bidi="ar"/>
              </w:rPr>
              <w:t>合</w:t>
            </w:r>
            <w:proofErr w:type="gramStart"/>
            <w:r>
              <w:rPr>
                <w:rFonts w:ascii="Microsoft YaHei" w:eastAsia="Microsoft YaHei" w:hAnsi="Microsoft YaHei" w:cs="Microsoft YaHei" w:hint="eastAsia"/>
                <w:szCs w:val="21"/>
                <w:lang w:bidi="ar"/>
              </w:rPr>
              <w:t>规</w:t>
            </w:r>
            <w:proofErr w:type="gramEnd"/>
            <w:r>
              <w:rPr>
                <w:rFonts w:ascii="Microsoft YaHei" w:eastAsia="Microsoft YaHei" w:hAnsi="Microsoft YaHei" w:cs="Microsoft YaHei" w:hint="eastAsia"/>
                <w:szCs w:val="21"/>
                <w:lang w:bidi="ar"/>
              </w:rPr>
              <w:t>已</w:t>
            </w:r>
            <w:proofErr w:type="gramStart"/>
            <w:r>
              <w:rPr>
                <w:rFonts w:ascii="Microsoft YaHei" w:eastAsia="Microsoft YaHei" w:hAnsi="Microsoft YaHei" w:cs="Microsoft YaHei" w:hint="eastAsia"/>
                <w:szCs w:val="21"/>
                <w:lang w:bidi="ar"/>
              </w:rPr>
              <w:t>确认飞检报告</w:t>
            </w:r>
            <w:proofErr w:type="gramEnd"/>
          </w:p>
        </w:tc>
      </w:tr>
      <w:tr w:rsidR="00CF6F30" w14:paraId="460B31F3" w14:textId="77777777">
        <w:tc>
          <w:tcPr>
            <w:tcW w:w="4824" w:type="dxa"/>
          </w:tcPr>
          <w:p w14:paraId="7BFDE791" w14:textId="77777777" w:rsidR="00CF6F30" w:rsidRDefault="00F0093C">
            <w:pPr>
              <w:rPr>
                <w:rFonts w:ascii="Microsoft YaHei" w:eastAsia="Microsoft YaHei" w:hAnsi="Microsoft YaHei" w:cs="Microsoft YaHei" w:hint="eastAsia"/>
                <w:szCs w:val="21"/>
              </w:rPr>
            </w:pPr>
            <w:proofErr w:type="gramStart"/>
            <w:r>
              <w:rPr>
                <w:rFonts w:ascii="Microsoft YaHei" w:eastAsia="Microsoft YaHei" w:hAnsi="Microsoft YaHei" w:cs="Microsoft YaHei" w:hint="eastAsia"/>
                <w:szCs w:val="21"/>
              </w:rPr>
              <w:t>飞检完成</w:t>
            </w:r>
            <w:proofErr w:type="gramEnd"/>
          </w:p>
        </w:tc>
        <w:tc>
          <w:tcPr>
            <w:tcW w:w="4831" w:type="dxa"/>
          </w:tcPr>
          <w:p w14:paraId="56A9AAD3" w14:textId="77777777" w:rsidR="00CF6F30" w:rsidRDefault="00F0093C">
            <w:pPr>
              <w:rPr>
                <w:rFonts w:ascii="Microsoft YaHei" w:eastAsia="Microsoft YaHei" w:hAnsi="Microsoft YaHei" w:cs="Microsoft YaHei" w:hint="eastAsia"/>
                <w:szCs w:val="21"/>
                <w:lang w:bidi="ar"/>
              </w:rPr>
            </w:pPr>
            <w:r>
              <w:rPr>
                <w:rFonts w:ascii="Microsoft YaHei" w:eastAsia="Microsoft YaHei" w:hAnsi="Microsoft YaHei" w:cs="Microsoft YaHei" w:hint="eastAsia"/>
                <w:szCs w:val="21"/>
                <w:lang w:bidi="ar"/>
              </w:rPr>
              <w:t>合</w:t>
            </w:r>
            <w:proofErr w:type="gramStart"/>
            <w:r>
              <w:rPr>
                <w:rFonts w:ascii="Microsoft YaHei" w:eastAsia="Microsoft YaHei" w:hAnsi="Microsoft YaHei" w:cs="Microsoft YaHei" w:hint="eastAsia"/>
                <w:szCs w:val="21"/>
                <w:lang w:bidi="ar"/>
              </w:rPr>
              <w:t>规</w:t>
            </w:r>
            <w:proofErr w:type="gramEnd"/>
            <w:r>
              <w:rPr>
                <w:rFonts w:ascii="Microsoft YaHei" w:eastAsia="Microsoft YaHei" w:hAnsi="Microsoft YaHei" w:cs="Microsoft YaHei" w:hint="eastAsia"/>
                <w:szCs w:val="21"/>
                <w:lang w:bidi="ar"/>
              </w:rPr>
              <w:t>完成禁用结算操作</w:t>
            </w:r>
          </w:p>
        </w:tc>
      </w:tr>
    </w:tbl>
    <w:p w14:paraId="36881430" w14:textId="77777777" w:rsidR="00CF6F30" w:rsidRDefault="00CF6F30">
      <w:pPr>
        <w:rPr>
          <w:rFonts w:ascii="Microsoft YaHei" w:eastAsia="Microsoft YaHei" w:hAnsi="Microsoft YaHei" w:cs="Microsoft YaHei" w:hint="eastAsia"/>
        </w:rPr>
      </w:pPr>
    </w:p>
    <w:p w14:paraId="1D7B5845" w14:textId="77777777" w:rsidR="00CF6F30" w:rsidRDefault="00F0093C">
      <w:pPr>
        <w:pStyle w:val="3"/>
        <w:rPr>
          <w:rFonts w:ascii="Microsoft YaHei" w:eastAsia="Microsoft YaHei" w:hAnsi="Microsoft YaHei" w:cs="Microsoft YaHei" w:hint="eastAsia"/>
          <w:sz w:val="22"/>
          <w:lang w:val="en-US"/>
        </w:rPr>
      </w:pPr>
      <w:bookmarkStart w:id="442" w:name="_Toc680592938"/>
      <w:bookmarkStart w:id="443" w:name="_Toc1196283570"/>
      <w:bookmarkStart w:id="444" w:name="_Toc1009478960"/>
      <w:r>
        <w:rPr>
          <w:rFonts w:ascii="Microsoft YaHei" w:eastAsia="Microsoft YaHei" w:hAnsi="Microsoft YaHei" w:cs="Microsoft YaHei" w:hint="eastAsia"/>
          <w:sz w:val="22"/>
          <w:lang w:val="en-US"/>
        </w:rPr>
        <w:lastRenderedPageBreak/>
        <w:t>6.5</w:t>
      </w:r>
      <w:proofErr w:type="gramStart"/>
      <w:r>
        <w:rPr>
          <w:rFonts w:ascii="Microsoft YaHei" w:eastAsia="Microsoft YaHei" w:hAnsi="Microsoft YaHei" w:cs="Microsoft YaHei" w:hint="eastAsia"/>
          <w:sz w:val="22"/>
          <w:lang w:val="en-US"/>
        </w:rPr>
        <w:t>飞检执行</w:t>
      </w:r>
      <w:bookmarkEnd w:id="442"/>
      <w:bookmarkEnd w:id="443"/>
      <w:bookmarkEnd w:id="444"/>
      <w:proofErr w:type="gramEnd"/>
    </w:p>
    <w:p w14:paraId="1FF618F3"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6.5.1</w:t>
      </w:r>
      <w:proofErr w:type="gramStart"/>
      <w:r>
        <w:rPr>
          <w:rFonts w:ascii="Microsoft YaHei" w:eastAsia="Microsoft YaHei" w:hAnsi="Microsoft YaHei" w:cs="Microsoft YaHei" w:hint="eastAsia"/>
          <w:lang w:val="en-US"/>
        </w:rPr>
        <w:t>填写飞检结论</w:t>
      </w:r>
      <w:proofErr w:type="gramEnd"/>
    </w:p>
    <w:p w14:paraId="3F27D980" w14:textId="77777777" w:rsidR="00CF6F30" w:rsidRDefault="00F0093C">
      <w:pPr>
        <w:rPr>
          <w:rFonts w:ascii="Microsoft YaHei" w:eastAsia="Microsoft YaHei" w:hAnsi="Microsoft YaHei" w:cs="Microsoft YaHei" w:hint="eastAsia"/>
          <w:b/>
          <w:bCs/>
        </w:rPr>
      </w:pPr>
      <w:r>
        <w:rPr>
          <w:noProof/>
        </w:rPr>
        <w:drawing>
          <wp:inline distT="0" distB="0" distL="0" distR="0" wp14:anchorId="75D26378" wp14:editId="233EF100">
            <wp:extent cx="6137275" cy="3644900"/>
            <wp:effectExtent l="0" t="0" r="952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7"/>
                    <a:stretch>
                      <a:fillRect/>
                    </a:stretch>
                  </pic:blipFill>
                  <pic:spPr>
                    <a:xfrm>
                      <a:off x="0" y="0"/>
                      <a:ext cx="6137275" cy="3644900"/>
                    </a:xfrm>
                    <a:prstGeom prst="rect">
                      <a:avLst/>
                    </a:prstGeom>
                  </pic:spPr>
                </pic:pic>
              </a:graphicData>
            </a:graphic>
          </wp:inline>
        </w:drawing>
      </w:r>
    </w:p>
    <w:p w14:paraId="76CFD851"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noProof/>
        </w:rPr>
        <w:lastRenderedPageBreak/>
        <w:drawing>
          <wp:inline distT="0" distB="0" distL="0" distR="0" wp14:anchorId="40B050F6" wp14:editId="471EBD8A">
            <wp:extent cx="2901950" cy="7675880"/>
            <wp:effectExtent l="0" t="0" r="19050" b="2032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88"/>
                    <a:stretch>
                      <a:fillRect/>
                    </a:stretch>
                  </pic:blipFill>
                  <pic:spPr>
                    <a:xfrm>
                      <a:off x="0" y="0"/>
                      <a:ext cx="2922908" cy="7731165"/>
                    </a:xfrm>
                    <a:prstGeom prst="rect">
                      <a:avLst/>
                    </a:prstGeom>
                  </pic:spPr>
                </pic:pic>
              </a:graphicData>
            </a:graphic>
          </wp:inline>
        </w:drawing>
      </w:r>
    </w:p>
    <w:p w14:paraId="1EAA8CF2" w14:textId="77777777" w:rsidR="00CF6F30" w:rsidRDefault="00F0093C">
      <w:pPr>
        <w:rPr>
          <w:rFonts w:ascii="Microsoft YaHei" w:eastAsia="Microsoft YaHei" w:hAnsi="Microsoft YaHei" w:cs="Microsoft YaHei" w:hint="eastAsia"/>
        </w:rPr>
      </w:pPr>
      <w:proofErr w:type="gramStart"/>
      <w:r>
        <w:rPr>
          <w:rFonts w:ascii="Microsoft YaHei" w:eastAsia="Microsoft YaHei" w:hAnsi="Microsoft YaHei" w:cs="Microsoft YaHei" w:hint="eastAsia"/>
        </w:rPr>
        <w:t>飞检结论</w:t>
      </w:r>
      <w:proofErr w:type="gramEnd"/>
      <w:r>
        <w:rPr>
          <w:rFonts w:ascii="Microsoft YaHei" w:eastAsia="Microsoft YaHei" w:hAnsi="Microsoft YaHei" w:cs="Microsoft YaHei" w:hint="eastAsia"/>
        </w:rPr>
        <w:t>提交流程</w:t>
      </w:r>
    </w:p>
    <w:p w14:paraId="0FEDDA96" w14:textId="77777777" w:rsidR="00CF6F30" w:rsidRDefault="00CF6F30">
      <w:pPr>
        <w:rPr>
          <w:rFonts w:ascii="Microsoft YaHei" w:eastAsia="Microsoft YaHei" w:hAnsi="Microsoft YaHei" w:cs="Microsoft YaHei" w:hint="eastAsia"/>
        </w:rPr>
      </w:pPr>
    </w:p>
    <w:p w14:paraId="32E7689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一、填写时间  </w:t>
      </w:r>
    </w:p>
    <w:p w14:paraId="72A40FE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会议开始时间到达后，系统立即开放「</w:t>
      </w:r>
      <w:proofErr w:type="gramStart"/>
      <w:r>
        <w:rPr>
          <w:rFonts w:ascii="Microsoft YaHei" w:eastAsia="Microsoft YaHei" w:hAnsi="Microsoft YaHei" w:cs="Microsoft YaHei" w:hint="eastAsia"/>
        </w:rPr>
        <w:t>飞检结论</w:t>
      </w:r>
      <w:proofErr w:type="gramEnd"/>
      <w:r>
        <w:rPr>
          <w:rFonts w:ascii="Microsoft YaHei" w:eastAsia="Microsoft YaHei" w:hAnsi="Microsoft YaHei" w:cs="Microsoft YaHei" w:hint="eastAsia"/>
        </w:rPr>
        <w:t>」填写入口，适用于现场及远程两类飞检。</w:t>
      </w:r>
    </w:p>
    <w:p w14:paraId="1B029005" w14:textId="77777777" w:rsidR="00CF6F30" w:rsidRDefault="00CF6F30">
      <w:pPr>
        <w:rPr>
          <w:rFonts w:ascii="Microsoft YaHei" w:eastAsia="Microsoft YaHei" w:hAnsi="Microsoft YaHei" w:cs="Microsoft YaHei" w:hint="eastAsia"/>
        </w:rPr>
      </w:pPr>
    </w:p>
    <w:p w14:paraId="4C5BE2C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二、填写要求  </w:t>
      </w:r>
    </w:p>
    <w:p w14:paraId="0BF2F734" w14:textId="77777777" w:rsidR="00CF6F30" w:rsidRDefault="00F0093C">
      <w:pPr>
        <w:pStyle w:val="af9"/>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rPr>
        <w:t xml:space="preserve">1. </w:t>
      </w:r>
      <w:proofErr w:type="gramStart"/>
      <w:r>
        <w:rPr>
          <w:rFonts w:ascii="Microsoft YaHei" w:eastAsia="Microsoft YaHei" w:hAnsi="Microsoft YaHei" w:cs="Microsoft YaHei"/>
        </w:rPr>
        <w:t>飞检结论</w:t>
      </w:r>
      <w:proofErr w:type="gramEnd"/>
      <w:r>
        <w:rPr>
          <w:rFonts w:ascii="Microsoft YaHei" w:eastAsia="Microsoft YaHei" w:hAnsi="Microsoft YaHei" w:cs="Microsoft YaHei"/>
        </w:rPr>
        <w:t>：必选项，单选 ，选项：违规会议、瑕疵会议、完美会议</w:t>
      </w:r>
    </w:p>
    <w:p w14:paraId="6000F236" w14:textId="77777777" w:rsidR="00CF6F30" w:rsidRDefault="00F0093C">
      <w:pPr>
        <w:pStyle w:val="af9"/>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rPr>
        <w:t xml:space="preserve">2. </w:t>
      </w:r>
      <w:proofErr w:type="gramStart"/>
      <w:r>
        <w:rPr>
          <w:rFonts w:ascii="Microsoft YaHei" w:eastAsia="Microsoft YaHei" w:hAnsi="Microsoft YaHei" w:cs="Microsoft YaHei"/>
        </w:rPr>
        <w:t>飞检确认</w:t>
      </w:r>
      <w:proofErr w:type="gramEnd"/>
      <w:r>
        <w:rPr>
          <w:rFonts w:ascii="Microsoft YaHei" w:eastAsia="Microsoft YaHei" w:hAnsi="Microsoft YaHei" w:cs="Microsoft YaHei"/>
        </w:rPr>
        <w:t>书（签字版）：必填项，支持一次或多次上传多份文件。 </w:t>
      </w:r>
    </w:p>
    <w:p w14:paraId="0F4C2FD5" w14:textId="77777777" w:rsidR="00CF6F30" w:rsidRDefault="00F0093C">
      <w:pPr>
        <w:pStyle w:val="af9"/>
        <w:spacing w:before="0" w:beforeAutospacing="0" w:after="0" w:afterAutospacing="0"/>
        <w:rPr>
          <w:rFonts w:ascii="Microsoft YaHei" w:eastAsia="Microsoft YaHei" w:hAnsi="Microsoft YaHei" w:cs="Microsoft YaHei" w:hint="eastAsia"/>
        </w:rPr>
      </w:pPr>
      <w:r>
        <w:rPr>
          <w:rFonts w:ascii="Microsoft YaHei" w:eastAsia="Microsoft YaHei" w:hAnsi="Microsoft YaHei" w:cs="Microsoft YaHei" w:hint="eastAsia"/>
        </w:rPr>
        <w:t>3</w:t>
      </w:r>
      <w:r>
        <w:rPr>
          <w:rFonts w:ascii="Microsoft YaHei" w:eastAsia="Microsoft YaHei" w:hAnsi="Microsoft YaHei" w:cs="Microsoft YaHei"/>
        </w:rPr>
        <w:t>. 备注：非必填项，可补充说明。</w:t>
      </w:r>
    </w:p>
    <w:p w14:paraId="6FC10408" w14:textId="77777777" w:rsidR="00CF6F30" w:rsidRDefault="00CF6F30">
      <w:pPr>
        <w:rPr>
          <w:rFonts w:ascii="Microsoft YaHei" w:eastAsia="Microsoft YaHei" w:hAnsi="Microsoft YaHei" w:cs="Microsoft YaHei" w:hint="eastAsia"/>
        </w:rPr>
      </w:pPr>
    </w:p>
    <w:p w14:paraId="5AC49BA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三、提交与状态变更  </w:t>
      </w:r>
    </w:p>
    <w:p w14:paraId="4393E2C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 点击「</w:t>
      </w:r>
      <w:proofErr w:type="gramStart"/>
      <w:r>
        <w:rPr>
          <w:rFonts w:ascii="Microsoft YaHei" w:eastAsia="Microsoft YaHei" w:hAnsi="Microsoft YaHei" w:cs="Microsoft YaHei" w:hint="eastAsia"/>
        </w:rPr>
        <w:t>提交飞检结论</w:t>
      </w:r>
      <w:proofErr w:type="gramEnd"/>
      <w:r>
        <w:rPr>
          <w:rFonts w:ascii="Microsoft YaHei" w:eastAsia="Microsoft YaHei" w:hAnsi="Microsoft YaHei" w:cs="Microsoft YaHei" w:hint="eastAsia"/>
        </w:rPr>
        <w:t xml:space="preserve">」后：  </w:t>
      </w:r>
    </w:p>
    <w:p w14:paraId="1B6FE45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w:t>
      </w: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自动更新为「待</w:t>
      </w:r>
      <w:proofErr w:type="gramStart"/>
      <w:r>
        <w:rPr>
          <w:rFonts w:ascii="Microsoft YaHei" w:eastAsia="Microsoft YaHei" w:hAnsi="Microsoft YaHei" w:cs="Microsoft YaHei" w:hint="eastAsia"/>
        </w:rPr>
        <w:t>确认飞检报告</w:t>
      </w:r>
      <w:proofErr w:type="gramEnd"/>
      <w:r>
        <w:rPr>
          <w:rFonts w:ascii="Microsoft YaHei" w:eastAsia="Microsoft YaHei" w:hAnsi="Microsoft YaHei" w:cs="Microsoft YaHei" w:hint="eastAsia"/>
        </w:rPr>
        <w:t xml:space="preserve">」；  </w:t>
      </w:r>
    </w:p>
    <w:p w14:paraId="2E9743E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流程进入第 4 步「</w:t>
      </w:r>
      <w:proofErr w:type="gramStart"/>
      <w:r>
        <w:rPr>
          <w:rFonts w:ascii="Microsoft YaHei" w:eastAsia="Microsoft YaHei" w:hAnsi="Microsoft YaHei" w:cs="Microsoft YaHei" w:hint="eastAsia"/>
        </w:rPr>
        <w:t>确认飞检结论</w:t>
      </w:r>
      <w:proofErr w:type="gramEnd"/>
      <w:r>
        <w:rPr>
          <w:rFonts w:ascii="Microsoft YaHei" w:eastAsia="Microsoft YaHei" w:hAnsi="Microsoft YaHei" w:cs="Microsoft YaHei" w:hint="eastAsia"/>
        </w:rPr>
        <w:t xml:space="preserve">」。  </w:t>
      </w:r>
    </w:p>
    <w:p w14:paraId="7C14E98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2. 提交后、确认前：  </w:t>
      </w:r>
    </w:p>
    <w:p w14:paraId="494EEBF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允许继续填写结论，次数不限；  </w:t>
      </w:r>
    </w:p>
    <w:p w14:paraId="73BFC83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所有操作实时写入操作日志。  </w:t>
      </w:r>
    </w:p>
    <w:p w14:paraId="1F718DA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3. 确认后：  </w:t>
      </w:r>
    </w:p>
    <w:p w14:paraId="6253E9D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关闭上传功能，仅支持查看历史详情；  </w:t>
      </w:r>
    </w:p>
    <w:p w14:paraId="483F342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   • 操作日志锁定，不再追加新的编辑记录。</w:t>
      </w:r>
    </w:p>
    <w:p w14:paraId="3BC07B7C" w14:textId="77777777" w:rsidR="00CF6F30" w:rsidRDefault="00CF6F30">
      <w:pPr>
        <w:rPr>
          <w:rFonts w:ascii="Microsoft YaHei" w:eastAsia="Microsoft YaHei" w:hAnsi="Microsoft YaHei" w:cs="Microsoft YaHei" w:hint="eastAsia"/>
        </w:rPr>
      </w:pPr>
    </w:p>
    <w:p w14:paraId="624E0A2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四、操作日志  </w:t>
      </w:r>
    </w:p>
    <w:p w14:paraId="66E9612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系统全程记录每次编辑或上传的操作人、操作描述及操作时间。</w:t>
      </w:r>
    </w:p>
    <w:p w14:paraId="2E5F7643" w14:textId="77777777" w:rsidR="00CF6F30" w:rsidRDefault="00CF6F30">
      <w:pPr>
        <w:rPr>
          <w:rFonts w:ascii="Microsoft YaHei" w:eastAsia="Microsoft YaHei" w:hAnsi="Microsoft YaHei" w:cs="Microsoft YaHei" w:hint="eastAsia"/>
        </w:rPr>
      </w:pPr>
    </w:p>
    <w:p w14:paraId="2240D1DD"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6.5.2</w:t>
      </w:r>
      <w:proofErr w:type="gramStart"/>
      <w:r>
        <w:rPr>
          <w:rFonts w:ascii="Microsoft YaHei" w:eastAsia="Microsoft YaHei" w:hAnsi="Microsoft YaHei" w:cs="Microsoft YaHei" w:hint="eastAsia"/>
          <w:lang w:val="en-US"/>
        </w:rPr>
        <w:t>查看飞检结论</w:t>
      </w:r>
      <w:proofErr w:type="gramEnd"/>
    </w:p>
    <w:p w14:paraId="2BBFC3B5" w14:textId="77777777" w:rsidR="00CF6F30" w:rsidRDefault="00F0093C">
      <w:pPr>
        <w:rPr>
          <w:rFonts w:ascii="Microsoft YaHei" w:eastAsia="Microsoft YaHei" w:hAnsi="Microsoft YaHei" w:cs="Microsoft YaHei" w:hint="eastAsia"/>
        </w:rPr>
      </w:pPr>
      <w:r>
        <w:rPr>
          <w:noProof/>
        </w:rPr>
        <w:drawing>
          <wp:inline distT="0" distB="0" distL="0" distR="0" wp14:anchorId="015A3E9D" wp14:editId="7E20BA97">
            <wp:extent cx="6137275" cy="4039870"/>
            <wp:effectExtent l="0" t="0" r="9525" b="241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9"/>
                    <a:stretch>
                      <a:fillRect/>
                    </a:stretch>
                  </pic:blipFill>
                  <pic:spPr>
                    <a:xfrm>
                      <a:off x="0" y="0"/>
                      <a:ext cx="6137275" cy="4039870"/>
                    </a:xfrm>
                    <a:prstGeom prst="rect">
                      <a:avLst/>
                    </a:prstGeom>
                  </pic:spPr>
                </pic:pic>
              </a:graphicData>
            </a:graphic>
          </wp:inline>
        </w:drawing>
      </w:r>
    </w:p>
    <w:p w14:paraId="76C3C7F9" w14:textId="77777777" w:rsidR="00CF6F30" w:rsidRDefault="00F0093C">
      <w:pPr>
        <w:rPr>
          <w:rFonts w:ascii="Microsoft YaHei" w:eastAsia="Microsoft YaHei" w:hAnsi="Microsoft YaHei" w:cs="Microsoft YaHei" w:hint="eastAsia"/>
        </w:rPr>
      </w:pPr>
      <w:proofErr w:type="gramStart"/>
      <w:r>
        <w:rPr>
          <w:rFonts w:ascii="Microsoft YaHei" w:eastAsia="Microsoft YaHei" w:hAnsi="Microsoft YaHei" w:cs="Microsoft YaHei" w:hint="eastAsia"/>
        </w:rPr>
        <w:t>查看飞检结论</w:t>
      </w:r>
      <w:proofErr w:type="gramEnd"/>
      <w:r>
        <w:rPr>
          <w:rFonts w:ascii="Microsoft YaHei" w:eastAsia="Microsoft YaHei" w:hAnsi="Microsoft YaHei" w:cs="Microsoft YaHei" w:hint="eastAsia"/>
        </w:rPr>
        <w:t>相关按钮权限</w:t>
      </w:r>
    </w:p>
    <w:p w14:paraId="4FDB97C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1. </w:t>
      </w:r>
      <w:proofErr w:type="gramStart"/>
      <w:r>
        <w:rPr>
          <w:rFonts w:ascii="Microsoft YaHei" w:eastAsia="Microsoft YaHei" w:hAnsi="Microsoft YaHei" w:cs="Microsoft YaHei" w:hint="eastAsia"/>
        </w:rPr>
        <w:t>填写飞检结论</w:t>
      </w:r>
      <w:proofErr w:type="gramEnd"/>
      <w:r>
        <w:rPr>
          <w:rFonts w:ascii="Microsoft YaHei" w:eastAsia="Microsoft YaHei" w:hAnsi="Microsoft YaHei" w:cs="Microsoft YaHei" w:hint="eastAsia"/>
        </w:rPr>
        <w:t>按钮：</w:t>
      </w:r>
      <w:proofErr w:type="gramStart"/>
      <w:r>
        <w:rPr>
          <w:rFonts w:ascii="Microsoft YaHei" w:eastAsia="Microsoft YaHei" w:hAnsi="Microsoft YaHei" w:cs="Microsoft YaHei" w:hint="eastAsia"/>
        </w:rPr>
        <w:t>仅飞检</w:t>
      </w:r>
      <w:proofErr w:type="gramEnd"/>
      <w:r>
        <w:rPr>
          <w:rFonts w:ascii="Microsoft YaHei" w:eastAsia="Microsoft YaHei" w:hAnsi="Microsoft YaHei" w:cs="Microsoft YaHei" w:hint="eastAsia"/>
        </w:rPr>
        <w:t>员可见。</w:t>
      </w:r>
    </w:p>
    <w:p w14:paraId="3659FADE"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2. </w:t>
      </w:r>
      <w:proofErr w:type="gramStart"/>
      <w:r>
        <w:rPr>
          <w:rFonts w:ascii="Microsoft YaHei" w:eastAsia="Microsoft YaHei" w:hAnsi="Microsoft YaHei" w:cs="Microsoft YaHei" w:hint="eastAsia"/>
        </w:rPr>
        <w:t>查看飞检结论</w:t>
      </w:r>
      <w:proofErr w:type="gramEnd"/>
      <w:r>
        <w:rPr>
          <w:rFonts w:ascii="Microsoft YaHei" w:eastAsia="Microsoft YaHei" w:hAnsi="Microsoft YaHei" w:cs="Microsoft YaHei" w:hint="eastAsia"/>
        </w:rPr>
        <w:t>按钮：</w:t>
      </w: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/管理员/会议负责人可见。</w:t>
      </w:r>
    </w:p>
    <w:p w14:paraId="34F9E71F"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6.5.3</w:t>
      </w:r>
      <w:proofErr w:type="gramStart"/>
      <w:r>
        <w:rPr>
          <w:rFonts w:ascii="Microsoft YaHei" w:eastAsia="Microsoft YaHei" w:hAnsi="Microsoft YaHei" w:cs="Microsoft YaHei" w:hint="eastAsia"/>
          <w:lang w:val="en-US"/>
        </w:rPr>
        <w:t>确认飞检报告</w:t>
      </w:r>
      <w:proofErr w:type="gramEnd"/>
    </w:p>
    <w:p w14:paraId="72246D3F"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noProof/>
        </w:rPr>
        <w:drawing>
          <wp:inline distT="0" distB="0" distL="0" distR="0" wp14:anchorId="48A31D7B" wp14:editId="34AEC8FB">
            <wp:extent cx="6139815" cy="2947670"/>
            <wp:effectExtent l="0" t="0" r="6985" b="2413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90"/>
                    <a:stretch>
                      <a:fillRect/>
                    </a:stretch>
                  </pic:blipFill>
                  <pic:spPr>
                    <a:xfrm>
                      <a:off x="0" y="0"/>
                      <a:ext cx="6139815" cy="2947670"/>
                    </a:xfrm>
                    <a:prstGeom prst="rect">
                      <a:avLst/>
                    </a:prstGeom>
                  </pic:spPr>
                </pic:pic>
              </a:graphicData>
            </a:graphic>
          </wp:inline>
        </w:drawing>
      </w:r>
    </w:p>
    <w:p w14:paraId="7A7FF3AF"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noProof/>
        </w:rPr>
        <w:lastRenderedPageBreak/>
        <w:drawing>
          <wp:inline distT="0" distB="0" distL="0" distR="0" wp14:anchorId="30612219" wp14:editId="1965D58D">
            <wp:extent cx="6139815" cy="7030085"/>
            <wp:effectExtent l="0" t="0" r="6985" b="571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91"/>
                    <a:stretch>
                      <a:fillRect/>
                    </a:stretch>
                  </pic:blipFill>
                  <pic:spPr>
                    <a:xfrm>
                      <a:off x="0" y="0"/>
                      <a:ext cx="6139815" cy="7030085"/>
                    </a:xfrm>
                    <a:prstGeom prst="rect">
                      <a:avLst/>
                    </a:prstGeom>
                  </pic:spPr>
                </pic:pic>
              </a:graphicData>
            </a:graphic>
          </wp:inline>
        </w:drawing>
      </w:r>
    </w:p>
    <w:p w14:paraId="19B46CB3" w14:textId="77777777" w:rsidR="00CF6F30" w:rsidRDefault="00F0093C">
      <w:pPr>
        <w:rPr>
          <w:rFonts w:ascii="Microsoft YaHei" w:eastAsia="Microsoft YaHei" w:hAnsi="Microsoft YaHei" w:cs="Microsoft YaHei" w:hint="eastAsia"/>
        </w:rPr>
      </w:pPr>
      <w:proofErr w:type="gramStart"/>
      <w:r>
        <w:rPr>
          <w:rFonts w:ascii="Microsoft YaHei" w:eastAsia="Microsoft YaHei" w:hAnsi="Microsoft YaHei" w:cs="Microsoft YaHei" w:hint="eastAsia"/>
        </w:rPr>
        <w:t>确认飞检报告</w:t>
      </w:r>
      <w:proofErr w:type="gramEnd"/>
      <w:r>
        <w:rPr>
          <w:rFonts w:ascii="Microsoft YaHei" w:eastAsia="Microsoft YaHei" w:hAnsi="Microsoft YaHei" w:cs="Microsoft YaHei" w:hint="eastAsia"/>
        </w:rPr>
        <w:t>逻辑</w:t>
      </w:r>
    </w:p>
    <w:p w14:paraId="39BAC6B3"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 仅合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可</w:t>
      </w:r>
      <w:proofErr w:type="gramStart"/>
      <w:r>
        <w:rPr>
          <w:rFonts w:ascii="Microsoft YaHei" w:eastAsia="Microsoft YaHei" w:hAnsi="Microsoft YaHei" w:cs="Microsoft YaHei" w:hint="eastAsia"/>
        </w:rPr>
        <w:t>确认飞检报告</w:t>
      </w:r>
      <w:proofErr w:type="gramEnd"/>
      <w:r>
        <w:rPr>
          <w:rFonts w:ascii="Microsoft YaHei" w:eastAsia="Microsoft YaHei" w:hAnsi="Microsoft YaHei" w:cs="Microsoft YaHei" w:hint="eastAsia"/>
        </w:rPr>
        <w:t>。</w:t>
      </w:r>
    </w:p>
    <w:p w14:paraId="4D65994B"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2. 确认时，</w:t>
      </w:r>
      <w:proofErr w:type="gramStart"/>
      <w:r>
        <w:rPr>
          <w:rFonts w:ascii="Microsoft YaHei" w:eastAsia="Microsoft YaHei" w:hAnsi="Microsoft YaHei" w:cs="Microsoft YaHei" w:hint="eastAsia"/>
        </w:rPr>
        <w:t>飞检结论</w:t>
      </w:r>
      <w:proofErr w:type="gramEnd"/>
      <w:r>
        <w:rPr>
          <w:rFonts w:ascii="Microsoft YaHei" w:eastAsia="Microsoft YaHei" w:hAnsi="Microsoft YaHei" w:cs="Microsoft YaHei" w:hint="eastAsia"/>
        </w:rPr>
        <w:t>的是否有异议必填，描述、材料附件均非必填。</w:t>
      </w:r>
    </w:p>
    <w:p w14:paraId="4DB6AB0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3. </w:t>
      </w:r>
      <w:proofErr w:type="gramStart"/>
      <w:r>
        <w:rPr>
          <w:rFonts w:ascii="Microsoft YaHei" w:eastAsia="Microsoft YaHei" w:hAnsi="Microsoft YaHei" w:cs="Microsoft YaHei" w:hint="eastAsia"/>
        </w:rPr>
        <w:t>飞检报告</w:t>
      </w:r>
      <w:proofErr w:type="gramEnd"/>
      <w:r>
        <w:rPr>
          <w:rFonts w:ascii="Microsoft YaHei" w:eastAsia="Microsoft YaHei" w:hAnsi="Microsoft YaHei" w:cs="Microsoft YaHei" w:hint="eastAsia"/>
        </w:rPr>
        <w:t>的确认，由合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进行确认，合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确认没有异议之后，流转至下一步。</w:t>
      </w:r>
    </w:p>
    <w:p w14:paraId="2888647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4. 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确认后，不管有无异议，</w:t>
      </w:r>
      <w:proofErr w:type="gramStart"/>
      <w:r>
        <w:rPr>
          <w:rFonts w:ascii="Microsoft YaHei" w:eastAsia="Microsoft YaHei" w:hAnsi="Microsoft YaHei" w:cs="Microsoft YaHei" w:hint="eastAsia"/>
        </w:rPr>
        <w:t>飞检结论</w:t>
      </w:r>
      <w:proofErr w:type="gramEnd"/>
      <w:r>
        <w:rPr>
          <w:rFonts w:ascii="Microsoft YaHei" w:eastAsia="Microsoft YaHei" w:hAnsi="Microsoft YaHei" w:cs="Microsoft YaHei" w:hint="eastAsia"/>
        </w:rPr>
        <w:t>不可再编辑。</w:t>
      </w:r>
    </w:p>
    <w:p w14:paraId="73CC5B7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5. 确认后，</w:t>
      </w: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更新为“已完成”。</w:t>
      </w:r>
    </w:p>
    <w:p w14:paraId="01DE1DAF"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6.5.4禁用结算</w:t>
      </w:r>
    </w:p>
    <w:p w14:paraId="41256544" w14:textId="77777777" w:rsidR="00CF6F30" w:rsidRDefault="00F0093C">
      <w:pPr>
        <w:rPr>
          <w:color w:val="C00000"/>
        </w:rPr>
      </w:pPr>
      <w:r>
        <w:rPr>
          <w:noProof/>
        </w:rPr>
        <w:drawing>
          <wp:inline distT="0" distB="0" distL="0" distR="0" wp14:anchorId="72BE4C19" wp14:editId="097A5F09">
            <wp:extent cx="6137275" cy="6511925"/>
            <wp:effectExtent l="0" t="0" r="9525"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2"/>
                    <a:stretch>
                      <a:fillRect/>
                    </a:stretch>
                  </pic:blipFill>
                  <pic:spPr>
                    <a:xfrm>
                      <a:off x="0" y="0"/>
                      <a:ext cx="6137275" cy="6511925"/>
                    </a:xfrm>
                    <a:prstGeom prst="rect">
                      <a:avLst/>
                    </a:prstGeom>
                  </pic:spPr>
                </pic:pic>
              </a:graphicData>
            </a:graphic>
          </wp:inline>
        </w:drawing>
      </w:r>
    </w:p>
    <w:p w14:paraId="52AABF5D" w14:textId="77777777" w:rsidR="00CF6F30" w:rsidRDefault="00CF6F30">
      <w:pPr>
        <w:rPr>
          <w:rFonts w:ascii="Microsoft YaHei" w:eastAsia="Microsoft YaHei" w:hAnsi="Microsoft YaHei" w:cs="Microsoft YaHei" w:hint="eastAsia"/>
        </w:rPr>
      </w:pPr>
    </w:p>
    <w:p w14:paraId="7B7C4592" w14:textId="77777777" w:rsidR="00CF6F30" w:rsidRDefault="00F0093C">
      <w:pPr>
        <w:pStyle w:val="affa"/>
        <w:numPr>
          <w:ilvl w:val="0"/>
          <w:numId w:val="8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“是否可以进行后续关会确认流程 ”选择“是”后，可以进行后续关会流程；选择“否”，不可以进行后续关会流程。</w:t>
      </w:r>
    </w:p>
    <w:p w14:paraId="6985FCBB" w14:textId="77777777" w:rsidR="00CF6F30" w:rsidRDefault="00F0093C">
      <w:pPr>
        <w:pStyle w:val="affa"/>
        <w:numPr>
          <w:ilvl w:val="0"/>
          <w:numId w:val="8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会议</w:t>
      </w:r>
      <w:proofErr w:type="gramStart"/>
      <w:r>
        <w:rPr>
          <w:rFonts w:ascii="Microsoft YaHei" w:eastAsia="Microsoft YaHei" w:hAnsi="Microsoft YaHei" w:cs="Microsoft YaHei" w:hint="eastAsia"/>
        </w:rPr>
        <w:t>可勾选讲者</w:t>
      </w:r>
      <w:proofErr w:type="gramEnd"/>
      <w:r>
        <w:rPr>
          <w:rFonts w:ascii="Microsoft YaHei" w:eastAsia="Microsoft YaHei" w:hAnsi="Microsoft YaHei" w:cs="Microsoft YaHei" w:hint="eastAsia"/>
        </w:rPr>
        <w:t>禁用讲者结算，项目无禁用讲者结算。</w:t>
      </w:r>
    </w:p>
    <w:p w14:paraId="543D742A" w14:textId="77777777" w:rsidR="00CF6F30" w:rsidRDefault="00F0093C">
      <w:pPr>
        <w:pStyle w:val="affa"/>
        <w:numPr>
          <w:ilvl w:val="0"/>
          <w:numId w:val="82"/>
        </w:numPr>
        <w:ind w:firstLineChars="0"/>
        <w:rPr>
          <w:rFonts w:ascii="Microsoft YaHei" w:eastAsia="Microsoft YaHei" w:hAnsi="Microsoft YaHei" w:cs="Microsoft YaHei" w:hint="eastAsia"/>
        </w:rPr>
      </w:pPr>
      <w:r>
        <w:rPr>
          <w:rFonts w:ascii="Microsoft YaHei" w:eastAsia="Microsoft YaHei" w:hAnsi="Microsoft YaHei" w:cs="Microsoft YaHei" w:hint="eastAsia"/>
        </w:rPr>
        <w:t>以上，允许不能改为不允许，不允许可以改为允许。</w:t>
      </w:r>
    </w:p>
    <w:p w14:paraId="549E4E1E"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6.5.5取消飞检</w:t>
      </w:r>
    </w:p>
    <w:p w14:paraId="5827AD1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369C8ACD" wp14:editId="2E85AC98">
            <wp:extent cx="6139815" cy="2606675"/>
            <wp:effectExtent l="0" t="0" r="6985" b="952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93"/>
                    <a:stretch>
                      <a:fillRect/>
                    </a:stretch>
                  </pic:blipFill>
                  <pic:spPr>
                    <a:xfrm>
                      <a:off x="0" y="0"/>
                      <a:ext cx="6139815" cy="2606675"/>
                    </a:xfrm>
                    <a:prstGeom prst="rect">
                      <a:avLst/>
                    </a:prstGeom>
                  </pic:spPr>
                </pic:pic>
              </a:graphicData>
            </a:graphic>
          </wp:inline>
        </w:drawing>
      </w:r>
    </w:p>
    <w:p w14:paraId="05281D2E" w14:textId="77777777" w:rsidR="00CF6F30" w:rsidRDefault="00F0093C">
      <w:pPr>
        <w:rPr>
          <w:rFonts w:ascii="Microsoft YaHei" w:eastAsia="Microsoft YaHei" w:hAnsi="Microsoft YaHei" w:cs="Microsoft YaHei" w:hint="eastAsia"/>
        </w:rPr>
      </w:pPr>
      <w:proofErr w:type="gramStart"/>
      <w:r>
        <w:rPr>
          <w:rFonts w:ascii="Microsoft YaHei" w:eastAsia="Microsoft YaHei" w:hAnsi="Microsoft YaHei" w:cs="Microsoft YaHei" w:hint="eastAsia"/>
        </w:rPr>
        <w:t>取消飞检逻辑</w:t>
      </w:r>
      <w:proofErr w:type="gramEnd"/>
      <w:r>
        <w:rPr>
          <w:rFonts w:ascii="Microsoft YaHei" w:eastAsia="Microsoft YaHei" w:hAnsi="Microsoft YaHei" w:cs="Microsoft YaHei" w:hint="eastAsia"/>
        </w:rPr>
        <w:t>：</w:t>
      </w:r>
    </w:p>
    <w:p w14:paraId="6EF42EA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1. </w:t>
      </w:r>
      <w:proofErr w:type="gramStart"/>
      <w:r>
        <w:rPr>
          <w:rFonts w:ascii="Microsoft YaHei" w:eastAsia="Microsoft YaHei" w:hAnsi="Microsoft YaHei" w:cs="Microsoft YaHei" w:hint="eastAsia"/>
        </w:rPr>
        <w:t>只有飞检员</w:t>
      </w:r>
      <w:proofErr w:type="gramEnd"/>
      <w:r>
        <w:rPr>
          <w:rFonts w:ascii="Microsoft YaHei" w:eastAsia="Microsoft YaHei" w:hAnsi="Microsoft YaHei" w:cs="Microsoft YaHei" w:hint="eastAsia"/>
        </w:rPr>
        <w:t>或管理员角色可以主动取消飞检。</w:t>
      </w:r>
    </w:p>
    <w:p w14:paraId="28AF68D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2. </w:t>
      </w: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主动</w:t>
      </w:r>
      <w:proofErr w:type="gramStart"/>
      <w:r>
        <w:rPr>
          <w:rFonts w:ascii="Microsoft YaHei" w:eastAsia="Microsoft YaHei" w:hAnsi="Microsoft YaHei" w:cs="Microsoft YaHei" w:hint="eastAsia"/>
        </w:rPr>
        <w:t>取消飞检条件</w:t>
      </w:r>
      <w:proofErr w:type="gramEnd"/>
      <w:r>
        <w:rPr>
          <w:rFonts w:ascii="Microsoft YaHei" w:eastAsia="Microsoft YaHei" w:hAnsi="Microsoft YaHei" w:cs="Microsoft YaHei" w:hint="eastAsia"/>
        </w:rPr>
        <w:t>：会议/项目开始前</w:t>
      </w:r>
    </w:p>
    <w:p w14:paraId="6C55800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3. </w:t>
      </w: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/管理员点击“取消飞检”按钮后，取消原因必填，材料选填。</w:t>
      </w:r>
    </w:p>
    <w:p w14:paraId="271D85C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 xml:space="preserve">4. </w:t>
      </w:r>
      <w:proofErr w:type="gramStart"/>
      <w:r>
        <w:rPr>
          <w:rFonts w:ascii="Microsoft YaHei" w:eastAsia="Microsoft YaHei" w:hAnsi="Microsoft YaHei" w:cs="Microsoft YaHei" w:hint="eastAsia"/>
        </w:rPr>
        <w:t>飞检被动</w:t>
      </w:r>
      <w:proofErr w:type="gramEnd"/>
      <w:r>
        <w:rPr>
          <w:rFonts w:ascii="Microsoft YaHei" w:eastAsia="Microsoft YaHei" w:hAnsi="Microsoft YaHei" w:cs="Microsoft YaHei" w:hint="eastAsia"/>
        </w:rPr>
        <w:t>取消条件：会议状态变更为“已取消”，</w:t>
      </w:r>
      <w:proofErr w:type="gramStart"/>
      <w:r>
        <w:rPr>
          <w:rFonts w:ascii="Microsoft YaHei" w:eastAsia="Microsoft YaHei" w:hAnsi="Microsoft YaHei" w:cs="Microsoft YaHei" w:hint="eastAsia"/>
        </w:rPr>
        <w:t>飞检同步</w:t>
      </w:r>
      <w:proofErr w:type="gramEnd"/>
      <w:r>
        <w:rPr>
          <w:rFonts w:ascii="Microsoft YaHei" w:eastAsia="Microsoft YaHei" w:hAnsi="Microsoft YaHei" w:cs="Microsoft YaHei" w:hint="eastAsia"/>
        </w:rPr>
        <w:t>取消，</w:t>
      </w: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变为</w:t>
      </w:r>
      <w:proofErr w:type="gramStart"/>
      <w:r>
        <w:rPr>
          <w:rFonts w:ascii="Microsoft YaHei" w:eastAsia="Microsoft YaHei" w:hAnsi="Microsoft YaHei" w:cs="Microsoft YaHei" w:hint="eastAsia"/>
        </w:rPr>
        <w:t>”</w:t>
      </w:r>
      <w:proofErr w:type="gramEnd"/>
      <w:r>
        <w:rPr>
          <w:rFonts w:ascii="Microsoft YaHei" w:eastAsia="Microsoft YaHei" w:hAnsi="Microsoft YaHei" w:cs="Microsoft YaHei" w:hint="eastAsia"/>
        </w:rPr>
        <w:t>已取消“。</w:t>
      </w:r>
    </w:p>
    <w:p w14:paraId="32A1F93D"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6.5.6会议负责人查看飞检</w:t>
      </w:r>
    </w:p>
    <w:p w14:paraId="0AE359C0" w14:textId="77777777" w:rsidR="00CF6F30" w:rsidRDefault="00F0093C">
      <w:pPr>
        <w:rPr>
          <w:rFonts w:ascii="Microsoft YaHei" w:eastAsia="Microsoft YaHei" w:hAnsi="Microsoft YaHei" w:cs="Microsoft YaHei" w:hint="eastAsia"/>
        </w:rPr>
      </w:pPr>
      <w:r>
        <w:rPr>
          <w:noProof/>
        </w:rPr>
        <w:drawing>
          <wp:inline distT="0" distB="0" distL="0" distR="0" wp14:anchorId="593B200E" wp14:editId="4C4994F3">
            <wp:extent cx="6137275" cy="4885690"/>
            <wp:effectExtent l="0" t="0" r="9525" b="16510"/>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94"/>
                    <a:stretch>
                      <a:fillRect/>
                    </a:stretch>
                  </pic:blipFill>
                  <pic:spPr>
                    <a:xfrm>
                      <a:off x="0" y="0"/>
                      <a:ext cx="6137275" cy="4885690"/>
                    </a:xfrm>
                    <a:prstGeom prst="rect">
                      <a:avLst/>
                    </a:prstGeom>
                  </pic:spPr>
                </pic:pic>
              </a:graphicData>
            </a:graphic>
          </wp:inline>
        </w:drawing>
      </w:r>
    </w:p>
    <w:p w14:paraId="4EF6E44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自办会-会议计划开始前1小时，会议负责人可主动</w:t>
      </w:r>
      <w:proofErr w:type="gramStart"/>
      <w:r>
        <w:rPr>
          <w:rFonts w:ascii="Microsoft YaHei" w:eastAsia="Microsoft YaHei" w:hAnsi="Microsoft YaHei" w:cs="Microsoft YaHei" w:hint="eastAsia"/>
        </w:rPr>
        <w:t>查看飞检人员</w:t>
      </w:r>
      <w:proofErr w:type="gramEnd"/>
      <w:r>
        <w:rPr>
          <w:rFonts w:ascii="Microsoft YaHei" w:eastAsia="Microsoft YaHei" w:hAnsi="Microsoft YaHei" w:cs="Microsoft YaHei" w:hint="eastAsia"/>
        </w:rPr>
        <w:t>相关信息；</w:t>
      </w:r>
    </w:p>
    <w:p w14:paraId="709F72B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项目-项目计划开始前1天，会议负责人可主动</w:t>
      </w:r>
      <w:proofErr w:type="gramStart"/>
      <w:r>
        <w:rPr>
          <w:rFonts w:ascii="Microsoft YaHei" w:eastAsia="Microsoft YaHei" w:hAnsi="Microsoft YaHei" w:cs="Microsoft YaHei" w:hint="eastAsia"/>
        </w:rPr>
        <w:t>查看飞检人员</w:t>
      </w:r>
      <w:proofErr w:type="gramEnd"/>
      <w:r>
        <w:rPr>
          <w:rFonts w:ascii="Microsoft YaHei" w:eastAsia="Microsoft YaHei" w:hAnsi="Microsoft YaHei" w:cs="Microsoft YaHei" w:hint="eastAsia"/>
        </w:rPr>
        <w:t>相关信息；</w:t>
      </w:r>
    </w:p>
    <w:p w14:paraId="3000E645"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系统初始设置：自办会前1小时提醒会议负责人，三方活动提前1天提醒活动负责人。</w:t>
      </w:r>
    </w:p>
    <w:p w14:paraId="783BD138" w14:textId="77777777" w:rsidR="00CF6F30" w:rsidRDefault="00CF6F30">
      <w:pPr>
        <w:rPr>
          <w:rFonts w:ascii="Microsoft YaHei" w:eastAsia="Microsoft YaHei" w:hAnsi="Microsoft YaHei" w:cs="Microsoft YaHei" w:hint="eastAsia"/>
        </w:rPr>
      </w:pPr>
    </w:p>
    <w:p w14:paraId="2D8EAE6C" w14:textId="77777777" w:rsidR="00CF6F30" w:rsidRDefault="00F0093C">
      <w:pPr>
        <w:pStyle w:val="2"/>
        <w:spacing w:beforeLines="50" w:before="120" w:afterLines="50" w:after="120"/>
        <w:rPr>
          <w:rFonts w:ascii="Microsoft YaHei" w:eastAsia="Microsoft YaHei" w:hAnsi="Microsoft YaHei" w:cs="Microsoft YaHei" w:hint="eastAsia"/>
          <w:sz w:val="24"/>
          <w:lang w:val="en-US"/>
        </w:rPr>
      </w:pPr>
      <w:bookmarkStart w:id="445" w:name="_Toc1192069420"/>
      <w:bookmarkStart w:id="446" w:name="_Toc1196057776"/>
      <w:bookmarkStart w:id="447" w:name="_Toc1227605044"/>
      <w:r>
        <w:rPr>
          <w:rFonts w:ascii="Microsoft YaHei" w:eastAsia="Microsoft YaHei" w:hAnsi="Microsoft YaHei" w:cs="Microsoft YaHei" w:hint="eastAsia"/>
          <w:sz w:val="24"/>
          <w:lang w:val="en-US"/>
        </w:rPr>
        <w:t>7第三方机构管理</w:t>
      </w:r>
      <w:bookmarkEnd w:id="445"/>
      <w:bookmarkEnd w:id="446"/>
      <w:bookmarkEnd w:id="447"/>
    </w:p>
    <w:p w14:paraId="55C63867" w14:textId="77777777" w:rsidR="00CF6F30" w:rsidRDefault="00F0093C">
      <w:pPr>
        <w:pStyle w:val="3"/>
        <w:rPr>
          <w:rFonts w:ascii="Microsoft YaHei" w:eastAsia="Microsoft YaHei" w:hAnsi="Microsoft YaHei" w:cs="Microsoft YaHei" w:hint="eastAsia"/>
          <w:sz w:val="22"/>
          <w:lang w:val="en-US"/>
        </w:rPr>
      </w:pPr>
      <w:bookmarkStart w:id="448" w:name="_Toc1482577779"/>
      <w:bookmarkStart w:id="449" w:name="_Toc1235799077"/>
      <w:bookmarkStart w:id="450" w:name="_Toc1696105312"/>
      <w:r>
        <w:rPr>
          <w:rFonts w:ascii="Microsoft YaHei" w:eastAsia="Microsoft YaHei" w:hAnsi="Microsoft YaHei" w:cs="Microsoft YaHei" w:hint="eastAsia"/>
          <w:sz w:val="22"/>
        </w:rPr>
        <w:t>7.</w:t>
      </w:r>
      <w:r>
        <w:rPr>
          <w:rFonts w:ascii="Microsoft YaHei" w:eastAsia="Microsoft YaHei" w:hAnsi="Microsoft YaHei" w:cs="Microsoft YaHei" w:hint="eastAsia"/>
          <w:sz w:val="22"/>
          <w:lang w:val="en-US"/>
        </w:rPr>
        <w:t>1现状及需求分析</w:t>
      </w:r>
      <w:bookmarkEnd w:id="448"/>
      <w:bookmarkEnd w:id="449"/>
      <w:bookmarkEnd w:id="450"/>
    </w:p>
    <w:p w14:paraId="306EB916" w14:textId="77777777" w:rsidR="00CF6F30" w:rsidRDefault="00F0093C">
      <w:pPr>
        <w:numPr>
          <w:ilvl w:val="0"/>
          <w:numId w:val="83"/>
        </w:numPr>
        <w:rPr>
          <w:rFonts w:ascii="Microsoft YaHei" w:eastAsia="Microsoft YaHei" w:hAnsi="Microsoft YaHei" w:cs="Microsoft YaHei" w:hint="eastAsia"/>
        </w:rPr>
      </w:pPr>
      <w:r>
        <w:rPr>
          <w:rFonts w:ascii="Microsoft YaHei" w:eastAsia="Microsoft YaHei" w:hAnsi="Microsoft YaHei" w:cs="Microsoft YaHei" w:hint="eastAsia"/>
        </w:rPr>
        <w:t>目前没有三方机构入库流程，仅审批活动时合</w:t>
      </w:r>
      <w:proofErr w:type="gramStart"/>
      <w:r>
        <w:rPr>
          <w:rFonts w:ascii="Microsoft YaHei" w:eastAsia="Microsoft YaHei" w:hAnsi="Microsoft YaHei" w:cs="Microsoft YaHei" w:hint="eastAsia"/>
        </w:rPr>
        <w:t>规</w:t>
      </w:r>
      <w:proofErr w:type="gramEnd"/>
      <w:r>
        <w:rPr>
          <w:rFonts w:ascii="Microsoft YaHei" w:eastAsia="Microsoft YaHei" w:hAnsi="Microsoft YaHei" w:cs="Microsoft YaHei" w:hint="eastAsia"/>
        </w:rPr>
        <w:t>判断合作的供应商是否符合要求。</w:t>
      </w:r>
    </w:p>
    <w:p w14:paraId="22BF4986" w14:textId="77777777" w:rsidR="00CF6F30" w:rsidRDefault="00F0093C">
      <w:pPr>
        <w:numPr>
          <w:ilvl w:val="0"/>
          <w:numId w:val="83"/>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现供应</w:t>
      </w:r>
      <w:proofErr w:type="gramEnd"/>
      <w:r>
        <w:rPr>
          <w:rFonts w:ascii="Microsoft YaHei" w:eastAsia="Microsoft YaHei" w:hAnsi="Microsoft YaHei" w:cs="Microsoft YaHei" w:hint="eastAsia"/>
        </w:rPr>
        <w:t>商新建在share point中申请并审批。</w:t>
      </w:r>
    </w:p>
    <w:p w14:paraId="1F746CED" w14:textId="77777777" w:rsidR="00CF6F30" w:rsidRDefault="00F0093C">
      <w:pPr>
        <w:numPr>
          <w:ilvl w:val="0"/>
          <w:numId w:val="83"/>
        </w:numPr>
        <w:rPr>
          <w:rFonts w:ascii="Microsoft YaHei" w:eastAsia="Microsoft YaHei" w:hAnsi="Microsoft YaHei" w:cs="Microsoft YaHei" w:hint="eastAsia"/>
        </w:rPr>
      </w:pPr>
      <w:r>
        <w:rPr>
          <w:rFonts w:ascii="Microsoft YaHei" w:eastAsia="Microsoft YaHei" w:hAnsi="Microsoft YaHei" w:cs="Microsoft YaHei" w:hint="eastAsia"/>
        </w:rPr>
        <w:t>捐赠、赞助等活动涉及到的供应商为single source，无需PR/PO，仅在</w:t>
      </w:r>
      <w:proofErr w:type="gramStart"/>
      <w:r>
        <w:rPr>
          <w:rFonts w:ascii="Microsoft YaHei" w:eastAsia="Microsoft YaHei" w:hAnsi="Microsoft YaHei" w:cs="Microsoft YaHei" w:hint="eastAsia"/>
        </w:rPr>
        <w:t>云简系统</w:t>
      </w:r>
      <w:proofErr w:type="gramEnd"/>
      <w:r>
        <w:rPr>
          <w:rFonts w:ascii="Microsoft YaHei" w:eastAsia="Microsoft YaHei" w:hAnsi="Microsoft YaHei" w:cs="Microsoft YaHei" w:hint="eastAsia"/>
        </w:rPr>
        <w:t>申请预算审批及付款，无需三方比价。</w:t>
      </w:r>
    </w:p>
    <w:p w14:paraId="5083925E" w14:textId="77777777" w:rsidR="00CF6F30" w:rsidRDefault="00F0093C">
      <w:pPr>
        <w:numPr>
          <w:ilvl w:val="0"/>
          <w:numId w:val="83"/>
        </w:numPr>
        <w:rPr>
          <w:rFonts w:ascii="Microsoft YaHei" w:eastAsia="Microsoft YaHei" w:hAnsi="Microsoft YaHei" w:cs="Microsoft YaHei" w:hint="eastAsia"/>
        </w:rPr>
      </w:pPr>
      <w:r>
        <w:rPr>
          <w:rFonts w:ascii="Microsoft YaHei" w:eastAsia="Microsoft YaHei" w:hAnsi="Microsoft YaHei" w:cs="Microsoft YaHei" w:hint="eastAsia"/>
        </w:rPr>
        <w:t>涉及三方比价的供应商比价方式在线下操作，在采购系统走PR/PO流程，活动金额大于5000需要三方比价。</w:t>
      </w:r>
    </w:p>
    <w:p w14:paraId="62930AEB" w14:textId="77777777" w:rsidR="00CF6F30" w:rsidRDefault="00F0093C">
      <w:pPr>
        <w:numPr>
          <w:ilvl w:val="0"/>
          <w:numId w:val="83"/>
        </w:numPr>
        <w:rPr>
          <w:rFonts w:ascii="Microsoft YaHei" w:eastAsia="Microsoft YaHei" w:hAnsi="Microsoft YaHei" w:cs="Microsoft YaHei" w:hint="eastAsia"/>
        </w:rPr>
      </w:pPr>
      <w:r>
        <w:rPr>
          <w:rFonts w:ascii="Microsoft YaHei" w:eastAsia="Microsoft YaHei" w:hAnsi="Microsoft YaHei" w:cs="Microsoft YaHei" w:hint="eastAsia"/>
        </w:rPr>
        <w:t>通过EMS管理所有的第三方机构。</w:t>
      </w:r>
    </w:p>
    <w:p w14:paraId="0CB718D0" w14:textId="77777777" w:rsidR="00CF6F30" w:rsidRDefault="00F0093C">
      <w:pPr>
        <w:numPr>
          <w:ilvl w:val="0"/>
          <w:numId w:val="83"/>
        </w:numPr>
        <w:rPr>
          <w:rFonts w:ascii="Microsoft YaHei" w:eastAsia="Microsoft YaHei" w:hAnsi="Microsoft YaHei" w:cs="Microsoft YaHei" w:hint="eastAsia"/>
        </w:rPr>
      </w:pPr>
      <w:r>
        <w:rPr>
          <w:rFonts w:ascii="Microsoft YaHei" w:eastAsia="Microsoft YaHei" w:hAnsi="Microsoft YaHei" w:cs="Microsoft YaHei" w:hint="eastAsia"/>
        </w:rPr>
        <w:lastRenderedPageBreak/>
        <w:t>将机构入库、等级评定、机构管理等全流程通过EMS系统实现全面线上管理。</w:t>
      </w:r>
    </w:p>
    <w:p w14:paraId="673F935D" w14:textId="77777777" w:rsidR="00CF6F30" w:rsidRDefault="00F0093C">
      <w:pPr>
        <w:pStyle w:val="3"/>
        <w:rPr>
          <w:rFonts w:ascii="Microsoft YaHei" w:eastAsia="Microsoft YaHei" w:hAnsi="Microsoft YaHei" w:cs="Microsoft YaHei" w:hint="eastAsia"/>
          <w:sz w:val="22"/>
          <w:lang w:val="en-US"/>
        </w:rPr>
      </w:pPr>
      <w:bookmarkStart w:id="451" w:name="_Toc744048506"/>
      <w:bookmarkStart w:id="452" w:name="_Toc431975512"/>
      <w:bookmarkStart w:id="453" w:name="_Toc1760737002"/>
      <w:r>
        <w:rPr>
          <w:rFonts w:ascii="Microsoft YaHei" w:eastAsia="Microsoft YaHei" w:hAnsi="Microsoft YaHei" w:cs="Microsoft YaHei" w:hint="eastAsia"/>
          <w:sz w:val="22"/>
        </w:rPr>
        <w:lastRenderedPageBreak/>
        <w:t>7.</w:t>
      </w:r>
      <w:r>
        <w:rPr>
          <w:rFonts w:ascii="Microsoft YaHei" w:eastAsia="Microsoft YaHei" w:hAnsi="Microsoft YaHei" w:cs="Microsoft YaHei" w:hint="eastAsia"/>
          <w:sz w:val="22"/>
          <w:lang w:val="en-US"/>
        </w:rPr>
        <w:t>2机构入库</w:t>
      </w:r>
      <w:bookmarkEnd w:id="451"/>
      <w:bookmarkEnd w:id="452"/>
      <w:bookmarkEnd w:id="453"/>
    </w:p>
    <w:p w14:paraId="0D0552A5"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7</w:t>
      </w:r>
      <w:r>
        <w:rPr>
          <w:rFonts w:ascii="Microsoft YaHei" w:eastAsia="Microsoft YaHei" w:hAnsi="Microsoft YaHei" w:cs="Microsoft YaHei" w:hint="eastAsia"/>
        </w:rPr>
        <w:t>.</w:t>
      </w:r>
      <w:r>
        <w:rPr>
          <w:rFonts w:ascii="Microsoft YaHei" w:eastAsia="Microsoft YaHei" w:hAnsi="Microsoft YaHei" w:cs="Microsoft YaHei" w:hint="eastAsia"/>
          <w:lang w:val="en-US"/>
        </w:rPr>
        <w:t>2.1页面参考</w:t>
      </w:r>
    </w:p>
    <w:p w14:paraId="20404116" w14:textId="77777777" w:rsidR="00CF6F30" w:rsidRDefault="00F0093C">
      <w:pPr>
        <w:jc w:val="center"/>
        <w:rPr>
          <w:color w:val="C00000"/>
        </w:rPr>
      </w:pPr>
      <w:r>
        <w:rPr>
          <w:noProof/>
        </w:rPr>
        <w:drawing>
          <wp:inline distT="0" distB="0" distL="114300" distR="114300" wp14:anchorId="3DE3FC47" wp14:editId="6E520D00">
            <wp:extent cx="3986530" cy="7988300"/>
            <wp:effectExtent l="0" t="0" r="1270" b="1270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5"/>
                    <a:stretch>
                      <a:fillRect/>
                    </a:stretch>
                  </pic:blipFill>
                  <pic:spPr>
                    <a:xfrm>
                      <a:off x="0" y="0"/>
                      <a:ext cx="3986530" cy="7988300"/>
                    </a:xfrm>
                    <a:prstGeom prst="rect">
                      <a:avLst/>
                    </a:prstGeom>
                    <a:noFill/>
                    <a:ln>
                      <a:noFill/>
                    </a:ln>
                  </pic:spPr>
                </pic:pic>
              </a:graphicData>
            </a:graphic>
          </wp:inline>
        </w:drawing>
      </w:r>
    </w:p>
    <w:p w14:paraId="5C0DA4DC" w14:textId="77777777" w:rsidR="00CF6F30" w:rsidRDefault="00CF6F30">
      <w:pPr>
        <w:rPr>
          <w:rFonts w:ascii="Microsoft YaHei" w:eastAsia="Microsoft YaHei" w:hAnsi="Microsoft YaHei" w:cs="Microsoft YaHei" w:hint="eastAsia"/>
        </w:rPr>
      </w:pPr>
    </w:p>
    <w:p w14:paraId="127A6AC9" w14:textId="342CDBE6"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commentRangeStart w:id="454"/>
      <w:r>
        <w:rPr>
          <w:rFonts w:ascii="Microsoft YaHei" w:eastAsia="Microsoft YaHei" w:hAnsi="Microsoft YaHei" w:cs="Microsoft YaHei" w:hint="eastAsia"/>
          <w:lang w:val="en-US"/>
        </w:rPr>
        <w:t>7</w:t>
      </w:r>
      <w:r>
        <w:rPr>
          <w:rFonts w:ascii="Microsoft YaHei" w:eastAsia="Microsoft YaHei" w:hAnsi="Microsoft YaHei" w:cs="Microsoft YaHei" w:hint="eastAsia"/>
        </w:rPr>
        <w:t>.</w:t>
      </w:r>
      <w:r>
        <w:rPr>
          <w:rFonts w:ascii="Microsoft YaHei" w:eastAsia="Microsoft YaHei" w:hAnsi="Microsoft YaHei" w:cs="Microsoft YaHei" w:hint="eastAsia"/>
          <w:lang w:val="en-US"/>
        </w:rPr>
        <w:t>2.</w:t>
      </w:r>
      <w:r>
        <w:rPr>
          <w:rFonts w:ascii="Microsoft YaHei" w:eastAsia="Microsoft YaHei" w:hAnsi="Microsoft YaHei" w:cs="Microsoft YaHei"/>
          <w:lang w:val="en-US"/>
        </w:rPr>
        <w:t>2</w:t>
      </w:r>
      <w:proofErr w:type="gramStart"/>
      <w:r>
        <w:rPr>
          <w:rFonts w:ascii="Microsoft YaHei" w:eastAsia="Microsoft YaHei" w:hAnsi="Microsoft YaHei" w:cs="Microsoft YaHei" w:hint="eastAsia"/>
          <w:lang w:val="en-US"/>
        </w:rPr>
        <w:t>三</w:t>
      </w:r>
      <w:proofErr w:type="gramEnd"/>
      <w:r>
        <w:rPr>
          <w:rFonts w:ascii="Microsoft YaHei" w:eastAsia="Microsoft YaHei" w:hAnsi="Microsoft YaHei" w:cs="Microsoft YaHei" w:hint="eastAsia"/>
          <w:lang w:val="en-US"/>
        </w:rPr>
        <w:t>方机构入库界面字段说明</w:t>
      </w:r>
      <w:commentRangeEnd w:id="454"/>
      <w:r w:rsidR="008B1CCB">
        <w:rPr>
          <w:rStyle w:val="aff4"/>
          <w:rFonts w:asciiTheme="minorHAnsi" w:eastAsiaTheme="minorEastAsia" w:hAnsiTheme="minorHAnsi"/>
          <w:b w:val="0"/>
        </w:rPr>
        <w:commentReference w:id="454"/>
      </w:r>
    </w:p>
    <w:tbl>
      <w:tblPr>
        <w:tblW w:w="9636" w:type="dxa"/>
        <w:tblLayout w:type="fixed"/>
        <w:tblCellMar>
          <w:top w:w="15" w:type="dxa"/>
          <w:left w:w="15" w:type="dxa"/>
          <w:bottom w:w="15" w:type="dxa"/>
          <w:right w:w="15" w:type="dxa"/>
        </w:tblCellMar>
        <w:tblLook w:val="04A0" w:firstRow="1" w:lastRow="0" w:firstColumn="1" w:lastColumn="0" w:noHBand="0" w:noVBand="1"/>
        <w:tblPrChange w:id="455" w:author="WPS_1761633435" w:date="2025-12-23T22:05:00Z">
          <w:tblPr>
            <w:tblW w:w="9142" w:type="dxa"/>
            <w:tblCellMar>
              <w:top w:w="15" w:type="dxa"/>
              <w:left w:w="15" w:type="dxa"/>
              <w:bottom w:w="15" w:type="dxa"/>
              <w:right w:w="15" w:type="dxa"/>
            </w:tblCellMar>
            <w:tblLook w:val="04A0" w:firstRow="1" w:lastRow="0" w:firstColumn="1" w:lastColumn="0" w:noHBand="0" w:noVBand="1"/>
          </w:tblPr>
        </w:tblPrChange>
      </w:tblPr>
      <w:tblGrid>
        <w:gridCol w:w="510"/>
        <w:gridCol w:w="688"/>
        <w:gridCol w:w="750"/>
        <w:gridCol w:w="380"/>
        <w:gridCol w:w="590"/>
        <w:gridCol w:w="560"/>
        <w:gridCol w:w="3765"/>
        <w:gridCol w:w="1049"/>
        <w:gridCol w:w="650"/>
        <w:gridCol w:w="694"/>
        <w:tblGridChange w:id="456">
          <w:tblGrid>
            <w:gridCol w:w="510"/>
            <w:gridCol w:w="688"/>
            <w:gridCol w:w="750"/>
            <w:gridCol w:w="380"/>
            <w:gridCol w:w="590"/>
            <w:gridCol w:w="560"/>
            <w:gridCol w:w="3765"/>
            <w:gridCol w:w="1049"/>
            <w:gridCol w:w="310"/>
            <w:gridCol w:w="340"/>
            <w:gridCol w:w="200"/>
            <w:gridCol w:w="494"/>
          </w:tblGrid>
        </w:tblGridChange>
      </w:tblGrid>
      <w:tr w:rsidR="00CF6F30" w14:paraId="4DB4D6EF" w14:textId="77777777" w:rsidTr="00CF6F30">
        <w:trPr>
          <w:trHeight w:val="240"/>
          <w:trPrChange w:id="457" w:author="WPS_1761633435" w:date="2025-12-23T22:05:00Z">
            <w:trPr>
              <w:gridAfter w:val="0"/>
              <w:trHeight w:val="240"/>
            </w:trPr>
          </w:trPrChange>
        </w:trPr>
        <w:tc>
          <w:tcPr>
            <w:tcW w:w="510" w:type="dxa"/>
            <w:tcBorders>
              <w:top w:val="single" w:sz="4" w:space="0" w:color="000000"/>
              <w:left w:val="single" w:sz="4" w:space="0" w:color="000000"/>
              <w:bottom w:val="single" w:sz="4" w:space="0" w:color="000000"/>
              <w:right w:val="single" w:sz="4" w:space="0" w:color="000000"/>
            </w:tcBorders>
            <w:shd w:val="clear" w:color="auto" w:fill="00A3F5"/>
            <w:vAlign w:val="center"/>
            <w:tcPrChange w:id="458" w:author="WPS_1761633435" w:date="2025-12-23T22:05:00Z">
              <w:tcPr>
                <w:tcW w:w="510" w:type="dxa"/>
                <w:tcBorders>
                  <w:top w:val="single" w:sz="4" w:space="0" w:color="000000"/>
                  <w:left w:val="single" w:sz="4" w:space="0" w:color="000000"/>
                  <w:bottom w:val="single" w:sz="4" w:space="0" w:color="000000"/>
                  <w:right w:val="single" w:sz="4" w:space="0" w:color="000000"/>
                </w:tcBorders>
                <w:shd w:val="clear" w:color="auto" w:fill="00A3F5"/>
                <w:vAlign w:val="center"/>
              </w:tcPr>
            </w:tcPrChange>
          </w:tcPr>
          <w:p w14:paraId="17E89EE0"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模块</w:t>
            </w:r>
          </w:p>
        </w:tc>
        <w:tc>
          <w:tcPr>
            <w:tcW w:w="688" w:type="dxa"/>
            <w:tcBorders>
              <w:top w:val="single" w:sz="4" w:space="0" w:color="000000"/>
              <w:left w:val="single" w:sz="4" w:space="0" w:color="000000"/>
              <w:bottom w:val="single" w:sz="4" w:space="0" w:color="000000"/>
              <w:right w:val="single" w:sz="4" w:space="0" w:color="000000"/>
            </w:tcBorders>
            <w:shd w:val="clear" w:color="auto" w:fill="00A3F5"/>
            <w:vAlign w:val="center"/>
            <w:tcPrChange w:id="459" w:author="WPS_1761633435" w:date="2025-12-23T22:05:00Z">
              <w:tcPr>
                <w:tcW w:w="688" w:type="dxa"/>
                <w:tcBorders>
                  <w:top w:val="single" w:sz="4" w:space="0" w:color="000000"/>
                  <w:left w:val="single" w:sz="4" w:space="0" w:color="000000"/>
                  <w:bottom w:val="single" w:sz="4" w:space="0" w:color="000000"/>
                  <w:right w:val="single" w:sz="4" w:space="0" w:color="000000"/>
                </w:tcBorders>
                <w:shd w:val="clear" w:color="auto" w:fill="00A3F5"/>
                <w:vAlign w:val="center"/>
              </w:tcPr>
            </w:tcPrChange>
          </w:tcPr>
          <w:p w14:paraId="6D22D54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字段</w:t>
            </w:r>
          </w:p>
        </w:tc>
        <w:tc>
          <w:tcPr>
            <w:tcW w:w="750" w:type="dxa"/>
            <w:tcBorders>
              <w:top w:val="single" w:sz="4" w:space="0" w:color="000000"/>
              <w:left w:val="single" w:sz="4" w:space="0" w:color="000000"/>
              <w:bottom w:val="single" w:sz="4" w:space="0" w:color="000000"/>
              <w:right w:val="single" w:sz="4" w:space="0" w:color="000000"/>
            </w:tcBorders>
            <w:shd w:val="clear" w:color="auto" w:fill="00A3F5"/>
            <w:vAlign w:val="center"/>
            <w:tcPrChange w:id="460" w:author="WPS_1761633435" w:date="2025-12-23T22:05:00Z">
              <w:tcPr>
                <w:tcW w:w="750" w:type="dxa"/>
                <w:tcBorders>
                  <w:top w:val="single" w:sz="4" w:space="0" w:color="000000"/>
                  <w:left w:val="single" w:sz="4" w:space="0" w:color="000000"/>
                  <w:bottom w:val="single" w:sz="4" w:space="0" w:color="000000"/>
                  <w:right w:val="single" w:sz="4" w:space="0" w:color="000000"/>
                </w:tcBorders>
                <w:shd w:val="clear" w:color="auto" w:fill="00A3F5"/>
                <w:vAlign w:val="center"/>
              </w:tcPr>
            </w:tcPrChange>
          </w:tcPr>
          <w:p w14:paraId="393D9D86"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其他级联限制</w:t>
            </w:r>
          </w:p>
        </w:tc>
        <w:tc>
          <w:tcPr>
            <w:tcW w:w="380" w:type="dxa"/>
            <w:tcBorders>
              <w:top w:val="single" w:sz="4" w:space="0" w:color="000000"/>
              <w:left w:val="single" w:sz="4" w:space="0" w:color="000000"/>
              <w:bottom w:val="single" w:sz="4" w:space="0" w:color="000000"/>
              <w:right w:val="single" w:sz="4" w:space="0" w:color="000000"/>
            </w:tcBorders>
            <w:shd w:val="clear" w:color="auto" w:fill="00A3F5"/>
            <w:vAlign w:val="center"/>
            <w:tcPrChange w:id="461" w:author="WPS_1761633435" w:date="2025-12-23T22:05:00Z">
              <w:tcPr>
                <w:tcW w:w="380" w:type="dxa"/>
                <w:tcBorders>
                  <w:top w:val="single" w:sz="4" w:space="0" w:color="000000"/>
                  <w:left w:val="single" w:sz="4" w:space="0" w:color="000000"/>
                  <w:bottom w:val="single" w:sz="4" w:space="0" w:color="000000"/>
                  <w:right w:val="single" w:sz="4" w:space="0" w:color="000000"/>
                </w:tcBorders>
                <w:shd w:val="clear" w:color="auto" w:fill="00A3F5"/>
                <w:vAlign w:val="center"/>
              </w:tcPr>
            </w:tcPrChange>
          </w:tcPr>
          <w:p w14:paraId="3F354ACF"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是否必填</w:t>
            </w:r>
          </w:p>
        </w:tc>
        <w:tc>
          <w:tcPr>
            <w:tcW w:w="590" w:type="dxa"/>
            <w:tcBorders>
              <w:top w:val="single" w:sz="4" w:space="0" w:color="000000"/>
              <w:left w:val="single" w:sz="4" w:space="0" w:color="000000"/>
              <w:bottom w:val="single" w:sz="4" w:space="0" w:color="000000"/>
              <w:right w:val="single" w:sz="4" w:space="0" w:color="000000"/>
            </w:tcBorders>
            <w:shd w:val="clear" w:color="auto" w:fill="00A3F5"/>
            <w:vAlign w:val="center"/>
            <w:tcPrChange w:id="462" w:author="WPS_1761633435" w:date="2025-12-23T22:05:00Z">
              <w:tcPr>
                <w:tcW w:w="590" w:type="dxa"/>
                <w:tcBorders>
                  <w:top w:val="single" w:sz="4" w:space="0" w:color="000000"/>
                  <w:left w:val="single" w:sz="4" w:space="0" w:color="000000"/>
                  <w:bottom w:val="single" w:sz="4" w:space="0" w:color="000000"/>
                  <w:right w:val="single" w:sz="4" w:space="0" w:color="000000"/>
                </w:tcBorders>
                <w:shd w:val="clear" w:color="auto" w:fill="00A3F5"/>
                <w:vAlign w:val="center"/>
              </w:tcPr>
            </w:tcPrChange>
          </w:tcPr>
          <w:p w14:paraId="59FB2F2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字段类型</w:t>
            </w:r>
          </w:p>
        </w:tc>
        <w:tc>
          <w:tcPr>
            <w:tcW w:w="560" w:type="dxa"/>
            <w:tcBorders>
              <w:top w:val="single" w:sz="4" w:space="0" w:color="000000"/>
              <w:left w:val="single" w:sz="4" w:space="0" w:color="000000"/>
              <w:bottom w:val="single" w:sz="4" w:space="0" w:color="000000"/>
              <w:right w:val="single" w:sz="4" w:space="0" w:color="000000"/>
            </w:tcBorders>
            <w:shd w:val="clear" w:color="auto" w:fill="00A3F5"/>
            <w:vAlign w:val="center"/>
            <w:tcPrChange w:id="463" w:author="WPS_1761633435" w:date="2025-12-23T22:05:00Z">
              <w:tcPr>
                <w:tcW w:w="560" w:type="dxa"/>
                <w:tcBorders>
                  <w:top w:val="single" w:sz="4" w:space="0" w:color="000000"/>
                  <w:left w:val="single" w:sz="4" w:space="0" w:color="000000"/>
                  <w:bottom w:val="single" w:sz="4" w:space="0" w:color="000000"/>
                  <w:right w:val="single" w:sz="4" w:space="0" w:color="000000"/>
                </w:tcBorders>
                <w:shd w:val="clear" w:color="auto" w:fill="00A3F5"/>
                <w:vAlign w:val="center"/>
              </w:tcPr>
            </w:tcPrChange>
          </w:tcPr>
          <w:p w14:paraId="4515B64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字段</w:t>
            </w:r>
            <w:proofErr w:type="gramStart"/>
            <w:r>
              <w:rPr>
                <w:rFonts w:ascii="Microsoft YaHei" w:eastAsia="Microsoft YaHei" w:hAnsi="Microsoft YaHei" w:cs="Times New Roman"/>
                <w:color w:val="000000"/>
                <w:kern w:val="0"/>
                <w:sz w:val="20"/>
                <w:szCs w:val="20"/>
              </w:rPr>
              <w:t>是否是否</w:t>
            </w:r>
            <w:proofErr w:type="gramEnd"/>
            <w:r>
              <w:rPr>
                <w:rFonts w:ascii="Microsoft YaHei" w:eastAsia="Microsoft YaHei" w:hAnsi="Microsoft YaHei" w:cs="Times New Roman"/>
                <w:color w:val="000000"/>
                <w:kern w:val="0"/>
                <w:sz w:val="20"/>
                <w:szCs w:val="20"/>
              </w:rPr>
              <w:t>带出</w:t>
            </w:r>
          </w:p>
        </w:tc>
        <w:tc>
          <w:tcPr>
            <w:tcW w:w="3765" w:type="dxa"/>
            <w:tcBorders>
              <w:top w:val="single" w:sz="4" w:space="0" w:color="000000"/>
              <w:left w:val="single" w:sz="4" w:space="0" w:color="000000"/>
              <w:bottom w:val="single" w:sz="4" w:space="0" w:color="000000"/>
              <w:right w:val="single" w:sz="4" w:space="0" w:color="000000"/>
            </w:tcBorders>
            <w:shd w:val="clear" w:color="auto" w:fill="00A3F5"/>
            <w:vAlign w:val="center"/>
            <w:tcPrChange w:id="464" w:author="WPS_1761633435" w:date="2025-12-23T22:05:00Z">
              <w:tcPr>
                <w:tcW w:w="3765" w:type="dxa"/>
                <w:tcBorders>
                  <w:top w:val="single" w:sz="4" w:space="0" w:color="000000"/>
                  <w:left w:val="single" w:sz="4" w:space="0" w:color="000000"/>
                  <w:bottom w:val="single" w:sz="4" w:space="0" w:color="000000"/>
                  <w:right w:val="single" w:sz="4" w:space="0" w:color="000000"/>
                </w:tcBorders>
                <w:shd w:val="clear" w:color="auto" w:fill="00A3F5"/>
                <w:vAlign w:val="center"/>
              </w:tcPr>
            </w:tcPrChange>
          </w:tcPr>
          <w:p w14:paraId="51DC7CF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字段逻辑</w:t>
            </w:r>
          </w:p>
        </w:tc>
        <w:tc>
          <w:tcPr>
            <w:tcW w:w="1049" w:type="dxa"/>
            <w:tcBorders>
              <w:top w:val="single" w:sz="4" w:space="0" w:color="000000"/>
              <w:left w:val="single" w:sz="4" w:space="0" w:color="000000"/>
              <w:bottom w:val="single" w:sz="4" w:space="0" w:color="000000"/>
              <w:right w:val="single" w:sz="4" w:space="0" w:color="000000"/>
            </w:tcBorders>
            <w:shd w:val="clear" w:color="auto" w:fill="00A3F5"/>
            <w:vAlign w:val="center"/>
            <w:tcPrChange w:id="465" w:author="WPS_1761633435" w:date="2025-12-23T22:05:00Z">
              <w:tcPr>
                <w:tcW w:w="1049" w:type="dxa"/>
                <w:tcBorders>
                  <w:top w:val="single" w:sz="4" w:space="0" w:color="000000"/>
                  <w:left w:val="single" w:sz="4" w:space="0" w:color="000000"/>
                  <w:bottom w:val="single" w:sz="4" w:space="0" w:color="000000"/>
                  <w:right w:val="single" w:sz="4" w:space="0" w:color="000000"/>
                </w:tcBorders>
                <w:shd w:val="clear" w:color="auto" w:fill="00A3F5"/>
                <w:vAlign w:val="center"/>
              </w:tcPr>
            </w:tcPrChange>
          </w:tcPr>
          <w:p w14:paraId="0146000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选项（如有）</w:t>
            </w:r>
          </w:p>
        </w:tc>
        <w:tc>
          <w:tcPr>
            <w:tcW w:w="650" w:type="dxa"/>
            <w:tcBorders>
              <w:top w:val="single" w:sz="4" w:space="0" w:color="000000"/>
              <w:left w:val="single" w:sz="4" w:space="0" w:color="000000"/>
              <w:bottom w:val="single" w:sz="4" w:space="0" w:color="000000"/>
              <w:right w:val="single" w:sz="4" w:space="0" w:color="000000"/>
            </w:tcBorders>
            <w:shd w:val="clear" w:color="auto" w:fill="00A3F5"/>
            <w:noWrap/>
            <w:vAlign w:val="center"/>
            <w:tcPrChange w:id="466" w:author="WPS_1761633435" w:date="2025-12-23T22:05:00Z">
              <w:tcPr>
                <w:tcW w:w="310" w:type="dxa"/>
                <w:tcBorders>
                  <w:top w:val="single" w:sz="4" w:space="0" w:color="000000"/>
                  <w:left w:val="single" w:sz="4" w:space="0" w:color="000000"/>
                  <w:bottom w:val="single" w:sz="4" w:space="0" w:color="000000"/>
                  <w:right w:val="single" w:sz="4" w:space="0" w:color="000000"/>
                </w:tcBorders>
                <w:shd w:val="clear" w:color="auto" w:fill="00A3F5"/>
                <w:noWrap/>
                <w:vAlign w:val="center"/>
              </w:tcPr>
            </w:tcPrChange>
          </w:tcPr>
          <w:p w14:paraId="08AA23F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是否允许编辑</w:t>
            </w:r>
          </w:p>
        </w:tc>
        <w:tc>
          <w:tcPr>
            <w:tcW w:w="694" w:type="dxa"/>
            <w:tcBorders>
              <w:top w:val="single" w:sz="4" w:space="0" w:color="000000"/>
              <w:left w:val="single" w:sz="4" w:space="0" w:color="000000"/>
              <w:bottom w:val="single" w:sz="4" w:space="0" w:color="000000"/>
              <w:right w:val="single" w:sz="4" w:space="0" w:color="000000"/>
            </w:tcBorders>
            <w:shd w:val="clear" w:color="auto" w:fill="00A3F5"/>
            <w:vAlign w:val="center"/>
            <w:tcPrChange w:id="467"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shd w:val="clear" w:color="auto" w:fill="00A3F5"/>
                <w:vAlign w:val="center"/>
              </w:tcPr>
            </w:tcPrChange>
          </w:tcPr>
          <w:p w14:paraId="5785E3F7"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编辑是否触发审批流</w:t>
            </w:r>
          </w:p>
        </w:tc>
      </w:tr>
      <w:tr w:rsidR="00CF6F30" w14:paraId="450382CD" w14:textId="77777777" w:rsidTr="00CF6F30">
        <w:trPr>
          <w:trHeight w:val="240"/>
          <w:trPrChange w:id="468" w:author="WPS_1761633435" w:date="2025-12-23T22:05:00Z">
            <w:trPr>
              <w:gridAfter w:val="0"/>
              <w:trHeight w:val="240"/>
            </w:trPr>
          </w:trPrChange>
        </w:trPr>
        <w:tc>
          <w:tcPr>
            <w:tcW w:w="510" w:type="dxa"/>
            <w:vMerge w:val="restart"/>
            <w:tcBorders>
              <w:top w:val="single" w:sz="4" w:space="0" w:color="000000"/>
              <w:left w:val="single" w:sz="4" w:space="0" w:color="000000"/>
              <w:bottom w:val="single" w:sz="4" w:space="0" w:color="000000"/>
              <w:right w:val="single" w:sz="4" w:space="0" w:color="000000"/>
            </w:tcBorders>
            <w:vAlign w:val="center"/>
            <w:tcPrChange w:id="469" w:author="WPS_1761633435" w:date="2025-12-23T22:05:00Z">
              <w:tcPr>
                <w:tcW w:w="510" w:type="dxa"/>
                <w:vMerge w:val="restart"/>
                <w:tcBorders>
                  <w:top w:val="single" w:sz="4" w:space="0" w:color="000000"/>
                  <w:left w:val="single" w:sz="4" w:space="0" w:color="000000"/>
                  <w:bottom w:val="single" w:sz="4" w:space="0" w:color="000000"/>
                  <w:right w:val="single" w:sz="4" w:space="0" w:color="000000"/>
                </w:tcBorders>
                <w:vAlign w:val="center"/>
              </w:tcPr>
            </w:tcPrChange>
          </w:tcPr>
          <w:p w14:paraId="245E67D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申请人信息</w:t>
            </w:r>
          </w:p>
        </w:tc>
        <w:tc>
          <w:tcPr>
            <w:tcW w:w="688" w:type="dxa"/>
            <w:tcBorders>
              <w:top w:val="single" w:sz="4" w:space="0" w:color="000000"/>
              <w:left w:val="single" w:sz="4" w:space="0" w:color="000000"/>
              <w:bottom w:val="single" w:sz="4" w:space="0" w:color="000000"/>
              <w:right w:val="single" w:sz="4" w:space="0" w:color="000000"/>
            </w:tcBorders>
            <w:vAlign w:val="center"/>
            <w:tcPrChange w:id="470"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24E064E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申请人</w:t>
            </w:r>
          </w:p>
        </w:tc>
        <w:tc>
          <w:tcPr>
            <w:tcW w:w="750" w:type="dxa"/>
            <w:tcBorders>
              <w:top w:val="single" w:sz="4" w:space="0" w:color="000000"/>
              <w:left w:val="single" w:sz="4" w:space="0" w:color="000000"/>
              <w:bottom w:val="single" w:sz="4" w:space="0" w:color="000000"/>
              <w:right w:val="single" w:sz="4" w:space="0" w:color="000000"/>
            </w:tcBorders>
            <w:vAlign w:val="center"/>
            <w:tcPrChange w:id="471"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514D2DFB"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472"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50A067D8"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不可编辑</w:t>
            </w:r>
          </w:p>
        </w:tc>
        <w:tc>
          <w:tcPr>
            <w:tcW w:w="590" w:type="dxa"/>
            <w:tcBorders>
              <w:top w:val="single" w:sz="4" w:space="0" w:color="000000"/>
              <w:left w:val="single" w:sz="4" w:space="0" w:color="000000"/>
              <w:bottom w:val="single" w:sz="4" w:space="0" w:color="000000"/>
              <w:right w:val="single" w:sz="4" w:space="0" w:color="000000"/>
            </w:tcBorders>
            <w:vAlign w:val="center"/>
            <w:tcPrChange w:id="473"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638726D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单选-下拉</w:t>
            </w:r>
          </w:p>
        </w:tc>
        <w:tc>
          <w:tcPr>
            <w:tcW w:w="560" w:type="dxa"/>
            <w:tcBorders>
              <w:top w:val="single" w:sz="4" w:space="0" w:color="000000"/>
              <w:left w:val="single" w:sz="4" w:space="0" w:color="000000"/>
              <w:bottom w:val="single" w:sz="4" w:space="0" w:color="000000"/>
              <w:right w:val="single" w:sz="4" w:space="0" w:color="000000"/>
            </w:tcBorders>
            <w:vAlign w:val="center"/>
            <w:tcPrChange w:id="474"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5A33BD8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系统自动带出</w:t>
            </w:r>
          </w:p>
        </w:tc>
        <w:tc>
          <w:tcPr>
            <w:tcW w:w="3765" w:type="dxa"/>
            <w:tcBorders>
              <w:top w:val="single" w:sz="4" w:space="0" w:color="000000"/>
              <w:left w:val="single" w:sz="4" w:space="0" w:color="000000"/>
              <w:bottom w:val="single" w:sz="4" w:space="0" w:color="000000"/>
              <w:right w:val="single" w:sz="4" w:space="0" w:color="000000"/>
            </w:tcBorders>
            <w:vAlign w:val="center"/>
            <w:tcPrChange w:id="475"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7AB9E29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不可编辑，仅展示，默认带出申请人的-姓名及邮箱,</w:t>
            </w:r>
          </w:p>
        </w:tc>
        <w:tc>
          <w:tcPr>
            <w:tcW w:w="1049" w:type="dxa"/>
            <w:tcBorders>
              <w:top w:val="single" w:sz="4" w:space="0" w:color="000000"/>
              <w:left w:val="single" w:sz="4" w:space="0" w:color="000000"/>
              <w:bottom w:val="single" w:sz="4" w:space="0" w:color="000000"/>
              <w:right w:val="single" w:sz="4" w:space="0" w:color="000000"/>
            </w:tcBorders>
            <w:vAlign w:val="center"/>
            <w:tcPrChange w:id="476"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23CF91F4"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477"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2FF660D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不适用</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478"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143189E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不适用</w:t>
            </w:r>
          </w:p>
        </w:tc>
      </w:tr>
      <w:tr w:rsidR="00CF6F30" w14:paraId="22EE4E1D" w14:textId="77777777" w:rsidTr="00CF6F30">
        <w:trPr>
          <w:trHeight w:val="240"/>
          <w:trPrChange w:id="479"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480"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77321FA9"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481"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77D4826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申请人部门</w:t>
            </w:r>
          </w:p>
        </w:tc>
        <w:tc>
          <w:tcPr>
            <w:tcW w:w="750" w:type="dxa"/>
            <w:tcBorders>
              <w:top w:val="single" w:sz="4" w:space="0" w:color="000000"/>
              <w:left w:val="single" w:sz="4" w:space="0" w:color="000000"/>
              <w:bottom w:val="single" w:sz="4" w:space="0" w:color="000000"/>
              <w:right w:val="single" w:sz="4" w:space="0" w:color="000000"/>
            </w:tcBorders>
            <w:vAlign w:val="center"/>
            <w:tcPrChange w:id="482"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00101422"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483"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0A781E1B"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不可编辑</w:t>
            </w:r>
          </w:p>
        </w:tc>
        <w:tc>
          <w:tcPr>
            <w:tcW w:w="590" w:type="dxa"/>
            <w:tcBorders>
              <w:top w:val="single" w:sz="4" w:space="0" w:color="000000"/>
              <w:left w:val="single" w:sz="4" w:space="0" w:color="000000"/>
              <w:bottom w:val="single" w:sz="4" w:space="0" w:color="000000"/>
              <w:right w:val="single" w:sz="4" w:space="0" w:color="000000"/>
            </w:tcBorders>
            <w:vAlign w:val="center"/>
            <w:tcPrChange w:id="484"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681D4E9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单选-下拉</w:t>
            </w:r>
          </w:p>
        </w:tc>
        <w:tc>
          <w:tcPr>
            <w:tcW w:w="560" w:type="dxa"/>
            <w:tcBorders>
              <w:top w:val="single" w:sz="4" w:space="0" w:color="000000"/>
              <w:left w:val="single" w:sz="4" w:space="0" w:color="000000"/>
              <w:bottom w:val="single" w:sz="4" w:space="0" w:color="000000"/>
              <w:right w:val="single" w:sz="4" w:space="0" w:color="000000"/>
            </w:tcBorders>
            <w:vAlign w:val="center"/>
            <w:tcPrChange w:id="485"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39089C57"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系统自动带出</w:t>
            </w:r>
          </w:p>
        </w:tc>
        <w:tc>
          <w:tcPr>
            <w:tcW w:w="3765" w:type="dxa"/>
            <w:tcBorders>
              <w:top w:val="single" w:sz="4" w:space="0" w:color="000000"/>
              <w:left w:val="single" w:sz="4" w:space="0" w:color="000000"/>
              <w:bottom w:val="single" w:sz="4" w:space="0" w:color="000000"/>
              <w:right w:val="single" w:sz="4" w:space="0" w:color="000000"/>
            </w:tcBorders>
            <w:vAlign w:val="center"/>
            <w:tcPrChange w:id="486"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36631C6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不可编辑，仅展示，默认带出申请人的所属部门名称</w:t>
            </w:r>
          </w:p>
        </w:tc>
        <w:tc>
          <w:tcPr>
            <w:tcW w:w="1049" w:type="dxa"/>
            <w:tcBorders>
              <w:top w:val="single" w:sz="4" w:space="0" w:color="000000"/>
              <w:left w:val="single" w:sz="4" w:space="0" w:color="000000"/>
              <w:bottom w:val="single" w:sz="4" w:space="0" w:color="000000"/>
              <w:right w:val="single" w:sz="4" w:space="0" w:color="000000"/>
            </w:tcBorders>
            <w:vAlign w:val="center"/>
            <w:tcPrChange w:id="487"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0E65EF2F"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488"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1206518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不适用</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489"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03AAD6D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不适用</w:t>
            </w:r>
          </w:p>
        </w:tc>
      </w:tr>
      <w:tr w:rsidR="00CF6F30" w14:paraId="4AEBB7AC" w14:textId="77777777" w:rsidTr="00CF6F30">
        <w:trPr>
          <w:trHeight w:val="340"/>
          <w:trPrChange w:id="490" w:author="WPS_1761633435" w:date="2025-12-23T22:05:00Z">
            <w:trPr>
              <w:gridAfter w:val="0"/>
              <w:trHeight w:val="340"/>
            </w:trPr>
          </w:trPrChange>
        </w:trPr>
        <w:tc>
          <w:tcPr>
            <w:tcW w:w="510" w:type="dxa"/>
            <w:vMerge w:val="restart"/>
            <w:tcBorders>
              <w:top w:val="single" w:sz="4" w:space="0" w:color="000000"/>
              <w:left w:val="single" w:sz="4" w:space="0" w:color="000000"/>
              <w:bottom w:val="single" w:sz="4" w:space="0" w:color="000000"/>
              <w:right w:val="single" w:sz="4" w:space="0" w:color="000000"/>
            </w:tcBorders>
            <w:vAlign w:val="center"/>
            <w:tcPrChange w:id="491" w:author="WPS_1761633435" w:date="2025-12-23T22:05:00Z">
              <w:tcPr>
                <w:tcW w:w="510" w:type="dxa"/>
                <w:vMerge w:val="restart"/>
                <w:tcBorders>
                  <w:top w:val="single" w:sz="4" w:space="0" w:color="000000"/>
                  <w:left w:val="single" w:sz="4" w:space="0" w:color="000000"/>
                  <w:bottom w:val="single" w:sz="4" w:space="0" w:color="000000"/>
                  <w:right w:val="single" w:sz="4" w:space="0" w:color="000000"/>
                </w:tcBorders>
                <w:vAlign w:val="center"/>
              </w:tcPr>
            </w:tcPrChange>
          </w:tcPr>
          <w:p w14:paraId="32DE69B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基础信息</w:t>
            </w:r>
          </w:p>
        </w:tc>
        <w:tc>
          <w:tcPr>
            <w:tcW w:w="688" w:type="dxa"/>
            <w:tcBorders>
              <w:top w:val="single" w:sz="4" w:space="0" w:color="000000"/>
              <w:left w:val="single" w:sz="4" w:space="0" w:color="000000"/>
              <w:bottom w:val="single" w:sz="4" w:space="0" w:color="000000"/>
              <w:right w:val="single" w:sz="4" w:space="0" w:color="000000"/>
            </w:tcBorders>
            <w:vAlign w:val="center"/>
            <w:tcPrChange w:id="492"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1C56848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第三方机构名称</w:t>
            </w:r>
          </w:p>
        </w:tc>
        <w:tc>
          <w:tcPr>
            <w:tcW w:w="750" w:type="dxa"/>
            <w:tcBorders>
              <w:top w:val="single" w:sz="4" w:space="0" w:color="000000"/>
              <w:left w:val="single" w:sz="4" w:space="0" w:color="000000"/>
              <w:bottom w:val="single" w:sz="4" w:space="0" w:color="000000"/>
              <w:right w:val="single" w:sz="4" w:space="0" w:color="000000"/>
            </w:tcBorders>
            <w:vAlign w:val="center"/>
            <w:tcPrChange w:id="493"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2C1BDD48"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494"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0B3AA674"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495"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58B0BB3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单选-检索下拉</w:t>
            </w:r>
          </w:p>
        </w:tc>
        <w:tc>
          <w:tcPr>
            <w:tcW w:w="560" w:type="dxa"/>
            <w:tcBorders>
              <w:top w:val="single" w:sz="4" w:space="0" w:color="000000"/>
              <w:left w:val="single" w:sz="4" w:space="0" w:color="000000"/>
              <w:bottom w:val="single" w:sz="4" w:space="0" w:color="000000"/>
              <w:right w:val="single" w:sz="4" w:space="0" w:color="000000"/>
            </w:tcBorders>
            <w:vAlign w:val="center"/>
            <w:tcPrChange w:id="496"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7487BF6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497"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502AD08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输入时，调用</w:t>
            </w:r>
            <w:r>
              <w:rPr>
                <w:rFonts w:ascii="Microsoft YaHei" w:eastAsia="Microsoft YaHei" w:hAnsi="Microsoft YaHei" w:cs="Times New Roman" w:hint="eastAsia"/>
                <w:color w:val="000000"/>
                <w:kern w:val="0"/>
                <w:sz w:val="20"/>
                <w:szCs w:val="20"/>
              </w:rPr>
              <w:fldChar w:fldCharType="begin"/>
            </w:r>
            <w:r>
              <w:rPr>
                <w:rFonts w:ascii="Microsoft YaHei" w:eastAsia="Microsoft YaHei" w:hAnsi="Microsoft YaHei" w:cs="Times New Roman" w:hint="eastAsia"/>
                <w:color w:val="000000"/>
                <w:kern w:val="0"/>
                <w:sz w:val="20"/>
                <w:szCs w:val="20"/>
              </w:rPr>
              <w:instrText xml:space="preserve"> HYPERLINK "https://open.tianyancha.com/open/816" \o "" </w:instrText>
            </w:r>
            <w:r>
              <w:rPr>
                <w:rFonts w:ascii="Microsoft YaHei" w:eastAsia="Microsoft YaHei" w:hAnsi="Microsoft YaHei" w:cs="Times New Roman" w:hint="eastAsia"/>
                <w:color w:val="000000"/>
                <w:kern w:val="0"/>
                <w:sz w:val="20"/>
                <w:szCs w:val="20"/>
              </w:rPr>
            </w:r>
            <w:r>
              <w:rPr>
                <w:rFonts w:ascii="Microsoft YaHei" w:eastAsia="Microsoft YaHei" w:hAnsi="Microsoft YaHei" w:cs="Times New Roman" w:hint="eastAsia"/>
                <w:color w:val="000000"/>
                <w:kern w:val="0"/>
                <w:sz w:val="20"/>
                <w:szCs w:val="20"/>
              </w:rPr>
              <w:fldChar w:fldCharType="separate"/>
            </w:r>
            <w:r>
              <w:rPr>
                <w:rFonts w:ascii="Microsoft YaHei" w:eastAsia="Microsoft YaHei" w:hAnsi="Microsoft YaHei" w:cs="Times New Roman"/>
                <w:color w:val="000000"/>
                <w:kern w:val="0"/>
                <w:sz w:val="20"/>
                <w:szCs w:val="20"/>
              </w:rPr>
              <w:t>https://open.tianyancha.com/open/816</w:t>
            </w:r>
            <w:r>
              <w:rPr>
                <w:rFonts w:ascii="Microsoft YaHei" w:eastAsia="Microsoft YaHei" w:hAnsi="Microsoft YaHei" w:cs="Times New Roman" w:hint="eastAsia"/>
                <w:color w:val="000000"/>
                <w:kern w:val="0"/>
                <w:sz w:val="20"/>
                <w:szCs w:val="20"/>
              </w:rPr>
              <w:fldChar w:fldCharType="end"/>
            </w:r>
            <w:r>
              <w:rPr>
                <w:rFonts w:ascii="Microsoft YaHei" w:eastAsia="Microsoft YaHei" w:hAnsi="Microsoft YaHei" w:cs="Times New Roman"/>
                <w:color w:val="000000"/>
                <w:kern w:val="0"/>
                <w:sz w:val="20"/>
                <w:szCs w:val="20"/>
              </w:rPr>
              <w:t>里的接口进行搜索，模糊搜索，必须在下拉框里选择一家机构</w:t>
            </w:r>
          </w:p>
        </w:tc>
        <w:tc>
          <w:tcPr>
            <w:tcW w:w="1049" w:type="dxa"/>
            <w:tcBorders>
              <w:top w:val="single" w:sz="4" w:space="0" w:color="000000"/>
              <w:left w:val="single" w:sz="4" w:space="0" w:color="000000"/>
              <w:bottom w:val="single" w:sz="4" w:space="0" w:color="000000"/>
              <w:right w:val="single" w:sz="4" w:space="0" w:color="000000"/>
            </w:tcBorders>
            <w:vAlign w:val="center"/>
            <w:tcPrChange w:id="498"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782263BB"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499"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5C1C8B2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500"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79C5AA77"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54D1C6B2" w14:textId="77777777" w:rsidTr="00CF6F30">
        <w:trPr>
          <w:trHeight w:val="2650"/>
          <w:trPrChange w:id="501" w:author="WPS_1761633435" w:date="2025-12-23T22:05:00Z">
            <w:trPr>
              <w:gridAfter w:val="0"/>
              <w:trHeight w:val="265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502"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1366FC00"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503"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215EB16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机构类型</w:t>
            </w:r>
          </w:p>
        </w:tc>
        <w:tc>
          <w:tcPr>
            <w:tcW w:w="750" w:type="dxa"/>
            <w:tcBorders>
              <w:top w:val="single" w:sz="4" w:space="0" w:color="000000"/>
              <w:left w:val="single" w:sz="4" w:space="0" w:color="000000"/>
              <w:bottom w:val="single" w:sz="4" w:space="0" w:color="000000"/>
              <w:right w:val="single" w:sz="4" w:space="0" w:color="000000"/>
            </w:tcBorders>
            <w:vAlign w:val="center"/>
            <w:tcPrChange w:id="504"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0AF51532"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505"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16C0E22A"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506"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5C8FC05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单选-层级下拉</w:t>
            </w:r>
          </w:p>
        </w:tc>
        <w:tc>
          <w:tcPr>
            <w:tcW w:w="560" w:type="dxa"/>
            <w:tcBorders>
              <w:top w:val="single" w:sz="4" w:space="0" w:color="000000"/>
              <w:left w:val="single" w:sz="4" w:space="0" w:color="000000"/>
              <w:bottom w:val="single" w:sz="4" w:space="0" w:color="000000"/>
              <w:right w:val="single" w:sz="4" w:space="0" w:color="000000"/>
            </w:tcBorders>
            <w:vAlign w:val="center"/>
            <w:tcPrChange w:id="507"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70BC6A7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508"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2454DB92"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509"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7B6CD6B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非营利机构：</w:t>
            </w:r>
            <w:r>
              <w:rPr>
                <w:rFonts w:ascii="Microsoft YaHei" w:eastAsia="Microsoft YaHei" w:hAnsi="Microsoft YaHei" w:cs="Times New Roman"/>
                <w:color w:val="000000"/>
                <w:kern w:val="0"/>
                <w:sz w:val="20"/>
                <w:szCs w:val="20"/>
              </w:rPr>
              <w:br/>
              <w:t>学会/协会</w:t>
            </w:r>
            <w:r>
              <w:rPr>
                <w:rFonts w:ascii="Microsoft YaHei" w:eastAsia="Microsoft YaHei" w:hAnsi="Microsoft YaHei" w:cs="Times New Roman"/>
                <w:color w:val="000000"/>
                <w:kern w:val="0"/>
                <w:sz w:val="20"/>
                <w:szCs w:val="20"/>
              </w:rPr>
              <w:br/>
              <w:t>基金会</w:t>
            </w:r>
            <w:r>
              <w:rPr>
                <w:rFonts w:ascii="Microsoft YaHei" w:eastAsia="Microsoft YaHei" w:hAnsi="Microsoft YaHei" w:cs="Times New Roman"/>
                <w:color w:val="000000"/>
                <w:kern w:val="0"/>
                <w:sz w:val="20"/>
                <w:szCs w:val="20"/>
              </w:rPr>
              <w:br/>
              <w:t>研究机构/大学</w:t>
            </w:r>
            <w:r>
              <w:rPr>
                <w:rFonts w:ascii="Microsoft YaHei" w:eastAsia="Microsoft YaHei" w:hAnsi="Microsoft YaHei" w:cs="Times New Roman"/>
                <w:color w:val="000000"/>
                <w:kern w:val="0"/>
                <w:sz w:val="20"/>
                <w:szCs w:val="20"/>
              </w:rPr>
              <w:br/>
              <w:t>社会团体</w:t>
            </w:r>
            <w:r>
              <w:rPr>
                <w:rFonts w:ascii="Microsoft YaHei" w:eastAsia="Microsoft YaHei" w:hAnsi="Microsoft YaHei" w:cs="Times New Roman"/>
                <w:color w:val="000000"/>
                <w:kern w:val="0"/>
                <w:sz w:val="20"/>
                <w:szCs w:val="20"/>
              </w:rPr>
              <w:br/>
              <w:t>公立医院</w:t>
            </w:r>
            <w:r>
              <w:rPr>
                <w:rFonts w:ascii="Microsoft YaHei" w:eastAsia="Microsoft YaHei" w:hAnsi="Microsoft YaHei" w:cs="Times New Roman"/>
                <w:color w:val="000000"/>
                <w:kern w:val="0"/>
                <w:sz w:val="20"/>
                <w:szCs w:val="20"/>
              </w:rPr>
              <w:br/>
              <w:t>其他</w:t>
            </w:r>
            <w:r>
              <w:rPr>
                <w:rFonts w:ascii="Microsoft YaHei" w:eastAsia="Microsoft YaHei" w:hAnsi="Microsoft YaHei" w:cs="Times New Roman"/>
                <w:color w:val="000000"/>
                <w:kern w:val="0"/>
                <w:sz w:val="20"/>
                <w:szCs w:val="20"/>
              </w:rPr>
              <w:br/>
            </w:r>
            <w:r>
              <w:rPr>
                <w:rFonts w:ascii="Microsoft YaHei" w:eastAsia="Microsoft YaHei" w:hAnsi="Microsoft YaHei" w:cs="Times New Roman"/>
                <w:color w:val="000000"/>
                <w:kern w:val="0"/>
                <w:sz w:val="20"/>
                <w:szCs w:val="20"/>
              </w:rPr>
              <w:br/>
              <w:t>营利机构：</w:t>
            </w:r>
            <w:r>
              <w:rPr>
                <w:rFonts w:ascii="Microsoft YaHei" w:eastAsia="Microsoft YaHei" w:hAnsi="Microsoft YaHei" w:cs="Times New Roman"/>
                <w:color w:val="000000"/>
                <w:kern w:val="0"/>
                <w:sz w:val="20"/>
                <w:szCs w:val="20"/>
              </w:rPr>
              <w:br/>
              <w:t>会务供应商（非指定）-无需定级</w:t>
            </w:r>
            <w:r>
              <w:rPr>
                <w:rFonts w:ascii="Microsoft YaHei" w:eastAsia="Microsoft YaHei" w:hAnsi="Microsoft YaHei" w:cs="Times New Roman"/>
                <w:color w:val="000000"/>
                <w:kern w:val="0"/>
                <w:sz w:val="20"/>
                <w:szCs w:val="20"/>
              </w:rPr>
              <w:br/>
              <w:t>会务供应商（指定）</w:t>
            </w:r>
            <w:r>
              <w:rPr>
                <w:rFonts w:ascii="Microsoft YaHei" w:eastAsia="Microsoft YaHei" w:hAnsi="Microsoft YaHei" w:cs="Times New Roman"/>
                <w:color w:val="000000"/>
                <w:kern w:val="0"/>
                <w:sz w:val="20"/>
                <w:szCs w:val="20"/>
              </w:rPr>
              <w:br/>
              <w:t>民营医院</w:t>
            </w:r>
            <w:r>
              <w:rPr>
                <w:rFonts w:ascii="Microsoft YaHei" w:eastAsia="Microsoft YaHei" w:hAnsi="Microsoft YaHei" w:cs="Times New Roman"/>
                <w:color w:val="000000"/>
                <w:kern w:val="0"/>
                <w:sz w:val="20"/>
                <w:szCs w:val="20"/>
              </w:rPr>
              <w:br/>
              <w:t>培训中心</w:t>
            </w:r>
            <w:r>
              <w:rPr>
                <w:rFonts w:ascii="Microsoft YaHei" w:eastAsia="Microsoft YaHei" w:hAnsi="Microsoft YaHei" w:cs="Times New Roman"/>
                <w:color w:val="000000"/>
                <w:kern w:val="0"/>
                <w:sz w:val="20"/>
                <w:szCs w:val="20"/>
              </w:rPr>
              <w:br/>
              <w:t>其他采购供应商</w:t>
            </w:r>
          </w:p>
        </w:tc>
        <w:tc>
          <w:tcPr>
            <w:tcW w:w="650" w:type="dxa"/>
            <w:tcBorders>
              <w:top w:val="single" w:sz="4" w:space="0" w:color="000000"/>
              <w:left w:val="single" w:sz="4" w:space="0" w:color="000000"/>
              <w:bottom w:val="single" w:sz="4" w:space="0" w:color="000000"/>
              <w:right w:val="single" w:sz="4" w:space="0" w:color="000000"/>
            </w:tcBorders>
            <w:noWrap/>
            <w:vAlign w:val="center"/>
            <w:tcPrChange w:id="510"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7CA08A6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511"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6B565A4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229711FF" w14:textId="77777777" w:rsidTr="00CF6F30">
        <w:trPr>
          <w:trHeight w:val="1380"/>
          <w:trPrChange w:id="512" w:author="WPS_1761633435" w:date="2025-12-23T22:05:00Z">
            <w:trPr>
              <w:gridAfter w:val="0"/>
              <w:trHeight w:val="138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513"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0AA11B58"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514"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29597A4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统一社会信用代码</w:t>
            </w:r>
          </w:p>
        </w:tc>
        <w:tc>
          <w:tcPr>
            <w:tcW w:w="750" w:type="dxa"/>
            <w:tcBorders>
              <w:top w:val="single" w:sz="4" w:space="0" w:color="000000"/>
              <w:left w:val="single" w:sz="4" w:space="0" w:color="000000"/>
              <w:bottom w:val="single" w:sz="4" w:space="0" w:color="000000"/>
              <w:right w:val="single" w:sz="4" w:space="0" w:color="000000"/>
            </w:tcBorders>
            <w:vAlign w:val="center"/>
            <w:tcPrChange w:id="515"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2F5AF958"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516"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37C07C4F"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517"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17C6E26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vAlign w:val="center"/>
            <w:tcPrChange w:id="518"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0839FCD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系统自动带出</w:t>
            </w:r>
          </w:p>
        </w:tc>
        <w:tc>
          <w:tcPr>
            <w:tcW w:w="3765" w:type="dxa"/>
            <w:tcBorders>
              <w:top w:val="single" w:sz="4" w:space="0" w:color="000000"/>
              <w:left w:val="single" w:sz="4" w:space="0" w:color="000000"/>
              <w:bottom w:val="single" w:sz="4" w:space="0" w:color="000000"/>
              <w:right w:val="single" w:sz="4" w:space="0" w:color="000000"/>
            </w:tcBorders>
            <w:vAlign w:val="center"/>
            <w:tcPrChange w:id="519"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5F81B27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1）自动带出接口返回的统一社会信用代码，可编辑</w:t>
            </w:r>
            <w:r>
              <w:rPr>
                <w:rFonts w:ascii="Microsoft YaHei" w:eastAsia="Microsoft YaHei" w:hAnsi="Microsoft YaHei" w:cs="Times New Roman"/>
                <w:color w:val="000000"/>
                <w:kern w:val="0"/>
                <w:sz w:val="20"/>
                <w:szCs w:val="20"/>
              </w:rPr>
              <w:br/>
              <w:t>2）创建和编辑的时候校验统一社会信用代码，如有已在库的组织方或待审核还未入库的则不允许提交；提示“该统一社会信用代码已有对应的组织方在库或待审核，请修改后再次提交。”</w:t>
            </w:r>
          </w:p>
        </w:tc>
        <w:tc>
          <w:tcPr>
            <w:tcW w:w="1049" w:type="dxa"/>
            <w:tcBorders>
              <w:top w:val="single" w:sz="4" w:space="0" w:color="000000"/>
              <w:left w:val="single" w:sz="4" w:space="0" w:color="000000"/>
              <w:bottom w:val="single" w:sz="4" w:space="0" w:color="000000"/>
              <w:right w:val="single" w:sz="4" w:space="0" w:color="000000"/>
            </w:tcBorders>
            <w:vAlign w:val="center"/>
            <w:tcPrChange w:id="520"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7903E585"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521"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1F8905E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522"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1987BF9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433098F6" w14:textId="77777777" w:rsidTr="00CF6F30">
        <w:trPr>
          <w:trHeight w:val="860"/>
          <w:trPrChange w:id="523" w:author="WPS_1761633435" w:date="2025-12-23T22:05:00Z">
            <w:trPr>
              <w:gridAfter w:val="0"/>
              <w:trHeight w:val="86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524"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3D57B278"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525"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6D5750F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公司主体</w:t>
            </w:r>
          </w:p>
        </w:tc>
        <w:tc>
          <w:tcPr>
            <w:tcW w:w="750" w:type="dxa"/>
            <w:tcBorders>
              <w:top w:val="single" w:sz="4" w:space="0" w:color="000000"/>
              <w:left w:val="single" w:sz="4" w:space="0" w:color="000000"/>
              <w:bottom w:val="single" w:sz="4" w:space="0" w:color="000000"/>
              <w:right w:val="single" w:sz="4" w:space="0" w:color="000000"/>
            </w:tcBorders>
            <w:vAlign w:val="center"/>
            <w:tcPrChange w:id="526"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332CF1F0"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527"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4EFFB3FE"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528"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391234D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br/>
              <w:t>多选-下拉</w:t>
            </w:r>
          </w:p>
        </w:tc>
        <w:tc>
          <w:tcPr>
            <w:tcW w:w="560" w:type="dxa"/>
            <w:tcBorders>
              <w:top w:val="single" w:sz="4" w:space="0" w:color="000000"/>
              <w:left w:val="single" w:sz="4" w:space="0" w:color="000000"/>
              <w:bottom w:val="single" w:sz="4" w:space="0" w:color="000000"/>
              <w:right w:val="single" w:sz="4" w:space="0" w:color="000000"/>
            </w:tcBorders>
            <w:vAlign w:val="center"/>
            <w:tcPrChange w:id="529"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3E81391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530"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4A5048B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默认SICN，可选项有3个</w:t>
            </w:r>
          </w:p>
        </w:tc>
        <w:tc>
          <w:tcPr>
            <w:tcW w:w="1049" w:type="dxa"/>
            <w:tcBorders>
              <w:top w:val="single" w:sz="4" w:space="0" w:color="000000"/>
              <w:left w:val="single" w:sz="4" w:space="0" w:color="000000"/>
              <w:bottom w:val="single" w:sz="4" w:space="0" w:color="000000"/>
              <w:right w:val="single" w:sz="4" w:space="0" w:color="000000"/>
            </w:tcBorders>
            <w:vAlign w:val="center"/>
            <w:tcPrChange w:id="531"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1FD2654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士卓曼（中国）投资有限公司（SICN）</w:t>
            </w:r>
            <w:r>
              <w:rPr>
                <w:rFonts w:ascii="Microsoft YaHei" w:eastAsia="Microsoft YaHei" w:hAnsi="Microsoft YaHei" w:cs="Times New Roman"/>
                <w:color w:val="000000"/>
                <w:kern w:val="0"/>
                <w:sz w:val="20"/>
                <w:szCs w:val="20"/>
              </w:rPr>
              <w:br/>
              <w:t>士卓曼（北京）医疗器械贸易有限公司（STCN）</w:t>
            </w:r>
            <w:r>
              <w:rPr>
                <w:rFonts w:ascii="Microsoft YaHei" w:eastAsia="Microsoft YaHei" w:hAnsi="Microsoft YaHei" w:cs="Times New Roman"/>
                <w:color w:val="000000"/>
                <w:kern w:val="0"/>
                <w:sz w:val="20"/>
                <w:szCs w:val="20"/>
              </w:rPr>
              <w:br/>
              <w:t>士卓曼（上海）医疗机械有限公司（SMCN）</w:t>
            </w:r>
          </w:p>
        </w:tc>
        <w:tc>
          <w:tcPr>
            <w:tcW w:w="650" w:type="dxa"/>
            <w:tcBorders>
              <w:top w:val="single" w:sz="4" w:space="0" w:color="000000"/>
              <w:left w:val="single" w:sz="4" w:space="0" w:color="000000"/>
              <w:bottom w:val="single" w:sz="4" w:space="0" w:color="000000"/>
              <w:right w:val="single" w:sz="4" w:space="0" w:color="000000"/>
            </w:tcBorders>
            <w:noWrap/>
            <w:vAlign w:val="center"/>
            <w:tcPrChange w:id="532"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0F30644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533"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6A6EEC2F"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w:t>
            </w:r>
          </w:p>
        </w:tc>
      </w:tr>
      <w:tr w:rsidR="00CF6F30" w14:paraId="6CB44DBA" w14:textId="77777777" w:rsidTr="00CF6F30">
        <w:trPr>
          <w:trHeight w:val="860"/>
          <w:trPrChange w:id="534" w:author="WPS_1761633435" w:date="2025-12-23T22:05:00Z">
            <w:trPr>
              <w:gridAfter w:val="0"/>
              <w:trHeight w:val="86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535"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222CC4C6"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536"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7D573AE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项目类型</w:t>
            </w:r>
          </w:p>
        </w:tc>
        <w:tc>
          <w:tcPr>
            <w:tcW w:w="750" w:type="dxa"/>
            <w:tcBorders>
              <w:top w:val="single" w:sz="4" w:space="0" w:color="000000"/>
              <w:left w:val="single" w:sz="4" w:space="0" w:color="000000"/>
              <w:bottom w:val="single" w:sz="4" w:space="0" w:color="000000"/>
              <w:right w:val="single" w:sz="4" w:space="0" w:color="000000"/>
            </w:tcBorders>
            <w:vAlign w:val="center"/>
            <w:tcPrChange w:id="537"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0BB78629"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538"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52C16CA4"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539"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1D0DEBA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单选-下拉</w:t>
            </w:r>
          </w:p>
        </w:tc>
        <w:tc>
          <w:tcPr>
            <w:tcW w:w="560" w:type="dxa"/>
            <w:tcBorders>
              <w:top w:val="single" w:sz="4" w:space="0" w:color="000000"/>
              <w:left w:val="single" w:sz="4" w:space="0" w:color="000000"/>
              <w:bottom w:val="single" w:sz="4" w:space="0" w:color="000000"/>
              <w:right w:val="single" w:sz="4" w:space="0" w:color="000000"/>
            </w:tcBorders>
            <w:vAlign w:val="center"/>
            <w:tcPrChange w:id="540"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5631B750"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541"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6F10B3E2"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542"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0F79129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 xml:space="preserve">Single source（单一供方） </w:t>
            </w:r>
            <w:r>
              <w:rPr>
                <w:rFonts w:ascii="Microsoft YaHei" w:eastAsia="Microsoft YaHei" w:hAnsi="Microsoft YaHei" w:cs="Times New Roman"/>
                <w:color w:val="000000"/>
                <w:kern w:val="0"/>
                <w:sz w:val="20"/>
                <w:szCs w:val="20"/>
              </w:rPr>
              <w:br/>
              <w:t>Multi bidding（多方比价）</w:t>
            </w:r>
          </w:p>
        </w:tc>
        <w:tc>
          <w:tcPr>
            <w:tcW w:w="650" w:type="dxa"/>
            <w:tcBorders>
              <w:top w:val="single" w:sz="4" w:space="0" w:color="000000"/>
              <w:left w:val="single" w:sz="4" w:space="0" w:color="000000"/>
              <w:bottom w:val="single" w:sz="4" w:space="0" w:color="000000"/>
              <w:right w:val="single" w:sz="4" w:space="0" w:color="000000"/>
            </w:tcBorders>
            <w:noWrap/>
            <w:vAlign w:val="center"/>
            <w:tcPrChange w:id="543"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29B4E40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544"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53EFE5A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w:t>
            </w:r>
          </w:p>
        </w:tc>
      </w:tr>
      <w:tr w:rsidR="00CF6F30" w14:paraId="5CAC924E" w14:textId="77777777" w:rsidTr="00CF6F30">
        <w:trPr>
          <w:trHeight w:val="240"/>
          <w:trPrChange w:id="545"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546"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13BDAC95"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547"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428F460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项目名称</w:t>
            </w:r>
          </w:p>
        </w:tc>
        <w:tc>
          <w:tcPr>
            <w:tcW w:w="750" w:type="dxa"/>
            <w:tcBorders>
              <w:top w:val="single" w:sz="4" w:space="0" w:color="000000"/>
              <w:left w:val="single" w:sz="4" w:space="0" w:color="000000"/>
              <w:bottom w:val="single" w:sz="4" w:space="0" w:color="000000"/>
              <w:right w:val="single" w:sz="4" w:space="0" w:color="000000"/>
            </w:tcBorders>
            <w:vAlign w:val="center"/>
            <w:tcPrChange w:id="548"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4B1C8EBA"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549"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50B021E0"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550"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7549F4F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vAlign w:val="center"/>
            <w:tcPrChange w:id="551"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4ED9105E"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552"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62C2C27E"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553"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23611191"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554"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43DAE51E"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555"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67904AE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w:t>
            </w:r>
          </w:p>
        </w:tc>
      </w:tr>
      <w:tr w:rsidR="00CF6F30" w14:paraId="63CDB2DC" w14:textId="77777777" w:rsidTr="00CF6F30">
        <w:trPr>
          <w:trHeight w:val="240"/>
          <w:trPrChange w:id="556"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557"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2D5DDAAD"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558"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21B8A487"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成立日期</w:t>
            </w:r>
          </w:p>
        </w:tc>
        <w:tc>
          <w:tcPr>
            <w:tcW w:w="750" w:type="dxa"/>
            <w:tcBorders>
              <w:top w:val="single" w:sz="4" w:space="0" w:color="000000"/>
              <w:left w:val="single" w:sz="4" w:space="0" w:color="000000"/>
              <w:bottom w:val="single" w:sz="4" w:space="0" w:color="000000"/>
              <w:right w:val="single" w:sz="4" w:space="0" w:color="000000"/>
            </w:tcBorders>
            <w:vAlign w:val="center"/>
            <w:tcPrChange w:id="559"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70280314"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560"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0EB9BEE7"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N</w:t>
            </w:r>
          </w:p>
        </w:tc>
        <w:tc>
          <w:tcPr>
            <w:tcW w:w="590" w:type="dxa"/>
            <w:tcBorders>
              <w:top w:val="single" w:sz="4" w:space="0" w:color="000000"/>
              <w:left w:val="single" w:sz="4" w:space="0" w:color="000000"/>
              <w:bottom w:val="single" w:sz="4" w:space="0" w:color="000000"/>
              <w:right w:val="single" w:sz="4" w:space="0" w:color="000000"/>
            </w:tcBorders>
            <w:vAlign w:val="center"/>
            <w:tcPrChange w:id="561"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24273E0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日期</w:t>
            </w:r>
            <w:proofErr w:type="gramStart"/>
            <w:r>
              <w:rPr>
                <w:rFonts w:ascii="Microsoft YaHei" w:eastAsia="Microsoft YaHei" w:hAnsi="Microsoft YaHei" w:cs="Times New Roman"/>
                <w:color w:val="000000"/>
                <w:kern w:val="0"/>
                <w:sz w:val="20"/>
                <w:szCs w:val="20"/>
              </w:rPr>
              <w:t>筛选器</w:t>
            </w:r>
            <w:proofErr w:type="gramEnd"/>
          </w:p>
        </w:tc>
        <w:tc>
          <w:tcPr>
            <w:tcW w:w="560" w:type="dxa"/>
            <w:tcBorders>
              <w:top w:val="single" w:sz="4" w:space="0" w:color="000000"/>
              <w:left w:val="single" w:sz="4" w:space="0" w:color="000000"/>
              <w:bottom w:val="single" w:sz="4" w:space="0" w:color="000000"/>
              <w:right w:val="single" w:sz="4" w:space="0" w:color="000000"/>
            </w:tcBorders>
            <w:vAlign w:val="center"/>
            <w:tcPrChange w:id="562"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21CA78E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系统自动带出</w:t>
            </w:r>
          </w:p>
        </w:tc>
        <w:tc>
          <w:tcPr>
            <w:tcW w:w="3765" w:type="dxa"/>
            <w:tcBorders>
              <w:top w:val="single" w:sz="4" w:space="0" w:color="000000"/>
              <w:left w:val="single" w:sz="4" w:space="0" w:color="000000"/>
              <w:bottom w:val="single" w:sz="4" w:space="0" w:color="000000"/>
              <w:right w:val="single" w:sz="4" w:space="0" w:color="000000"/>
            </w:tcBorders>
            <w:vAlign w:val="center"/>
            <w:tcPrChange w:id="563"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0949D6B7"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自动带出接口返回的成立日期，可编辑</w:t>
            </w:r>
          </w:p>
        </w:tc>
        <w:tc>
          <w:tcPr>
            <w:tcW w:w="1049" w:type="dxa"/>
            <w:tcBorders>
              <w:top w:val="single" w:sz="4" w:space="0" w:color="000000"/>
              <w:left w:val="single" w:sz="4" w:space="0" w:color="000000"/>
              <w:bottom w:val="single" w:sz="4" w:space="0" w:color="000000"/>
              <w:right w:val="single" w:sz="4" w:space="0" w:color="000000"/>
            </w:tcBorders>
            <w:vAlign w:val="center"/>
            <w:tcPrChange w:id="564"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267C5F41"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565"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351A70E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566"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5F7A384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75B71D5D" w14:textId="77777777" w:rsidTr="00CF6F30">
        <w:trPr>
          <w:trHeight w:val="240"/>
          <w:trPrChange w:id="567"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568"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44A40BF6"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569" w:author="WPS_1761633435" w:date="2025-12-23T22:05:00Z">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44742EF1" w14:textId="77777777" w:rsidR="00CF6F30" w:rsidRDefault="00F0093C">
            <w:pPr>
              <w:textAlignment w:val="center"/>
              <w:rPr>
                <w:rFonts w:ascii="Microsoft YaHei" w:eastAsia="Microsoft YaHei" w:hAnsi="Microsoft YaHei" w:cs="Times New Roman" w:hint="eastAsia"/>
                <w:color w:val="000000"/>
                <w:kern w:val="0"/>
                <w:sz w:val="20"/>
                <w:szCs w:val="20"/>
              </w:rPr>
            </w:pPr>
            <w:ins w:id="570" w:author="WPS_1761633435" w:date="2025-12-23T21:53:00Z">
              <w:r>
                <w:rPr>
                  <w:rFonts w:ascii="Microsoft YaHei" w:eastAsia="Microsoft YaHei" w:hAnsi="Microsoft YaHei" w:cs="Times New Roman"/>
                  <w:color w:val="000000"/>
                  <w:kern w:val="0"/>
                  <w:sz w:val="20"/>
                  <w:szCs w:val="20"/>
                </w:rPr>
                <w:t>参保人数</w:t>
              </w:r>
            </w:ins>
            <w:del w:id="571" w:author="WPS_1761633435" w:date="2025-12-23T21:53:00Z">
              <w:r>
                <w:rPr>
                  <w:rFonts w:ascii="Microsoft YaHei" w:eastAsia="Microsoft YaHei" w:hAnsi="Microsoft YaHei" w:cs="Times New Roman"/>
                  <w:color w:val="000000"/>
                  <w:kern w:val="0"/>
                  <w:sz w:val="20"/>
                  <w:szCs w:val="20"/>
                </w:rPr>
                <w:delText>参保人数</w:delText>
              </w:r>
            </w:del>
          </w:p>
        </w:tc>
        <w:tc>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572" w:author="WPS_1761633435" w:date="2025-12-23T22:05:00Z">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73918C99"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ins w:id="573" w:author="WPS_1761633435" w:date="2025-12-23T21:53:00Z">
              <w:r>
                <w:rPr>
                  <w:rFonts w:ascii="Microsoft YaHei" w:eastAsia="Microsoft YaHei" w:hAnsi="Microsoft YaHei" w:cs="Times New Roman"/>
                  <w:color w:val="000000"/>
                  <w:kern w:val="0"/>
                  <w:sz w:val="20"/>
                  <w:szCs w:val="20"/>
                </w:rPr>
                <w:t>无</w:t>
              </w:r>
            </w:ins>
            <w:del w:id="574" w:author="WPS_1761633435" w:date="2025-12-23T21:53:00Z">
              <w:r>
                <w:rPr>
                  <w:rFonts w:ascii="Microsoft YaHei" w:eastAsia="Microsoft YaHei" w:hAnsi="Microsoft YaHei" w:cs="Times New Roman"/>
                  <w:color w:val="000000"/>
                  <w:kern w:val="0"/>
                  <w:sz w:val="20"/>
                  <w:szCs w:val="20"/>
                </w:rPr>
                <w:delText>无</w:delText>
              </w:r>
            </w:del>
          </w:p>
        </w:tc>
        <w:tc>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575" w:author="WPS_1761633435" w:date="2025-12-23T22:05:00Z">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0FD85591"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ins w:id="576" w:author="WPS_1761633435" w:date="2025-12-23T21:53:00Z">
              <w:r>
                <w:rPr>
                  <w:rFonts w:ascii="Microsoft YaHei" w:eastAsia="Microsoft YaHei" w:hAnsi="Microsoft YaHei" w:cs="Times New Roman"/>
                  <w:color w:val="000000"/>
                  <w:kern w:val="0"/>
                  <w:sz w:val="20"/>
                  <w:szCs w:val="20"/>
                </w:rPr>
                <w:t>N</w:t>
              </w:r>
            </w:ins>
            <w:del w:id="577" w:author="WPS_1761633435" w:date="2025-12-23T21:53:00Z">
              <w:r>
                <w:rPr>
                  <w:rFonts w:ascii="Microsoft YaHei" w:eastAsia="Microsoft YaHei" w:hAnsi="Microsoft YaHei" w:cs="Times New Roman"/>
                  <w:color w:val="000000"/>
                  <w:kern w:val="0"/>
                  <w:sz w:val="20"/>
                  <w:szCs w:val="20"/>
                </w:rPr>
                <w:delText>N</w:delText>
              </w:r>
            </w:del>
          </w:p>
        </w:tc>
        <w:tc>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578" w:author="WPS_1761633435" w:date="2025-12-23T22:05:00Z">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2C8864A8" w14:textId="77777777" w:rsidR="00CF6F30" w:rsidRDefault="00F0093C">
            <w:pPr>
              <w:textAlignment w:val="center"/>
              <w:rPr>
                <w:rFonts w:ascii="Microsoft YaHei" w:eastAsia="Microsoft YaHei" w:hAnsi="Microsoft YaHei" w:cs="Times New Roman" w:hint="eastAsia"/>
                <w:color w:val="000000"/>
                <w:kern w:val="0"/>
                <w:sz w:val="20"/>
                <w:szCs w:val="20"/>
              </w:rPr>
            </w:pPr>
            <w:ins w:id="579" w:author="WPS_1761633435" w:date="2025-12-23T21:53:00Z">
              <w:r>
                <w:rPr>
                  <w:rFonts w:ascii="Microsoft YaHei" w:eastAsia="Microsoft YaHei" w:hAnsi="Microsoft YaHei" w:cs="Times New Roman"/>
                  <w:color w:val="000000"/>
                  <w:kern w:val="0"/>
                  <w:sz w:val="20"/>
                  <w:szCs w:val="20"/>
                </w:rPr>
                <w:t>数字控件</w:t>
              </w:r>
            </w:ins>
            <w:del w:id="580" w:author="WPS_1761633435" w:date="2025-12-23T21:53:00Z">
              <w:r>
                <w:rPr>
                  <w:rFonts w:ascii="Microsoft YaHei" w:eastAsia="Microsoft YaHei" w:hAnsi="Microsoft YaHei" w:cs="Times New Roman"/>
                  <w:color w:val="000000"/>
                  <w:kern w:val="0"/>
                  <w:sz w:val="20"/>
                  <w:szCs w:val="20"/>
                </w:rPr>
                <w:delText>数字控件</w:delText>
              </w:r>
            </w:del>
          </w:p>
        </w:tc>
        <w:tc>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581" w:author="WPS_1761633435" w:date="2025-12-23T22:05:00Z">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0FD503B1" w14:textId="77777777" w:rsidR="00CF6F30" w:rsidRDefault="00F0093C">
            <w:pPr>
              <w:textAlignment w:val="center"/>
              <w:rPr>
                <w:rFonts w:ascii="Microsoft YaHei" w:eastAsia="Microsoft YaHei" w:hAnsi="Microsoft YaHei" w:cs="Times New Roman" w:hint="eastAsia"/>
                <w:color w:val="000000"/>
                <w:kern w:val="0"/>
                <w:sz w:val="20"/>
                <w:szCs w:val="20"/>
              </w:rPr>
            </w:pPr>
            <w:ins w:id="582" w:author="WPS_1761633435" w:date="2025-12-23T21:53:00Z">
              <w:r>
                <w:rPr>
                  <w:rFonts w:ascii="Microsoft YaHei" w:eastAsia="Microsoft YaHei" w:hAnsi="Microsoft YaHei" w:cs="Times New Roman" w:hint="eastAsia"/>
                  <w:color w:val="000000"/>
                  <w:kern w:val="0"/>
                  <w:sz w:val="20"/>
                  <w:szCs w:val="20"/>
                </w:rPr>
                <w:t>系统自动带出</w:t>
              </w:r>
            </w:ins>
            <w:del w:id="583" w:author="WPS_1761633435" w:date="2025-12-23T21:53:00Z">
              <w:r>
                <w:rPr>
                  <w:rFonts w:ascii="Microsoft YaHei" w:eastAsia="Microsoft YaHei" w:hAnsi="Microsoft YaHei" w:cs="Times New Roman" w:hint="eastAsia"/>
                  <w:color w:val="000000"/>
                  <w:kern w:val="0"/>
                  <w:sz w:val="20"/>
                  <w:szCs w:val="20"/>
                </w:rPr>
                <w:delText>系统</w:delText>
              </w:r>
              <w:r>
                <w:rPr>
                  <w:rFonts w:ascii="Microsoft YaHei" w:eastAsia="Microsoft YaHei" w:hAnsi="Microsoft YaHei" w:cs="Times New Roman" w:hint="eastAsia"/>
                  <w:color w:val="000000"/>
                  <w:kern w:val="0"/>
                  <w:sz w:val="20"/>
                  <w:szCs w:val="20"/>
                </w:rPr>
                <w:lastRenderedPageBreak/>
                <w:delText>自动带出</w:delText>
              </w:r>
            </w:del>
          </w:p>
        </w:tc>
        <w:tc>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584" w:author="WPS_1761633435" w:date="2025-12-23T22:05:00Z">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054B338F" w14:textId="77777777" w:rsidR="00CF6F30" w:rsidRDefault="00F0093C">
            <w:pPr>
              <w:textAlignment w:val="center"/>
              <w:rPr>
                <w:rFonts w:ascii="Microsoft YaHei" w:eastAsia="Microsoft YaHei" w:hAnsi="Microsoft YaHei" w:cs="Times New Roman" w:hint="eastAsia"/>
                <w:color w:val="000000"/>
                <w:kern w:val="0"/>
                <w:sz w:val="20"/>
                <w:szCs w:val="20"/>
              </w:rPr>
            </w:pPr>
            <w:ins w:id="585" w:author="WPS_1761633435" w:date="2025-12-23T21:53:00Z">
              <w:r>
                <w:rPr>
                  <w:rFonts w:ascii="Microsoft YaHei" w:eastAsia="Microsoft YaHei" w:hAnsi="Microsoft YaHei" w:cs="Times New Roman"/>
                  <w:color w:val="000000"/>
                  <w:kern w:val="0"/>
                  <w:sz w:val="20"/>
                  <w:szCs w:val="20"/>
                </w:rPr>
                <w:lastRenderedPageBreak/>
                <w:t>自动带出接口返回的参保人数，可编辑</w:t>
              </w:r>
            </w:ins>
            <w:del w:id="586" w:author="WPS_1761633435" w:date="2025-12-23T21:53:00Z">
              <w:r>
                <w:rPr>
                  <w:rFonts w:ascii="Microsoft YaHei" w:eastAsia="Microsoft YaHei" w:hAnsi="Microsoft YaHei" w:cs="Times New Roman"/>
                  <w:color w:val="000000"/>
                  <w:kern w:val="0"/>
                  <w:sz w:val="20"/>
                  <w:szCs w:val="20"/>
                </w:rPr>
                <w:delText>自动带出接口返回的参保人数，可编辑</w:delText>
              </w:r>
            </w:del>
          </w:p>
        </w:tc>
        <w:tc>
          <w:tcPr>
            <w:tcW w:w="1049" w:type="dxa"/>
            <w:tcBorders>
              <w:top w:val="single" w:sz="4" w:space="0" w:color="000000"/>
              <w:left w:val="single" w:sz="4" w:space="0" w:color="000000"/>
              <w:bottom w:val="single" w:sz="4" w:space="0" w:color="000000"/>
              <w:right w:val="single" w:sz="4" w:space="0" w:color="000000"/>
            </w:tcBorders>
            <w:vAlign w:val="center"/>
            <w:tcPrChange w:id="587"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53806A6C"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588"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48892BC8" w14:textId="77777777" w:rsidR="00CF6F30" w:rsidRDefault="00CF6F30">
            <w:pPr>
              <w:rPr>
                <w:rFonts w:ascii="Microsoft YaHei" w:eastAsia="Microsoft YaHei" w:hAnsi="Microsoft YaHei" w:cs="Times New Roman" w:hint="eastAsia"/>
                <w:color w:val="000000"/>
                <w:kern w:val="0"/>
                <w:sz w:val="20"/>
                <w:szCs w:val="20"/>
              </w:rPr>
            </w:pPr>
          </w:p>
        </w:tc>
        <w:tc>
          <w:tcPr>
            <w:tcW w:w="694" w:type="dxa"/>
            <w:tcBorders>
              <w:top w:val="single" w:sz="4" w:space="0" w:color="000000"/>
              <w:left w:val="single" w:sz="4" w:space="0" w:color="000000"/>
              <w:bottom w:val="single" w:sz="4" w:space="0" w:color="000000"/>
              <w:right w:val="single" w:sz="4" w:space="0" w:color="000000"/>
            </w:tcBorders>
            <w:noWrap/>
            <w:vAlign w:val="center"/>
            <w:tcPrChange w:id="589"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1E436E0A" w14:textId="77777777" w:rsidR="00CF6F30" w:rsidRDefault="00CF6F30">
            <w:pPr>
              <w:rPr>
                <w:rFonts w:ascii="Microsoft YaHei" w:eastAsia="Microsoft YaHei" w:hAnsi="Microsoft YaHei" w:cs="Times New Roman" w:hint="eastAsia"/>
                <w:color w:val="000000"/>
                <w:kern w:val="0"/>
                <w:sz w:val="20"/>
                <w:szCs w:val="20"/>
              </w:rPr>
            </w:pPr>
          </w:p>
        </w:tc>
      </w:tr>
      <w:tr w:rsidR="00CF6F30" w14:paraId="0037D9D7" w14:textId="77777777" w:rsidTr="00CF6F30">
        <w:trPr>
          <w:trHeight w:val="240"/>
          <w:trPrChange w:id="590"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591"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611E3BE6"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592" w:author="WPS_1761633435" w:date="2025-12-23T22:05:00Z">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492C8417" w14:textId="77777777" w:rsidR="00CF6F30" w:rsidRDefault="00F0093C">
            <w:pPr>
              <w:textAlignment w:val="center"/>
              <w:rPr>
                <w:rFonts w:ascii="Microsoft YaHei" w:eastAsia="Microsoft YaHei" w:hAnsi="Microsoft YaHei" w:cs="Times New Roman" w:hint="eastAsia"/>
                <w:color w:val="000000"/>
                <w:kern w:val="0"/>
                <w:sz w:val="20"/>
                <w:szCs w:val="20"/>
              </w:rPr>
            </w:pPr>
            <w:ins w:id="593" w:author="WPS_1761633435" w:date="2025-12-23T21:53:00Z">
              <w:r>
                <w:rPr>
                  <w:rFonts w:ascii="Microsoft YaHei" w:eastAsia="Microsoft YaHei" w:hAnsi="Microsoft YaHei" w:cs="Times New Roman"/>
                  <w:color w:val="000000"/>
                  <w:kern w:val="0"/>
                  <w:sz w:val="20"/>
                  <w:szCs w:val="20"/>
                </w:rPr>
                <w:t>注册资本</w:t>
              </w:r>
            </w:ins>
            <w:del w:id="594" w:author="WPS_1761633435" w:date="2025-12-23T21:53:00Z">
              <w:r>
                <w:rPr>
                  <w:rFonts w:ascii="Microsoft YaHei" w:eastAsia="Microsoft YaHei" w:hAnsi="Microsoft YaHei" w:cs="Times New Roman"/>
                  <w:color w:val="000000"/>
                  <w:kern w:val="0"/>
                  <w:sz w:val="20"/>
                  <w:szCs w:val="20"/>
                </w:rPr>
                <w:delText>注册资本</w:delText>
              </w:r>
            </w:del>
          </w:p>
        </w:tc>
        <w:tc>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595" w:author="WPS_1761633435" w:date="2025-12-23T22:05:00Z">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056CEB20"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ins w:id="596" w:author="WPS_1761633435" w:date="2025-12-23T21:53:00Z">
              <w:r>
                <w:rPr>
                  <w:rFonts w:ascii="Microsoft YaHei" w:eastAsia="Microsoft YaHei" w:hAnsi="Microsoft YaHei" w:cs="Times New Roman"/>
                  <w:color w:val="000000"/>
                  <w:kern w:val="0"/>
                  <w:sz w:val="20"/>
                  <w:szCs w:val="20"/>
                </w:rPr>
                <w:t>无</w:t>
              </w:r>
            </w:ins>
            <w:del w:id="597" w:author="WPS_1761633435" w:date="2025-12-23T21:53:00Z">
              <w:r>
                <w:rPr>
                  <w:rFonts w:ascii="Microsoft YaHei" w:eastAsia="Microsoft YaHei" w:hAnsi="Microsoft YaHei" w:cs="Times New Roman"/>
                  <w:color w:val="000000"/>
                  <w:kern w:val="0"/>
                  <w:sz w:val="20"/>
                  <w:szCs w:val="20"/>
                </w:rPr>
                <w:delText>无</w:delText>
              </w:r>
            </w:del>
          </w:p>
        </w:tc>
        <w:tc>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598" w:author="WPS_1761633435" w:date="2025-12-23T22:05:00Z">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15E334C6"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ins w:id="599" w:author="WPS_1761633435" w:date="2025-12-23T21:53:00Z">
              <w:r>
                <w:rPr>
                  <w:rFonts w:ascii="Microsoft YaHei" w:eastAsia="Microsoft YaHei" w:hAnsi="Microsoft YaHei" w:cs="Times New Roman"/>
                  <w:color w:val="000000"/>
                  <w:kern w:val="0"/>
                  <w:sz w:val="20"/>
                  <w:szCs w:val="20"/>
                </w:rPr>
                <w:t>N</w:t>
              </w:r>
            </w:ins>
            <w:del w:id="600" w:author="WPS_1761633435" w:date="2025-12-23T21:53:00Z">
              <w:r>
                <w:rPr>
                  <w:rFonts w:ascii="Microsoft YaHei" w:eastAsia="Microsoft YaHei" w:hAnsi="Microsoft YaHei" w:cs="Times New Roman"/>
                  <w:color w:val="000000"/>
                  <w:kern w:val="0"/>
                  <w:sz w:val="20"/>
                  <w:szCs w:val="20"/>
                </w:rPr>
                <w:delText>N</w:delText>
              </w:r>
            </w:del>
          </w:p>
        </w:tc>
        <w:tc>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01" w:author="WPS_1761633435" w:date="2025-12-23T22:05:00Z">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266C2D38" w14:textId="77777777" w:rsidR="00CF6F30" w:rsidRDefault="00F0093C">
            <w:pPr>
              <w:textAlignment w:val="center"/>
              <w:rPr>
                <w:rFonts w:ascii="Microsoft YaHei" w:eastAsia="Microsoft YaHei" w:hAnsi="Microsoft YaHei" w:cs="Times New Roman" w:hint="eastAsia"/>
                <w:color w:val="000000"/>
                <w:kern w:val="0"/>
                <w:sz w:val="20"/>
                <w:szCs w:val="20"/>
              </w:rPr>
            </w:pPr>
            <w:ins w:id="602" w:author="WPS_1761633435" w:date="2025-12-23T21:53:00Z">
              <w:r>
                <w:rPr>
                  <w:rFonts w:ascii="Microsoft YaHei" w:eastAsia="Microsoft YaHei" w:hAnsi="Microsoft YaHei" w:cs="Times New Roman"/>
                  <w:color w:val="000000"/>
                  <w:kern w:val="0"/>
                  <w:sz w:val="20"/>
                  <w:szCs w:val="20"/>
                </w:rPr>
                <w:t>数字控件</w:t>
              </w:r>
            </w:ins>
            <w:del w:id="603" w:author="WPS_1761633435" w:date="2025-12-23T21:53:00Z">
              <w:r>
                <w:rPr>
                  <w:rFonts w:ascii="Microsoft YaHei" w:eastAsia="Microsoft YaHei" w:hAnsi="Microsoft YaHei" w:cs="Times New Roman"/>
                  <w:color w:val="000000"/>
                  <w:kern w:val="0"/>
                  <w:sz w:val="20"/>
                  <w:szCs w:val="20"/>
                </w:rPr>
                <w:delText>数字控件</w:delText>
              </w:r>
            </w:del>
          </w:p>
        </w:tc>
        <w:tc>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04" w:author="WPS_1761633435" w:date="2025-12-23T22:05:00Z">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20B3391E" w14:textId="77777777" w:rsidR="00CF6F30" w:rsidRDefault="00F0093C">
            <w:pPr>
              <w:textAlignment w:val="center"/>
              <w:rPr>
                <w:rFonts w:ascii="Microsoft YaHei" w:eastAsia="Microsoft YaHei" w:hAnsi="Microsoft YaHei" w:cs="Times New Roman" w:hint="eastAsia"/>
                <w:color w:val="000000"/>
                <w:kern w:val="0"/>
                <w:sz w:val="20"/>
                <w:szCs w:val="20"/>
              </w:rPr>
            </w:pPr>
            <w:ins w:id="605" w:author="WPS_1761633435" w:date="2025-12-23T21:53:00Z">
              <w:r>
                <w:rPr>
                  <w:rFonts w:ascii="Microsoft YaHei" w:eastAsia="Microsoft YaHei" w:hAnsi="Microsoft YaHei" w:cs="Times New Roman" w:hint="eastAsia"/>
                  <w:color w:val="000000"/>
                  <w:kern w:val="0"/>
                  <w:sz w:val="20"/>
                  <w:szCs w:val="20"/>
                </w:rPr>
                <w:t>系统自动带出</w:t>
              </w:r>
            </w:ins>
            <w:del w:id="606" w:author="WPS_1761633435" w:date="2025-12-23T21:53:00Z">
              <w:r>
                <w:rPr>
                  <w:rFonts w:ascii="Microsoft YaHei" w:eastAsia="Microsoft YaHei" w:hAnsi="Microsoft YaHei" w:cs="Times New Roman" w:hint="eastAsia"/>
                  <w:color w:val="000000"/>
                  <w:kern w:val="0"/>
                  <w:sz w:val="20"/>
                  <w:szCs w:val="20"/>
                </w:rPr>
                <w:delText>系统自动带出</w:delText>
              </w:r>
            </w:del>
          </w:p>
        </w:tc>
        <w:tc>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07" w:author="WPS_1761633435" w:date="2025-12-23T22:05:00Z">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6BCE9B6E" w14:textId="77777777" w:rsidR="00CF6F30" w:rsidRDefault="00F0093C">
            <w:pPr>
              <w:textAlignment w:val="center"/>
              <w:rPr>
                <w:rFonts w:ascii="Microsoft YaHei" w:eastAsia="Microsoft YaHei" w:hAnsi="Microsoft YaHei" w:cs="Times New Roman" w:hint="eastAsia"/>
                <w:color w:val="000000"/>
                <w:kern w:val="0"/>
                <w:sz w:val="20"/>
                <w:szCs w:val="20"/>
              </w:rPr>
            </w:pPr>
            <w:ins w:id="608" w:author="WPS_1761633435" w:date="2025-12-23T21:53:00Z">
              <w:r>
                <w:rPr>
                  <w:rFonts w:ascii="Microsoft YaHei" w:eastAsia="Microsoft YaHei" w:hAnsi="Microsoft YaHei" w:cs="Times New Roman"/>
                  <w:color w:val="000000"/>
                  <w:kern w:val="0"/>
                  <w:sz w:val="20"/>
                  <w:szCs w:val="20"/>
                </w:rPr>
                <w:t>自动带出接口返回的注册资本，可编辑</w:t>
              </w:r>
            </w:ins>
            <w:del w:id="609" w:author="WPS_1761633435" w:date="2025-12-23T21:53:00Z">
              <w:r>
                <w:rPr>
                  <w:rFonts w:ascii="Microsoft YaHei" w:eastAsia="Microsoft YaHei" w:hAnsi="Microsoft YaHei" w:cs="Times New Roman"/>
                  <w:color w:val="000000"/>
                  <w:kern w:val="0"/>
                  <w:sz w:val="20"/>
                  <w:szCs w:val="20"/>
                </w:rPr>
                <w:delText>自动带出接口返回的注册资本，可编辑</w:delText>
              </w:r>
            </w:del>
          </w:p>
        </w:tc>
        <w:tc>
          <w:tcPr>
            <w:tcW w:w="1049" w:type="dxa"/>
            <w:tcBorders>
              <w:top w:val="single" w:sz="4" w:space="0" w:color="000000"/>
              <w:left w:val="single" w:sz="4" w:space="0" w:color="000000"/>
              <w:bottom w:val="single" w:sz="4" w:space="0" w:color="000000"/>
              <w:right w:val="single" w:sz="4" w:space="0" w:color="000000"/>
            </w:tcBorders>
            <w:vAlign w:val="center"/>
            <w:tcPrChange w:id="610"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22ADA1B6"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611"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1996BADF" w14:textId="77777777" w:rsidR="00CF6F30" w:rsidRDefault="00CF6F30">
            <w:pPr>
              <w:rPr>
                <w:rFonts w:ascii="Microsoft YaHei" w:eastAsia="Microsoft YaHei" w:hAnsi="Microsoft YaHei" w:cs="Times New Roman" w:hint="eastAsia"/>
                <w:color w:val="000000"/>
                <w:kern w:val="0"/>
                <w:sz w:val="20"/>
                <w:szCs w:val="20"/>
              </w:rPr>
            </w:pPr>
          </w:p>
        </w:tc>
        <w:tc>
          <w:tcPr>
            <w:tcW w:w="694" w:type="dxa"/>
            <w:tcBorders>
              <w:top w:val="single" w:sz="4" w:space="0" w:color="000000"/>
              <w:left w:val="single" w:sz="4" w:space="0" w:color="000000"/>
              <w:bottom w:val="single" w:sz="4" w:space="0" w:color="000000"/>
              <w:right w:val="single" w:sz="4" w:space="0" w:color="000000"/>
            </w:tcBorders>
            <w:noWrap/>
            <w:vAlign w:val="center"/>
            <w:tcPrChange w:id="612"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45C45605" w14:textId="77777777" w:rsidR="00CF6F30" w:rsidRDefault="00CF6F30">
            <w:pPr>
              <w:rPr>
                <w:rFonts w:ascii="Microsoft YaHei" w:eastAsia="Microsoft YaHei" w:hAnsi="Microsoft YaHei" w:cs="Times New Roman" w:hint="eastAsia"/>
                <w:color w:val="000000"/>
                <w:kern w:val="0"/>
                <w:sz w:val="20"/>
                <w:szCs w:val="20"/>
              </w:rPr>
            </w:pPr>
          </w:p>
        </w:tc>
      </w:tr>
      <w:tr w:rsidR="00CF6F30" w14:paraId="14F7231B" w14:textId="77777777" w:rsidTr="00CF6F30">
        <w:trPr>
          <w:trHeight w:val="240"/>
          <w:trPrChange w:id="613"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614"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08E72FD6"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15" w:author="WPS_1761633435" w:date="2025-12-23T22:05:00Z">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41218669" w14:textId="77777777" w:rsidR="00CF6F30" w:rsidRDefault="00F0093C">
            <w:pPr>
              <w:textAlignment w:val="center"/>
              <w:rPr>
                <w:rFonts w:ascii="Microsoft YaHei" w:eastAsia="Microsoft YaHei" w:hAnsi="Microsoft YaHei" w:cs="Times New Roman" w:hint="eastAsia"/>
                <w:color w:val="000000"/>
                <w:kern w:val="0"/>
                <w:sz w:val="20"/>
                <w:szCs w:val="20"/>
              </w:rPr>
            </w:pPr>
            <w:ins w:id="616" w:author="WPS_1761633435" w:date="2025-12-23T21:53:00Z">
              <w:r>
                <w:rPr>
                  <w:rFonts w:ascii="Microsoft YaHei" w:eastAsia="Microsoft YaHei" w:hAnsi="Microsoft YaHei" w:cs="Times New Roman"/>
                  <w:color w:val="000000"/>
                  <w:kern w:val="0"/>
                  <w:sz w:val="20"/>
                  <w:szCs w:val="20"/>
                </w:rPr>
                <w:t>行业</w:t>
              </w:r>
            </w:ins>
            <w:del w:id="617" w:author="WPS_1761633435" w:date="2025-12-23T21:53:00Z">
              <w:r>
                <w:rPr>
                  <w:rFonts w:ascii="Microsoft YaHei" w:eastAsia="Microsoft YaHei" w:hAnsi="Microsoft YaHei" w:cs="Times New Roman"/>
                  <w:color w:val="000000"/>
                  <w:kern w:val="0"/>
                  <w:sz w:val="20"/>
                  <w:szCs w:val="20"/>
                </w:rPr>
                <w:delText>行业</w:delText>
              </w:r>
            </w:del>
          </w:p>
        </w:tc>
        <w:tc>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18" w:author="WPS_1761633435" w:date="2025-12-23T22:05:00Z">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7EE4873E"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ins w:id="619" w:author="WPS_1761633435" w:date="2025-12-23T21:53:00Z">
              <w:r>
                <w:rPr>
                  <w:rFonts w:ascii="Microsoft YaHei" w:eastAsia="Microsoft YaHei" w:hAnsi="Microsoft YaHei" w:cs="Times New Roman"/>
                  <w:color w:val="000000"/>
                  <w:kern w:val="0"/>
                  <w:sz w:val="20"/>
                  <w:szCs w:val="20"/>
                </w:rPr>
                <w:t>无</w:t>
              </w:r>
            </w:ins>
            <w:del w:id="620" w:author="WPS_1761633435" w:date="2025-12-23T21:53:00Z">
              <w:r>
                <w:rPr>
                  <w:rFonts w:ascii="Microsoft YaHei" w:eastAsia="Microsoft YaHei" w:hAnsi="Microsoft YaHei" w:cs="Times New Roman"/>
                  <w:color w:val="000000"/>
                  <w:kern w:val="0"/>
                  <w:sz w:val="20"/>
                  <w:szCs w:val="20"/>
                </w:rPr>
                <w:delText>无</w:delText>
              </w:r>
            </w:del>
          </w:p>
        </w:tc>
        <w:tc>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21" w:author="WPS_1761633435" w:date="2025-12-23T22:05:00Z">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1D98018E"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ins w:id="622" w:author="WPS_1761633435" w:date="2025-12-23T21:53:00Z">
              <w:r>
                <w:rPr>
                  <w:rFonts w:ascii="Microsoft YaHei" w:eastAsia="Microsoft YaHei" w:hAnsi="Microsoft YaHei" w:cs="Times New Roman"/>
                  <w:color w:val="000000"/>
                  <w:kern w:val="0"/>
                  <w:sz w:val="20"/>
                  <w:szCs w:val="20"/>
                </w:rPr>
                <w:t>N</w:t>
              </w:r>
            </w:ins>
            <w:del w:id="623" w:author="WPS_1761633435" w:date="2025-12-23T21:53:00Z">
              <w:r>
                <w:rPr>
                  <w:rFonts w:ascii="Microsoft YaHei" w:eastAsia="Microsoft YaHei" w:hAnsi="Microsoft YaHei" w:cs="Times New Roman"/>
                  <w:color w:val="000000"/>
                  <w:kern w:val="0"/>
                  <w:sz w:val="20"/>
                  <w:szCs w:val="20"/>
                </w:rPr>
                <w:delText>N</w:delText>
              </w:r>
            </w:del>
          </w:p>
        </w:tc>
        <w:tc>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24" w:author="WPS_1761633435" w:date="2025-12-23T22:05:00Z">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2BB67E4E" w14:textId="77777777" w:rsidR="00CF6F30" w:rsidRDefault="00F0093C">
            <w:pPr>
              <w:textAlignment w:val="center"/>
              <w:rPr>
                <w:rFonts w:ascii="Microsoft YaHei" w:eastAsia="Microsoft YaHei" w:hAnsi="Microsoft YaHei" w:cs="Times New Roman" w:hint="eastAsia"/>
                <w:color w:val="000000"/>
                <w:kern w:val="0"/>
                <w:sz w:val="20"/>
                <w:szCs w:val="20"/>
              </w:rPr>
            </w:pPr>
            <w:ins w:id="625" w:author="WPS_1761633435" w:date="2025-12-23T21:53:00Z">
              <w:r>
                <w:rPr>
                  <w:rFonts w:ascii="Microsoft YaHei" w:eastAsia="Microsoft YaHei" w:hAnsi="Microsoft YaHei" w:cs="Times New Roman"/>
                  <w:color w:val="000000"/>
                  <w:kern w:val="0"/>
                  <w:sz w:val="20"/>
                  <w:szCs w:val="20"/>
                </w:rPr>
                <w:t>文本录入</w:t>
              </w:r>
            </w:ins>
            <w:del w:id="626" w:author="WPS_1761633435" w:date="2025-12-23T21:53:00Z">
              <w:r>
                <w:rPr>
                  <w:rFonts w:ascii="Microsoft YaHei" w:eastAsia="Microsoft YaHei" w:hAnsi="Microsoft YaHei" w:cs="Times New Roman"/>
                  <w:color w:val="000000"/>
                  <w:kern w:val="0"/>
                  <w:sz w:val="20"/>
                  <w:szCs w:val="20"/>
                </w:rPr>
                <w:delText>文本录入</w:delText>
              </w:r>
            </w:del>
          </w:p>
        </w:tc>
        <w:tc>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27" w:author="WPS_1761633435" w:date="2025-12-23T22:05:00Z">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5558655D" w14:textId="77777777" w:rsidR="00CF6F30" w:rsidRDefault="00F0093C">
            <w:pPr>
              <w:textAlignment w:val="center"/>
              <w:rPr>
                <w:rFonts w:ascii="Microsoft YaHei" w:eastAsia="Microsoft YaHei" w:hAnsi="Microsoft YaHei" w:cs="Times New Roman" w:hint="eastAsia"/>
                <w:color w:val="000000"/>
                <w:kern w:val="0"/>
                <w:sz w:val="20"/>
                <w:szCs w:val="20"/>
              </w:rPr>
            </w:pPr>
            <w:ins w:id="628" w:author="WPS_1761633435" w:date="2025-12-23T21:53:00Z">
              <w:r>
                <w:rPr>
                  <w:rFonts w:ascii="Microsoft YaHei" w:eastAsia="Microsoft YaHei" w:hAnsi="Microsoft YaHei" w:cs="Times New Roman" w:hint="eastAsia"/>
                  <w:color w:val="000000"/>
                  <w:kern w:val="0"/>
                  <w:sz w:val="20"/>
                  <w:szCs w:val="20"/>
                </w:rPr>
                <w:t>系统自动带出</w:t>
              </w:r>
            </w:ins>
            <w:del w:id="629" w:author="WPS_1761633435" w:date="2025-12-23T21:53:00Z">
              <w:r>
                <w:rPr>
                  <w:rFonts w:ascii="Microsoft YaHei" w:eastAsia="Microsoft YaHei" w:hAnsi="Microsoft YaHei" w:cs="Times New Roman" w:hint="eastAsia"/>
                  <w:color w:val="000000"/>
                  <w:kern w:val="0"/>
                  <w:sz w:val="20"/>
                  <w:szCs w:val="20"/>
                </w:rPr>
                <w:delText>系统自动带出</w:delText>
              </w:r>
            </w:del>
          </w:p>
        </w:tc>
        <w:tc>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30" w:author="WPS_1761633435" w:date="2025-12-23T22:05:00Z">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4CE40961" w14:textId="77777777" w:rsidR="00CF6F30" w:rsidRDefault="00F0093C">
            <w:pPr>
              <w:textAlignment w:val="center"/>
              <w:rPr>
                <w:rFonts w:ascii="Microsoft YaHei" w:eastAsia="Microsoft YaHei" w:hAnsi="Microsoft YaHei" w:cs="Times New Roman" w:hint="eastAsia"/>
                <w:color w:val="000000"/>
                <w:kern w:val="0"/>
                <w:sz w:val="20"/>
                <w:szCs w:val="20"/>
              </w:rPr>
            </w:pPr>
            <w:ins w:id="631" w:author="WPS_1761633435" w:date="2025-12-23T21:53:00Z">
              <w:r>
                <w:rPr>
                  <w:rFonts w:ascii="Microsoft YaHei" w:eastAsia="Microsoft YaHei" w:hAnsi="Microsoft YaHei" w:cs="Times New Roman"/>
                  <w:color w:val="000000"/>
                  <w:kern w:val="0"/>
                  <w:sz w:val="20"/>
                  <w:szCs w:val="20"/>
                </w:rPr>
                <w:t>自动带出接口返回的行业，可编辑</w:t>
              </w:r>
            </w:ins>
            <w:del w:id="632" w:author="WPS_1761633435" w:date="2025-12-23T21:53:00Z">
              <w:r>
                <w:rPr>
                  <w:rFonts w:ascii="Microsoft YaHei" w:eastAsia="Microsoft YaHei" w:hAnsi="Microsoft YaHei" w:cs="Times New Roman"/>
                  <w:color w:val="000000"/>
                  <w:kern w:val="0"/>
                  <w:sz w:val="20"/>
                  <w:szCs w:val="20"/>
                </w:rPr>
                <w:delText>自动带出接口返回的行业，可编辑</w:delText>
              </w:r>
            </w:del>
          </w:p>
        </w:tc>
        <w:tc>
          <w:tcPr>
            <w:tcW w:w="1049" w:type="dxa"/>
            <w:tcBorders>
              <w:top w:val="single" w:sz="4" w:space="0" w:color="000000"/>
              <w:left w:val="single" w:sz="4" w:space="0" w:color="000000"/>
              <w:bottom w:val="single" w:sz="4" w:space="0" w:color="000000"/>
              <w:right w:val="single" w:sz="4" w:space="0" w:color="000000"/>
            </w:tcBorders>
            <w:vAlign w:val="center"/>
            <w:tcPrChange w:id="633"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1B1C1D6D"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634"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0DB804EB" w14:textId="77777777" w:rsidR="00CF6F30" w:rsidRDefault="00CF6F30">
            <w:pPr>
              <w:rPr>
                <w:rFonts w:ascii="Microsoft YaHei" w:eastAsia="Microsoft YaHei" w:hAnsi="Microsoft YaHei" w:cs="Times New Roman" w:hint="eastAsia"/>
                <w:color w:val="000000"/>
                <w:kern w:val="0"/>
                <w:sz w:val="20"/>
                <w:szCs w:val="20"/>
              </w:rPr>
            </w:pPr>
          </w:p>
        </w:tc>
        <w:tc>
          <w:tcPr>
            <w:tcW w:w="694" w:type="dxa"/>
            <w:tcBorders>
              <w:top w:val="single" w:sz="4" w:space="0" w:color="000000"/>
              <w:left w:val="single" w:sz="4" w:space="0" w:color="000000"/>
              <w:bottom w:val="single" w:sz="4" w:space="0" w:color="000000"/>
              <w:right w:val="single" w:sz="4" w:space="0" w:color="000000"/>
            </w:tcBorders>
            <w:noWrap/>
            <w:vAlign w:val="center"/>
            <w:tcPrChange w:id="635"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4F98CAEA" w14:textId="77777777" w:rsidR="00CF6F30" w:rsidRDefault="00CF6F30">
            <w:pPr>
              <w:rPr>
                <w:rFonts w:ascii="Microsoft YaHei" w:eastAsia="Microsoft YaHei" w:hAnsi="Microsoft YaHei" w:cs="Times New Roman" w:hint="eastAsia"/>
                <w:color w:val="000000"/>
                <w:kern w:val="0"/>
                <w:sz w:val="20"/>
                <w:szCs w:val="20"/>
              </w:rPr>
            </w:pPr>
          </w:p>
        </w:tc>
      </w:tr>
      <w:tr w:rsidR="00CF6F30" w14:paraId="72E67EEC" w14:textId="77777777" w:rsidTr="00CF6F30">
        <w:trPr>
          <w:trHeight w:val="340"/>
          <w:trPrChange w:id="636" w:author="WPS_1761633435" w:date="2025-12-23T22:05:00Z">
            <w:trPr>
              <w:gridAfter w:val="0"/>
              <w:trHeight w:val="3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637"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0CB98C54"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38" w:author="WPS_1761633435" w:date="2025-12-23T22:05:00Z">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6E2DABAF"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法定代表人</w:t>
            </w:r>
          </w:p>
        </w:tc>
        <w:tc>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39" w:author="WPS_1761633435" w:date="2025-12-23T22:05:00Z">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354320EB"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40" w:author="WPS_1761633435" w:date="2025-12-23T22:05:00Z">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4C8E023F"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41" w:author="WPS_1761633435" w:date="2025-12-23T22:05:00Z">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3EF4DF9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42" w:author="WPS_1761633435" w:date="2025-12-23T22:05:00Z">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78AEB69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系统自动带出</w:t>
            </w:r>
          </w:p>
        </w:tc>
        <w:tc>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43" w:author="WPS_1761633435" w:date="2025-12-23T22:05:00Z">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37B4E0C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自动带出接口返回的法定代表人，可编辑</w:t>
            </w:r>
          </w:p>
        </w:tc>
        <w:tc>
          <w:tcPr>
            <w:tcW w:w="1049" w:type="dxa"/>
            <w:tcBorders>
              <w:top w:val="single" w:sz="4" w:space="0" w:color="000000"/>
              <w:left w:val="single" w:sz="4" w:space="0" w:color="000000"/>
              <w:bottom w:val="single" w:sz="4" w:space="0" w:color="000000"/>
              <w:right w:val="single" w:sz="4" w:space="0" w:color="000000"/>
            </w:tcBorders>
            <w:vAlign w:val="center"/>
            <w:tcPrChange w:id="644"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43BDC9FF"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645"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70A214C7"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646"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5B1449F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0BFC1D49" w14:textId="77777777" w:rsidTr="00CF6F30">
        <w:trPr>
          <w:trHeight w:val="750"/>
          <w:trPrChange w:id="647" w:author="WPS_1761633435" w:date="2025-12-23T22:05:00Z">
            <w:trPr>
              <w:gridAfter w:val="0"/>
              <w:trHeight w:val="75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648"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4267EC4C"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49" w:author="WPS_1761633435" w:date="2025-12-23T22:05:00Z">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4007459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公司办公地址</w:t>
            </w:r>
            <w:r>
              <w:rPr>
                <w:rFonts w:ascii="Microsoft YaHei" w:eastAsia="Microsoft YaHei" w:hAnsi="Microsoft YaHei" w:cs="Times New Roman"/>
                <w:color w:val="000000"/>
                <w:kern w:val="0"/>
                <w:sz w:val="20"/>
                <w:szCs w:val="20"/>
              </w:rPr>
              <w:br/>
              <w:t>（原来是联系地址，客户改名字了）</w:t>
            </w:r>
          </w:p>
        </w:tc>
        <w:tc>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50" w:author="WPS_1761633435" w:date="2025-12-23T22:05:00Z">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3A1104D0"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51" w:author="WPS_1761633435" w:date="2025-12-23T22:05:00Z">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2A9AFB13"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52" w:author="WPS_1761633435" w:date="2025-12-23T22:05:00Z">
              <w:tcPr>
                <w:tcW w:w="59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25A8366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53" w:author="WPS_1761633435" w:date="2025-12-23T22:05:00Z">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6577455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654" w:author="WPS_1761633435" w:date="2025-12-23T22:05:00Z">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7BD95988"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655"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527511E8"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656"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2B49133F"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657"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359E866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w:t>
            </w:r>
          </w:p>
        </w:tc>
      </w:tr>
      <w:tr w:rsidR="00CF6F30" w14:paraId="635006C2" w14:textId="77777777" w:rsidTr="00CF6F30">
        <w:trPr>
          <w:trHeight w:val="340"/>
          <w:trPrChange w:id="658" w:author="WPS_1761633435" w:date="2025-12-23T22:05:00Z">
            <w:trPr>
              <w:gridAfter w:val="0"/>
              <w:trHeight w:val="3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659"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451116E9"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660"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053C68A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备注</w:t>
            </w:r>
          </w:p>
        </w:tc>
        <w:tc>
          <w:tcPr>
            <w:tcW w:w="750" w:type="dxa"/>
            <w:tcBorders>
              <w:top w:val="single" w:sz="4" w:space="0" w:color="000000"/>
              <w:left w:val="single" w:sz="4" w:space="0" w:color="000000"/>
              <w:bottom w:val="single" w:sz="4" w:space="0" w:color="000000"/>
              <w:right w:val="single" w:sz="4" w:space="0" w:color="000000"/>
            </w:tcBorders>
            <w:vAlign w:val="center"/>
            <w:tcPrChange w:id="661"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3E329EC3"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662"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0917C1AA"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N</w:t>
            </w:r>
          </w:p>
        </w:tc>
        <w:tc>
          <w:tcPr>
            <w:tcW w:w="590" w:type="dxa"/>
            <w:tcBorders>
              <w:top w:val="single" w:sz="4" w:space="0" w:color="000000"/>
              <w:left w:val="single" w:sz="4" w:space="0" w:color="000000"/>
              <w:bottom w:val="single" w:sz="4" w:space="0" w:color="000000"/>
              <w:right w:val="single" w:sz="4" w:space="0" w:color="000000"/>
            </w:tcBorders>
            <w:vAlign w:val="center"/>
            <w:tcPrChange w:id="663"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36A3AD6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vAlign w:val="center"/>
            <w:tcPrChange w:id="664"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46D92B5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665"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77BFC45C"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666"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128DCC6E"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667"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1FE39BC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668"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21437F5E"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w:t>
            </w:r>
          </w:p>
        </w:tc>
      </w:tr>
      <w:tr w:rsidR="00CF6F30" w14:paraId="3BC9A797" w14:textId="77777777" w:rsidTr="00CF6F30">
        <w:trPr>
          <w:trHeight w:val="2090"/>
          <w:trPrChange w:id="669" w:author="WPS_1761633435" w:date="2025-12-23T22:05:00Z">
            <w:trPr>
              <w:gridAfter w:val="0"/>
              <w:trHeight w:val="209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670"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289AA4FA"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671"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5BD83B1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信用报告获取</w:t>
            </w:r>
          </w:p>
        </w:tc>
        <w:tc>
          <w:tcPr>
            <w:tcW w:w="750" w:type="dxa"/>
            <w:tcBorders>
              <w:top w:val="single" w:sz="4" w:space="0" w:color="000000"/>
              <w:left w:val="single" w:sz="4" w:space="0" w:color="000000"/>
              <w:bottom w:val="single" w:sz="4" w:space="0" w:color="000000"/>
              <w:right w:val="single" w:sz="4" w:space="0" w:color="000000"/>
            </w:tcBorders>
            <w:vAlign w:val="center"/>
            <w:tcPrChange w:id="672"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3094743C"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673"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7E3DBE15"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674"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490D7C4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按钮</w:t>
            </w:r>
          </w:p>
        </w:tc>
        <w:tc>
          <w:tcPr>
            <w:tcW w:w="560" w:type="dxa"/>
            <w:tcBorders>
              <w:top w:val="single" w:sz="4" w:space="0" w:color="000000"/>
              <w:left w:val="single" w:sz="4" w:space="0" w:color="000000"/>
              <w:bottom w:val="single" w:sz="4" w:space="0" w:color="000000"/>
              <w:right w:val="single" w:sz="4" w:space="0" w:color="000000"/>
            </w:tcBorders>
            <w:vAlign w:val="center"/>
            <w:tcPrChange w:id="675"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1367D57F"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676"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236DCE7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点击按钮，获取最新的信用报告链接</w:t>
            </w:r>
          </w:p>
        </w:tc>
        <w:tc>
          <w:tcPr>
            <w:tcW w:w="1049" w:type="dxa"/>
            <w:tcBorders>
              <w:top w:val="single" w:sz="4" w:space="0" w:color="000000"/>
              <w:left w:val="single" w:sz="4" w:space="0" w:color="000000"/>
              <w:bottom w:val="single" w:sz="4" w:space="0" w:color="000000"/>
              <w:right w:val="single" w:sz="4" w:space="0" w:color="000000"/>
            </w:tcBorders>
            <w:vAlign w:val="center"/>
            <w:tcPrChange w:id="677"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040D23A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申请人点击，下载pdf下来。审批人查看时不更新报告；</w:t>
            </w:r>
            <w:r>
              <w:rPr>
                <w:rFonts w:ascii="Microsoft YaHei" w:eastAsia="Microsoft YaHei" w:hAnsi="Microsoft YaHei" w:cs="Times New Roman"/>
                <w:color w:val="000000"/>
                <w:kern w:val="0"/>
                <w:sz w:val="20"/>
                <w:szCs w:val="20"/>
              </w:rPr>
              <w:br/>
              <w:t>供应商审批通过，申请人变更供应</w:t>
            </w:r>
            <w:r>
              <w:rPr>
                <w:rFonts w:ascii="Microsoft YaHei" w:eastAsia="Microsoft YaHei" w:hAnsi="Microsoft YaHei" w:cs="Times New Roman"/>
                <w:color w:val="000000"/>
                <w:kern w:val="0"/>
                <w:sz w:val="20"/>
                <w:szCs w:val="20"/>
              </w:rPr>
              <w:lastRenderedPageBreak/>
              <w:t>商信息，不更新报告；</w:t>
            </w:r>
            <w:r>
              <w:rPr>
                <w:rFonts w:ascii="Microsoft YaHei" w:eastAsia="Microsoft YaHei" w:hAnsi="Microsoft YaHei" w:cs="Times New Roman"/>
                <w:color w:val="000000"/>
                <w:kern w:val="0"/>
                <w:sz w:val="20"/>
                <w:szCs w:val="20"/>
              </w:rPr>
              <w:br/>
              <w:t>需要定级的</w:t>
            </w:r>
            <w:proofErr w:type="gramStart"/>
            <w:r>
              <w:rPr>
                <w:rFonts w:ascii="Microsoft YaHei" w:eastAsia="Microsoft YaHei" w:hAnsi="Microsoft YaHei" w:cs="Times New Roman"/>
                <w:color w:val="000000"/>
                <w:kern w:val="0"/>
                <w:sz w:val="20"/>
                <w:szCs w:val="20"/>
              </w:rPr>
              <w:t>供应商过了</w:t>
            </w:r>
            <w:proofErr w:type="gramEnd"/>
            <w:r>
              <w:rPr>
                <w:rFonts w:ascii="Microsoft YaHei" w:eastAsia="Microsoft YaHei" w:hAnsi="Microsoft YaHei" w:cs="Times New Roman"/>
                <w:color w:val="000000"/>
                <w:kern w:val="0"/>
                <w:sz w:val="20"/>
                <w:szCs w:val="20"/>
              </w:rPr>
              <w:t>有效期，失效后，需要重新定级，此时重新去更新报告。</w:t>
            </w:r>
            <w:r>
              <w:rPr>
                <w:rFonts w:ascii="Microsoft YaHei" w:eastAsia="Microsoft YaHei" w:hAnsi="Microsoft YaHei" w:cs="Times New Roman"/>
                <w:color w:val="000000"/>
                <w:kern w:val="0"/>
                <w:sz w:val="20"/>
                <w:szCs w:val="20"/>
              </w:rPr>
              <w:br/>
              <w:t>无需定级的供应商，默认审批通过3年后信用报告失效，需要重新获取。</w:t>
            </w:r>
          </w:p>
        </w:tc>
        <w:tc>
          <w:tcPr>
            <w:tcW w:w="650" w:type="dxa"/>
            <w:tcBorders>
              <w:top w:val="single" w:sz="4" w:space="0" w:color="000000"/>
              <w:left w:val="single" w:sz="4" w:space="0" w:color="000000"/>
              <w:bottom w:val="single" w:sz="4" w:space="0" w:color="000000"/>
              <w:right w:val="single" w:sz="4" w:space="0" w:color="000000"/>
            </w:tcBorders>
            <w:noWrap/>
            <w:vAlign w:val="center"/>
            <w:tcPrChange w:id="678"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6AAC257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lastRenderedPageBreak/>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679"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759980B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070A648B" w14:textId="77777777" w:rsidTr="00CF6F30">
        <w:trPr>
          <w:trHeight w:val="240"/>
          <w:trPrChange w:id="680" w:author="WPS_1761633435" w:date="2025-12-23T22:05:00Z">
            <w:trPr>
              <w:gridAfter w:val="0"/>
              <w:trHeight w:val="240"/>
            </w:trPr>
          </w:trPrChange>
        </w:trPr>
        <w:tc>
          <w:tcPr>
            <w:tcW w:w="510" w:type="dxa"/>
            <w:vMerge w:val="restart"/>
            <w:tcBorders>
              <w:top w:val="single" w:sz="4" w:space="0" w:color="000000"/>
              <w:left w:val="single" w:sz="4" w:space="0" w:color="000000"/>
              <w:bottom w:val="single" w:sz="4" w:space="0" w:color="000000"/>
              <w:right w:val="single" w:sz="4" w:space="0" w:color="000000"/>
            </w:tcBorders>
            <w:vAlign w:val="center"/>
            <w:tcPrChange w:id="681" w:author="WPS_1761633435" w:date="2025-12-23T22:05:00Z">
              <w:tcPr>
                <w:tcW w:w="510" w:type="dxa"/>
                <w:vMerge w:val="restart"/>
                <w:tcBorders>
                  <w:top w:val="single" w:sz="4" w:space="0" w:color="000000"/>
                  <w:left w:val="single" w:sz="4" w:space="0" w:color="000000"/>
                  <w:bottom w:val="single" w:sz="4" w:space="0" w:color="000000"/>
                  <w:right w:val="single" w:sz="4" w:space="0" w:color="000000"/>
                </w:tcBorders>
                <w:vAlign w:val="center"/>
              </w:tcPr>
            </w:tcPrChange>
          </w:tcPr>
          <w:p w14:paraId="6514314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联系人信息</w:t>
            </w:r>
          </w:p>
        </w:tc>
        <w:tc>
          <w:tcPr>
            <w:tcW w:w="688" w:type="dxa"/>
            <w:tcBorders>
              <w:top w:val="single" w:sz="4" w:space="0" w:color="000000"/>
              <w:left w:val="single" w:sz="4" w:space="0" w:color="000000"/>
              <w:bottom w:val="single" w:sz="4" w:space="0" w:color="000000"/>
              <w:right w:val="single" w:sz="4" w:space="0" w:color="000000"/>
            </w:tcBorders>
            <w:vAlign w:val="center"/>
            <w:tcPrChange w:id="682"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3CEA973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添加联系人</w:t>
            </w:r>
          </w:p>
        </w:tc>
        <w:tc>
          <w:tcPr>
            <w:tcW w:w="750" w:type="dxa"/>
            <w:tcBorders>
              <w:top w:val="single" w:sz="4" w:space="0" w:color="000000"/>
              <w:left w:val="single" w:sz="4" w:space="0" w:color="000000"/>
              <w:bottom w:val="single" w:sz="4" w:space="0" w:color="000000"/>
              <w:right w:val="single" w:sz="4" w:space="0" w:color="000000"/>
            </w:tcBorders>
            <w:vAlign w:val="center"/>
            <w:tcPrChange w:id="683"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4E678DFF"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684"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3B0493F0"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685"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17EA1B2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按钮</w:t>
            </w:r>
          </w:p>
        </w:tc>
        <w:tc>
          <w:tcPr>
            <w:tcW w:w="560" w:type="dxa"/>
            <w:tcBorders>
              <w:top w:val="single" w:sz="4" w:space="0" w:color="000000"/>
              <w:left w:val="single" w:sz="4" w:space="0" w:color="000000"/>
              <w:bottom w:val="single" w:sz="4" w:space="0" w:color="000000"/>
              <w:right w:val="single" w:sz="4" w:space="0" w:color="000000"/>
            </w:tcBorders>
            <w:vAlign w:val="center"/>
            <w:tcPrChange w:id="686"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47B2533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687"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28037AF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点击增加一行（再点击则删除对应行）；至少需要添加一名联系人</w:t>
            </w:r>
          </w:p>
        </w:tc>
        <w:tc>
          <w:tcPr>
            <w:tcW w:w="1049" w:type="dxa"/>
            <w:tcBorders>
              <w:top w:val="single" w:sz="4" w:space="0" w:color="000000"/>
              <w:left w:val="single" w:sz="4" w:space="0" w:color="000000"/>
              <w:bottom w:val="single" w:sz="4" w:space="0" w:color="000000"/>
              <w:right w:val="single" w:sz="4" w:space="0" w:color="000000"/>
            </w:tcBorders>
            <w:vAlign w:val="center"/>
            <w:tcPrChange w:id="688"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3FE7C27C"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689"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3BF8C86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690"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7D57B09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68039AC5" w14:textId="77777777" w:rsidTr="00CF6F30">
        <w:trPr>
          <w:trHeight w:val="240"/>
          <w:trPrChange w:id="691"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692"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1FD3AE1B"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693"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3DE6AFB7"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默认联系人</w:t>
            </w:r>
          </w:p>
        </w:tc>
        <w:tc>
          <w:tcPr>
            <w:tcW w:w="750" w:type="dxa"/>
            <w:tcBorders>
              <w:top w:val="single" w:sz="4" w:space="0" w:color="000000"/>
              <w:left w:val="single" w:sz="4" w:space="0" w:color="000000"/>
              <w:bottom w:val="single" w:sz="4" w:space="0" w:color="000000"/>
              <w:right w:val="single" w:sz="4" w:space="0" w:color="000000"/>
            </w:tcBorders>
            <w:vAlign w:val="center"/>
            <w:tcPrChange w:id="694"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383A3030"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695"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6C3EF8AC"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N</w:t>
            </w:r>
          </w:p>
        </w:tc>
        <w:tc>
          <w:tcPr>
            <w:tcW w:w="590" w:type="dxa"/>
            <w:tcBorders>
              <w:top w:val="single" w:sz="4" w:space="0" w:color="000000"/>
              <w:left w:val="single" w:sz="4" w:space="0" w:color="000000"/>
              <w:bottom w:val="single" w:sz="4" w:space="0" w:color="000000"/>
              <w:right w:val="single" w:sz="4" w:space="0" w:color="000000"/>
            </w:tcBorders>
            <w:vAlign w:val="center"/>
            <w:tcPrChange w:id="696"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0DE686B3" w14:textId="77777777" w:rsidR="00CF6F30" w:rsidRDefault="00F0093C">
            <w:pPr>
              <w:textAlignment w:val="center"/>
              <w:rPr>
                <w:rFonts w:ascii="Microsoft YaHei" w:eastAsia="Microsoft YaHei" w:hAnsi="Microsoft YaHei" w:cs="Times New Roman" w:hint="eastAsia"/>
                <w:color w:val="000000"/>
                <w:kern w:val="0"/>
                <w:sz w:val="20"/>
                <w:szCs w:val="20"/>
              </w:rPr>
            </w:pPr>
            <w:proofErr w:type="gramStart"/>
            <w:r>
              <w:rPr>
                <w:rFonts w:ascii="Microsoft YaHei" w:eastAsia="Microsoft YaHei" w:hAnsi="Microsoft YaHei" w:cs="Times New Roman"/>
                <w:color w:val="000000"/>
                <w:kern w:val="0"/>
                <w:sz w:val="20"/>
                <w:szCs w:val="20"/>
              </w:rPr>
              <w:t>勾选框</w:t>
            </w:r>
            <w:proofErr w:type="gramEnd"/>
          </w:p>
        </w:tc>
        <w:tc>
          <w:tcPr>
            <w:tcW w:w="560" w:type="dxa"/>
            <w:tcBorders>
              <w:top w:val="single" w:sz="4" w:space="0" w:color="000000"/>
              <w:left w:val="single" w:sz="4" w:space="0" w:color="000000"/>
              <w:bottom w:val="single" w:sz="4" w:space="0" w:color="000000"/>
              <w:right w:val="single" w:sz="4" w:space="0" w:color="000000"/>
            </w:tcBorders>
            <w:vAlign w:val="center"/>
            <w:tcPrChange w:id="697"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5AD6507E"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698"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4A8606A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最多只能设置一名默认联系人</w:t>
            </w:r>
          </w:p>
        </w:tc>
        <w:tc>
          <w:tcPr>
            <w:tcW w:w="1049" w:type="dxa"/>
            <w:tcBorders>
              <w:top w:val="single" w:sz="4" w:space="0" w:color="000000"/>
              <w:left w:val="single" w:sz="4" w:space="0" w:color="000000"/>
              <w:bottom w:val="single" w:sz="4" w:space="0" w:color="000000"/>
              <w:right w:val="single" w:sz="4" w:space="0" w:color="000000"/>
            </w:tcBorders>
            <w:vAlign w:val="center"/>
            <w:tcPrChange w:id="699"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4998DA14"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700"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6EA3E34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701"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72E74060"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676AAB96" w14:textId="77777777" w:rsidTr="00CF6F30">
        <w:trPr>
          <w:trHeight w:val="240"/>
          <w:trPrChange w:id="702"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703"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441F0831"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704"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308B2E9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姓名</w:t>
            </w:r>
          </w:p>
        </w:tc>
        <w:tc>
          <w:tcPr>
            <w:tcW w:w="750" w:type="dxa"/>
            <w:tcBorders>
              <w:top w:val="single" w:sz="4" w:space="0" w:color="000000"/>
              <w:left w:val="single" w:sz="4" w:space="0" w:color="000000"/>
              <w:bottom w:val="single" w:sz="4" w:space="0" w:color="000000"/>
              <w:right w:val="single" w:sz="4" w:space="0" w:color="000000"/>
            </w:tcBorders>
            <w:vAlign w:val="center"/>
            <w:tcPrChange w:id="705"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5D6084A0"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706"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535C5EDE"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707"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450166D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vAlign w:val="center"/>
            <w:tcPrChange w:id="708"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28C34630"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709"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73159CA1"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710"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33A5FF26"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711"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1F6E516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712"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2CE3EEE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1F448AD6" w14:textId="77777777" w:rsidTr="00CF6F30">
        <w:trPr>
          <w:trHeight w:val="240"/>
          <w:trPrChange w:id="713"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714"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66FA2A99"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715"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05DD2C5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手机号</w:t>
            </w:r>
          </w:p>
        </w:tc>
        <w:tc>
          <w:tcPr>
            <w:tcW w:w="750" w:type="dxa"/>
            <w:tcBorders>
              <w:top w:val="single" w:sz="4" w:space="0" w:color="000000"/>
              <w:left w:val="single" w:sz="4" w:space="0" w:color="000000"/>
              <w:bottom w:val="single" w:sz="4" w:space="0" w:color="000000"/>
              <w:right w:val="single" w:sz="4" w:space="0" w:color="000000"/>
            </w:tcBorders>
            <w:vAlign w:val="center"/>
            <w:tcPrChange w:id="716"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27F78414"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717"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193029E0"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718"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5C3993BF"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数字控件</w:t>
            </w:r>
          </w:p>
        </w:tc>
        <w:tc>
          <w:tcPr>
            <w:tcW w:w="560" w:type="dxa"/>
            <w:tcBorders>
              <w:top w:val="single" w:sz="4" w:space="0" w:color="000000"/>
              <w:left w:val="single" w:sz="4" w:space="0" w:color="000000"/>
              <w:bottom w:val="single" w:sz="4" w:space="0" w:color="000000"/>
              <w:right w:val="single" w:sz="4" w:space="0" w:color="000000"/>
            </w:tcBorders>
            <w:vAlign w:val="center"/>
            <w:tcPrChange w:id="719"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2A62A5D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720"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6B95D057"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721"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22064893"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722"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4F9B5A6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723"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73AE607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4E361EBC" w14:textId="77777777" w:rsidTr="00CF6F30">
        <w:trPr>
          <w:trHeight w:val="240"/>
          <w:trPrChange w:id="724"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725"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7D5AD4B6"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726"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34C4139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电子邮箱</w:t>
            </w:r>
          </w:p>
        </w:tc>
        <w:tc>
          <w:tcPr>
            <w:tcW w:w="750" w:type="dxa"/>
            <w:tcBorders>
              <w:top w:val="single" w:sz="4" w:space="0" w:color="000000"/>
              <w:left w:val="single" w:sz="4" w:space="0" w:color="000000"/>
              <w:bottom w:val="single" w:sz="4" w:space="0" w:color="000000"/>
              <w:right w:val="single" w:sz="4" w:space="0" w:color="000000"/>
            </w:tcBorders>
            <w:vAlign w:val="center"/>
            <w:tcPrChange w:id="727"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411A62D7"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728"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1CF62B3B"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729"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0F605F7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vAlign w:val="center"/>
            <w:tcPrChange w:id="730"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2A4BFCA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731"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3BECA609"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732"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3DAF17F2"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733"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5299230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734"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30C46F9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5EB0AF66" w14:textId="77777777" w:rsidTr="00CF6F30">
        <w:trPr>
          <w:trHeight w:val="240"/>
          <w:trPrChange w:id="735"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736"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7A31F642"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737"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2752FF9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操作</w:t>
            </w:r>
          </w:p>
        </w:tc>
        <w:tc>
          <w:tcPr>
            <w:tcW w:w="750" w:type="dxa"/>
            <w:tcBorders>
              <w:top w:val="single" w:sz="4" w:space="0" w:color="000000"/>
              <w:left w:val="single" w:sz="4" w:space="0" w:color="000000"/>
              <w:bottom w:val="single" w:sz="4" w:space="0" w:color="000000"/>
              <w:right w:val="single" w:sz="4" w:space="0" w:color="000000"/>
            </w:tcBorders>
            <w:vAlign w:val="center"/>
            <w:tcPrChange w:id="738"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2E961022"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739"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75EFE637"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N</w:t>
            </w:r>
          </w:p>
        </w:tc>
        <w:tc>
          <w:tcPr>
            <w:tcW w:w="590" w:type="dxa"/>
            <w:tcBorders>
              <w:top w:val="single" w:sz="4" w:space="0" w:color="000000"/>
              <w:left w:val="single" w:sz="4" w:space="0" w:color="000000"/>
              <w:bottom w:val="single" w:sz="4" w:space="0" w:color="000000"/>
              <w:right w:val="single" w:sz="4" w:space="0" w:color="000000"/>
            </w:tcBorders>
            <w:vAlign w:val="center"/>
            <w:tcPrChange w:id="740"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2C68069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按钮</w:t>
            </w:r>
          </w:p>
        </w:tc>
        <w:tc>
          <w:tcPr>
            <w:tcW w:w="560" w:type="dxa"/>
            <w:tcBorders>
              <w:top w:val="single" w:sz="4" w:space="0" w:color="000000"/>
              <w:left w:val="single" w:sz="4" w:space="0" w:color="000000"/>
              <w:bottom w:val="single" w:sz="4" w:space="0" w:color="000000"/>
              <w:right w:val="single" w:sz="4" w:space="0" w:color="000000"/>
            </w:tcBorders>
            <w:vAlign w:val="center"/>
            <w:tcPrChange w:id="741"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7E45711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3765" w:type="dxa"/>
            <w:tcBorders>
              <w:top w:val="single" w:sz="4" w:space="0" w:color="000000"/>
              <w:left w:val="single" w:sz="4" w:space="0" w:color="000000"/>
              <w:bottom w:val="single" w:sz="4" w:space="0" w:color="000000"/>
              <w:right w:val="single" w:sz="4" w:space="0" w:color="000000"/>
            </w:tcBorders>
            <w:vAlign w:val="center"/>
            <w:tcPrChange w:id="742"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07397BF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删除操作</w:t>
            </w:r>
          </w:p>
        </w:tc>
        <w:tc>
          <w:tcPr>
            <w:tcW w:w="1049" w:type="dxa"/>
            <w:tcBorders>
              <w:top w:val="single" w:sz="4" w:space="0" w:color="000000"/>
              <w:left w:val="single" w:sz="4" w:space="0" w:color="000000"/>
              <w:bottom w:val="single" w:sz="4" w:space="0" w:color="000000"/>
              <w:right w:val="single" w:sz="4" w:space="0" w:color="000000"/>
            </w:tcBorders>
            <w:vAlign w:val="center"/>
            <w:tcPrChange w:id="743"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7A9BB3FB"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744"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17C01FB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745"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1780A82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31E10EC4" w14:textId="77777777" w:rsidTr="00CF6F30">
        <w:trPr>
          <w:trHeight w:val="240"/>
          <w:trPrChange w:id="746" w:author="WPS_1761633435" w:date="2025-12-23T22:05:00Z">
            <w:trPr>
              <w:gridAfter w:val="0"/>
              <w:trHeight w:val="240"/>
            </w:trPr>
          </w:trPrChange>
        </w:trPr>
        <w:tc>
          <w:tcPr>
            <w:tcW w:w="510" w:type="dxa"/>
            <w:vMerge w:val="restart"/>
            <w:tcBorders>
              <w:top w:val="single" w:sz="4" w:space="0" w:color="000000"/>
              <w:left w:val="single" w:sz="4" w:space="0" w:color="000000"/>
              <w:bottom w:val="single" w:sz="4" w:space="0" w:color="000000"/>
              <w:right w:val="single" w:sz="4" w:space="0" w:color="000000"/>
            </w:tcBorders>
            <w:vAlign w:val="center"/>
            <w:tcPrChange w:id="747" w:author="WPS_1761633435" w:date="2025-12-23T22:05:00Z">
              <w:tcPr>
                <w:tcW w:w="510" w:type="dxa"/>
                <w:vMerge w:val="restart"/>
                <w:tcBorders>
                  <w:top w:val="single" w:sz="4" w:space="0" w:color="000000"/>
                  <w:left w:val="single" w:sz="4" w:space="0" w:color="000000"/>
                  <w:bottom w:val="single" w:sz="4" w:space="0" w:color="000000"/>
                  <w:right w:val="single" w:sz="4" w:space="0" w:color="000000"/>
                </w:tcBorders>
                <w:vAlign w:val="center"/>
              </w:tcPr>
            </w:tcPrChange>
          </w:tcPr>
          <w:p w14:paraId="4938750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银行</w:t>
            </w:r>
            <w:r>
              <w:rPr>
                <w:rFonts w:ascii="Microsoft YaHei" w:eastAsia="Microsoft YaHei" w:hAnsi="Microsoft YaHei" w:cs="Times New Roman"/>
                <w:color w:val="000000"/>
                <w:kern w:val="0"/>
                <w:sz w:val="20"/>
                <w:szCs w:val="20"/>
              </w:rPr>
              <w:lastRenderedPageBreak/>
              <w:t>信息</w:t>
            </w:r>
          </w:p>
        </w:tc>
        <w:tc>
          <w:tcPr>
            <w:tcW w:w="688" w:type="dxa"/>
            <w:tcBorders>
              <w:top w:val="single" w:sz="4" w:space="0" w:color="000000"/>
              <w:left w:val="single" w:sz="4" w:space="0" w:color="000000"/>
              <w:bottom w:val="single" w:sz="4" w:space="0" w:color="000000"/>
              <w:right w:val="single" w:sz="4" w:space="0" w:color="000000"/>
            </w:tcBorders>
            <w:vAlign w:val="center"/>
            <w:tcPrChange w:id="748"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3427B0E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lastRenderedPageBreak/>
              <w:t>添加银</w:t>
            </w:r>
            <w:r>
              <w:rPr>
                <w:rFonts w:ascii="Microsoft YaHei" w:eastAsia="Microsoft YaHei" w:hAnsi="Microsoft YaHei" w:cs="Times New Roman"/>
                <w:color w:val="000000"/>
                <w:kern w:val="0"/>
                <w:sz w:val="20"/>
                <w:szCs w:val="20"/>
              </w:rPr>
              <w:lastRenderedPageBreak/>
              <w:t>行信息</w:t>
            </w:r>
          </w:p>
        </w:tc>
        <w:tc>
          <w:tcPr>
            <w:tcW w:w="750" w:type="dxa"/>
            <w:tcBorders>
              <w:top w:val="single" w:sz="4" w:space="0" w:color="000000"/>
              <w:left w:val="single" w:sz="4" w:space="0" w:color="000000"/>
              <w:bottom w:val="single" w:sz="4" w:space="0" w:color="000000"/>
              <w:right w:val="single" w:sz="4" w:space="0" w:color="000000"/>
            </w:tcBorders>
            <w:vAlign w:val="center"/>
            <w:tcPrChange w:id="749"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70E00903"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lastRenderedPageBreak/>
              <w:t>无</w:t>
            </w:r>
          </w:p>
        </w:tc>
        <w:tc>
          <w:tcPr>
            <w:tcW w:w="380" w:type="dxa"/>
            <w:tcBorders>
              <w:top w:val="single" w:sz="4" w:space="0" w:color="000000"/>
              <w:left w:val="single" w:sz="4" w:space="0" w:color="000000"/>
              <w:bottom w:val="single" w:sz="4" w:space="0" w:color="000000"/>
              <w:right w:val="single" w:sz="4" w:space="0" w:color="000000"/>
            </w:tcBorders>
            <w:vAlign w:val="center"/>
            <w:tcPrChange w:id="750"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6B9CD727"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751"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50BCAC7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按钮</w:t>
            </w:r>
          </w:p>
        </w:tc>
        <w:tc>
          <w:tcPr>
            <w:tcW w:w="560" w:type="dxa"/>
            <w:tcBorders>
              <w:top w:val="single" w:sz="4" w:space="0" w:color="000000"/>
              <w:left w:val="single" w:sz="4" w:space="0" w:color="000000"/>
              <w:bottom w:val="single" w:sz="4" w:space="0" w:color="000000"/>
              <w:right w:val="single" w:sz="4" w:space="0" w:color="000000"/>
            </w:tcBorders>
            <w:vAlign w:val="center"/>
            <w:tcPrChange w:id="752"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0B25B77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w:t>
            </w:r>
            <w:r>
              <w:rPr>
                <w:rFonts w:ascii="Microsoft YaHei" w:eastAsia="Microsoft YaHei" w:hAnsi="Microsoft YaHei" w:cs="Times New Roman"/>
                <w:color w:val="000000"/>
                <w:kern w:val="0"/>
                <w:sz w:val="20"/>
                <w:szCs w:val="20"/>
              </w:rPr>
              <w:lastRenderedPageBreak/>
              <w:t>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753"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19DEDF8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lastRenderedPageBreak/>
              <w:t>点击增加一行（再点击则删除对应行）；</w:t>
            </w:r>
            <w:r>
              <w:rPr>
                <w:rFonts w:ascii="Microsoft YaHei" w:eastAsia="Microsoft YaHei" w:hAnsi="Microsoft YaHei" w:cs="Times New Roman"/>
                <w:color w:val="000000"/>
                <w:kern w:val="0"/>
                <w:sz w:val="20"/>
                <w:szCs w:val="20"/>
              </w:rPr>
              <w:lastRenderedPageBreak/>
              <w:t>至少需要添加一行</w:t>
            </w:r>
          </w:p>
        </w:tc>
        <w:tc>
          <w:tcPr>
            <w:tcW w:w="1049" w:type="dxa"/>
            <w:tcBorders>
              <w:top w:val="single" w:sz="4" w:space="0" w:color="000000"/>
              <w:left w:val="single" w:sz="4" w:space="0" w:color="000000"/>
              <w:bottom w:val="single" w:sz="4" w:space="0" w:color="000000"/>
              <w:right w:val="single" w:sz="4" w:space="0" w:color="000000"/>
            </w:tcBorders>
            <w:vAlign w:val="center"/>
            <w:tcPrChange w:id="754"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5EBDC2E5"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755"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18A6B8A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756"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0D3B11E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30CF52B9" w14:textId="77777777" w:rsidTr="00CF6F30">
        <w:trPr>
          <w:trHeight w:val="240"/>
          <w:trPrChange w:id="757"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758"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2F1715EB"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59" w:author="WPS_1761633435" w:date="2025-12-23T22:05:00Z">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365E06E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银行名称（详细到支行，如“中国工商银行上海浦东支行）</w:t>
            </w:r>
          </w:p>
        </w:tc>
        <w:tc>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60" w:author="WPS_1761633435" w:date="2025-12-23T22:05:00Z">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52D7DE49"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761"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17293AE4"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762"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4F3C8C0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单选-检索下拉</w:t>
            </w:r>
          </w:p>
        </w:tc>
        <w:tc>
          <w:tcPr>
            <w:tcW w:w="560" w:type="dxa"/>
            <w:tcBorders>
              <w:top w:val="single" w:sz="4" w:space="0" w:color="000000"/>
              <w:left w:val="single" w:sz="4" w:space="0" w:color="000000"/>
              <w:bottom w:val="single" w:sz="4" w:space="0" w:color="000000"/>
              <w:right w:val="single" w:sz="4" w:space="0" w:color="000000"/>
            </w:tcBorders>
            <w:vAlign w:val="center"/>
            <w:tcPrChange w:id="763"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76671B6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764"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215B13F0"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765"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168535F4"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766"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34DA05B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767"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6E43369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w:t>
            </w:r>
          </w:p>
        </w:tc>
      </w:tr>
      <w:tr w:rsidR="00CF6F30" w14:paraId="5BFA3D0E" w14:textId="77777777" w:rsidTr="00CF6F30">
        <w:trPr>
          <w:trHeight w:val="240"/>
          <w:trPrChange w:id="768"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769"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5AAEC3E0"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770"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60DEE1F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联行号</w:t>
            </w:r>
          </w:p>
        </w:tc>
        <w:tc>
          <w:tcPr>
            <w:tcW w:w="750" w:type="dxa"/>
            <w:tcBorders>
              <w:top w:val="single" w:sz="4" w:space="0" w:color="000000"/>
              <w:left w:val="single" w:sz="4" w:space="0" w:color="000000"/>
              <w:bottom w:val="single" w:sz="4" w:space="0" w:color="000000"/>
              <w:right w:val="single" w:sz="4" w:space="0" w:color="000000"/>
            </w:tcBorders>
            <w:vAlign w:val="center"/>
            <w:tcPrChange w:id="771"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2719E782"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772"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1EE60D4B"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不可编辑</w:t>
            </w:r>
          </w:p>
        </w:tc>
        <w:tc>
          <w:tcPr>
            <w:tcW w:w="590" w:type="dxa"/>
            <w:tcBorders>
              <w:top w:val="single" w:sz="4" w:space="0" w:color="000000"/>
              <w:left w:val="single" w:sz="4" w:space="0" w:color="000000"/>
              <w:bottom w:val="single" w:sz="4" w:space="0" w:color="000000"/>
              <w:right w:val="single" w:sz="4" w:space="0" w:color="000000"/>
            </w:tcBorders>
            <w:vAlign w:val="center"/>
            <w:tcPrChange w:id="773"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2272D5A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vAlign w:val="center"/>
            <w:tcPrChange w:id="774"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0B75E9A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系统自动带出</w:t>
            </w:r>
          </w:p>
        </w:tc>
        <w:tc>
          <w:tcPr>
            <w:tcW w:w="3765" w:type="dxa"/>
            <w:tcBorders>
              <w:top w:val="single" w:sz="4" w:space="0" w:color="000000"/>
              <w:left w:val="single" w:sz="4" w:space="0" w:color="000000"/>
              <w:bottom w:val="single" w:sz="4" w:space="0" w:color="000000"/>
              <w:right w:val="single" w:sz="4" w:space="0" w:color="000000"/>
            </w:tcBorders>
            <w:vAlign w:val="center"/>
            <w:tcPrChange w:id="775"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2058336E"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自动带出银行名称的联行号，在页面上展示</w:t>
            </w:r>
          </w:p>
        </w:tc>
        <w:tc>
          <w:tcPr>
            <w:tcW w:w="1049" w:type="dxa"/>
            <w:tcBorders>
              <w:top w:val="single" w:sz="4" w:space="0" w:color="000000"/>
              <w:left w:val="single" w:sz="4" w:space="0" w:color="000000"/>
              <w:bottom w:val="single" w:sz="4" w:space="0" w:color="000000"/>
              <w:right w:val="single" w:sz="4" w:space="0" w:color="000000"/>
            </w:tcBorders>
            <w:vAlign w:val="center"/>
            <w:tcPrChange w:id="776"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79EDA329"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777"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219FC740"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不适用</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778"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4D3C85F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不适用</w:t>
            </w:r>
          </w:p>
        </w:tc>
      </w:tr>
      <w:tr w:rsidR="00CF6F30" w14:paraId="2A31F45E" w14:textId="77777777" w:rsidTr="00CF6F30">
        <w:trPr>
          <w:trHeight w:val="740"/>
          <w:trPrChange w:id="779" w:author="WPS_1761633435" w:date="2025-12-23T22:05:00Z">
            <w:trPr>
              <w:gridAfter w:val="0"/>
              <w:trHeight w:val="7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780"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786DCC03"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781"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6767E21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银行账号</w:t>
            </w:r>
          </w:p>
        </w:tc>
        <w:tc>
          <w:tcPr>
            <w:tcW w:w="750" w:type="dxa"/>
            <w:tcBorders>
              <w:top w:val="single" w:sz="4" w:space="0" w:color="000000"/>
              <w:left w:val="single" w:sz="4" w:space="0" w:color="000000"/>
              <w:bottom w:val="single" w:sz="4" w:space="0" w:color="000000"/>
              <w:right w:val="single" w:sz="4" w:space="0" w:color="000000"/>
            </w:tcBorders>
            <w:vAlign w:val="center"/>
            <w:tcPrChange w:id="782"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15C55913"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783"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613BAA3E"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784"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6A40F47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vAlign w:val="center"/>
            <w:tcPrChange w:id="785"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37FE7E7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786"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450B444E"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787"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61729B8E"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788"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59B9415F"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789"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7DF3774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w:t>
            </w:r>
          </w:p>
        </w:tc>
      </w:tr>
      <w:tr w:rsidR="00CF6F30" w14:paraId="24E44BC6" w14:textId="77777777" w:rsidTr="00CF6F30">
        <w:trPr>
          <w:trHeight w:val="240"/>
          <w:trPrChange w:id="790"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791"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08AFECC1"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92" w:author="WPS_1761633435" w:date="2025-12-23T22:05:00Z">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478E3A1F"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付款账期（请根据合同/协议选择正确的账期，目前集团标准</w:t>
            </w:r>
            <w:proofErr w:type="gramStart"/>
            <w:r>
              <w:rPr>
                <w:rFonts w:ascii="Microsoft YaHei" w:eastAsia="Microsoft YaHei" w:hAnsi="Microsoft YaHei" w:cs="Times New Roman"/>
                <w:color w:val="000000"/>
                <w:kern w:val="0"/>
                <w:sz w:val="20"/>
                <w:szCs w:val="20"/>
              </w:rPr>
              <w:t>付款账期为</w:t>
            </w:r>
            <w:proofErr w:type="gramEnd"/>
            <w:r>
              <w:rPr>
                <w:rFonts w:ascii="Microsoft YaHei" w:eastAsia="Microsoft YaHei" w:hAnsi="Microsoft YaHei" w:cs="Times New Roman"/>
                <w:color w:val="000000"/>
                <w:kern w:val="0"/>
                <w:sz w:val="20"/>
                <w:szCs w:val="20"/>
              </w:rPr>
              <w:t>60天，如无特殊情况都应遵守这个标准）</w:t>
            </w:r>
          </w:p>
        </w:tc>
        <w:tc>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793" w:author="WPS_1761633435" w:date="2025-12-23T22:05:00Z">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3DA6AD3C"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794"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4C2E2B1B"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795"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4E47601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单选-下拉</w:t>
            </w:r>
          </w:p>
        </w:tc>
        <w:tc>
          <w:tcPr>
            <w:tcW w:w="560" w:type="dxa"/>
            <w:tcBorders>
              <w:top w:val="single" w:sz="4" w:space="0" w:color="000000"/>
              <w:left w:val="single" w:sz="4" w:space="0" w:color="000000"/>
              <w:bottom w:val="single" w:sz="4" w:space="0" w:color="000000"/>
              <w:right w:val="single" w:sz="4" w:space="0" w:color="000000"/>
            </w:tcBorders>
            <w:vAlign w:val="center"/>
            <w:tcPrChange w:id="796"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2DE1099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797"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55D03D4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默认为CN04 60天</w:t>
            </w:r>
          </w:p>
        </w:tc>
        <w:tc>
          <w:tcPr>
            <w:tcW w:w="1049" w:type="dxa"/>
            <w:tcBorders>
              <w:top w:val="single" w:sz="4" w:space="0" w:color="000000"/>
              <w:left w:val="single" w:sz="4" w:space="0" w:color="000000"/>
              <w:bottom w:val="single" w:sz="4" w:space="0" w:color="000000"/>
              <w:right w:val="single" w:sz="4" w:space="0" w:color="000000"/>
            </w:tcBorders>
            <w:vAlign w:val="center"/>
            <w:tcPrChange w:id="798"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5D9DC88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CN00 预付</w:t>
            </w:r>
            <w:r>
              <w:rPr>
                <w:rFonts w:ascii="Microsoft YaHei" w:eastAsia="Microsoft YaHei" w:hAnsi="Microsoft YaHei" w:cs="Times New Roman"/>
                <w:color w:val="000000"/>
                <w:kern w:val="0"/>
                <w:sz w:val="20"/>
                <w:szCs w:val="20"/>
              </w:rPr>
              <w:br/>
              <w:t>CN01 7天</w:t>
            </w:r>
            <w:r>
              <w:rPr>
                <w:rFonts w:ascii="Microsoft YaHei" w:eastAsia="Microsoft YaHei" w:hAnsi="Microsoft YaHei" w:cs="Times New Roman"/>
                <w:color w:val="000000"/>
                <w:kern w:val="0"/>
                <w:sz w:val="20"/>
                <w:szCs w:val="20"/>
              </w:rPr>
              <w:br/>
              <w:t>CN02 14天</w:t>
            </w:r>
            <w:r>
              <w:rPr>
                <w:rFonts w:ascii="Microsoft YaHei" w:eastAsia="Microsoft YaHei" w:hAnsi="Microsoft YaHei" w:cs="Times New Roman"/>
                <w:color w:val="000000"/>
                <w:kern w:val="0"/>
                <w:sz w:val="20"/>
                <w:szCs w:val="20"/>
              </w:rPr>
              <w:br/>
              <w:t>CN03 30天</w:t>
            </w:r>
            <w:r>
              <w:rPr>
                <w:rFonts w:ascii="Microsoft YaHei" w:eastAsia="Microsoft YaHei" w:hAnsi="Microsoft YaHei" w:cs="Times New Roman"/>
                <w:color w:val="000000"/>
                <w:kern w:val="0"/>
                <w:sz w:val="20"/>
                <w:szCs w:val="20"/>
              </w:rPr>
              <w:br/>
              <w:t>CN04 60天</w:t>
            </w:r>
            <w:r>
              <w:rPr>
                <w:rFonts w:ascii="Microsoft YaHei" w:eastAsia="Microsoft YaHei" w:hAnsi="Microsoft YaHei" w:cs="Times New Roman"/>
                <w:color w:val="000000"/>
                <w:kern w:val="0"/>
                <w:sz w:val="20"/>
                <w:szCs w:val="20"/>
              </w:rPr>
              <w:br/>
              <w:t>CN05 90天</w:t>
            </w:r>
            <w:r>
              <w:rPr>
                <w:rFonts w:ascii="Microsoft YaHei" w:eastAsia="Microsoft YaHei" w:hAnsi="Microsoft YaHei" w:cs="Times New Roman"/>
                <w:color w:val="000000"/>
                <w:kern w:val="0"/>
                <w:sz w:val="20"/>
                <w:szCs w:val="20"/>
              </w:rPr>
              <w:br/>
              <w:t>CN06 120天</w:t>
            </w:r>
            <w:r>
              <w:rPr>
                <w:rFonts w:ascii="Microsoft YaHei" w:eastAsia="Microsoft YaHei" w:hAnsi="Microsoft YaHei" w:cs="Times New Roman"/>
                <w:color w:val="000000"/>
                <w:kern w:val="0"/>
                <w:sz w:val="20"/>
                <w:szCs w:val="20"/>
              </w:rPr>
              <w:br/>
              <w:t>CN07 45天</w:t>
            </w:r>
            <w:r>
              <w:rPr>
                <w:rFonts w:ascii="Microsoft YaHei" w:eastAsia="Microsoft YaHei" w:hAnsi="Microsoft YaHei" w:cs="Times New Roman"/>
                <w:color w:val="000000"/>
                <w:kern w:val="0"/>
                <w:sz w:val="20"/>
                <w:szCs w:val="20"/>
              </w:rPr>
              <w:br/>
              <w:t>CN08 150天</w:t>
            </w:r>
            <w:r>
              <w:rPr>
                <w:rFonts w:ascii="Microsoft YaHei" w:eastAsia="Microsoft YaHei" w:hAnsi="Microsoft YaHei" w:cs="Times New Roman"/>
                <w:color w:val="000000"/>
                <w:kern w:val="0"/>
                <w:sz w:val="20"/>
                <w:szCs w:val="20"/>
              </w:rPr>
              <w:br/>
              <w:t>CN09 180天</w:t>
            </w:r>
            <w:r>
              <w:rPr>
                <w:rFonts w:ascii="Microsoft YaHei" w:eastAsia="Microsoft YaHei" w:hAnsi="Microsoft YaHei" w:cs="Times New Roman"/>
                <w:color w:val="000000"/>
                <w:kern w:val="0"/>
                <w:sz w:val="20"/>
                <w:szCs w:val="20"/>
              </w:rPr>
              <w:br/>
              <w:t>CN11 月结</w:t>
            </w:r>
          </w:p>
        </w:tc>
        <w:tc>
          <w:tcPr>
            <w:tcW w:w="650" w:type="dxa"/>
            <w:tcBorders>
              <w:top w:val="single" w:sz="4" w:space="0" w:color="000000"/>
              <w:left w:val="single" w:sz="4" w:space="0" w:color="000000"/>
              <w:bottom w:val="single" w:sz="4" w:space="0" w:color="000000"/>
              <w:right w:val="single" w:sz="4" w:space="0" w:color="000000"/>
            </w:tcBorders>
            <w:noWrap/>
            <w:vAlign w:val="center"/>
            <w:tcPrChange w:id="799"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7284A06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800"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52205C9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6C7A19A8" w14:textId="77777777" w:rsidTr="00CF6F30">
        <w:trPr>
          <w:trHeight w:val="240"/>
          <w:trPrChange w:id="801"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802"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67456B2E"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803"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245186D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币种</w:t>
            </w:r>
            <w:r>
              <w:rPr>
                <w:rFonts w:ascii="Microsoft YaHei" w:eastAsia="Microsoft YaHei" w:hAnsi="Microsoft YaHei" w:cs="Times New Roman"/>
                <w:color w:val="000000"/>
                <w:kern w:val="0"/>
                <w:sz w:val="20"/>
                <w:szCs w:val="20"/>
              </w:rPr>
              <w:br/>
              <w:t>（如非RMB，请填写合同约定的币种）</w:t>
            </w:r>
          </w:p>
        </w:tc>
        <w:tc>
          <w:tcPr>
            <w:tcW w:w="750" w:type="dxa"/>
            <w:tcBorders>
              <w:top w:val="single" w:sz="4" w:space="0" w:color="000000"/>
              <w:left w:val="single" w:sz="4" w:space="0" w:color="000000"/>
              <w:bottom w:val="single" w:sz="4" w:space="0" w:color="000000"/>
              <w:right w:val="single" w:sz="4" w:space="0" w:color="000000"/>
            </w:tcBorders>
            <w:vAlign w:val="center"/>
            <w:tcPrChange w:id="804"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571B9A0D"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805"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2472C029"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806"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4671947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vAlign w:val="center"/>
            <w:tcPrChange w:id="807"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75235F6F"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808"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492BB364"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809"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2EB8A3DF"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810"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095B409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811"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2E76960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01EC0E5D" w14:textId="77777777" w:rsidTr="00CF6F30">
        <w:trPr>
          <w:trHeight w:val="240"/>
          <w:trPrChange w:id="812"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813"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54AC4C49"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814"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023C2BD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操作</w:t>
            </w:r>
          </w:p>
        </w:tc>
        <w:tc>
          <w:tcPr>
            <w:tcW w:w="750" w:type="dxa"/>
            <w:tcBorders>
              <w:top w:val="single" w:sz="4" w:space="0" w:color="000000"/>
              <w:left w:val="single" w:sz="4" w:space="0" w:color="000000"/>
              <w:bottom w:val="single" w:sz="4" w:space="0" w:color="000000"/>
              <w:right w:val="single" w:sz="4" w:space="0" w:color="000000"/>
            </w:tcBorders>
            <w:vAlign w:val="center"/>
            <w:tcPrChange w:id="815"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7D3C5C0C"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816"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0FB1F5EA"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N</w:t>
            </w:r>
          </w:p>
        </w:tc>
        <w:tc>
          <w:tcPr>
            <w:tcW w:w="590" w:type="dxa"/>
            <w:tcBorders>
              <w:top w:val="single" w:sz="4" w:space="0" w:color="000000"/>
              <w:left w:val="single" w:sz="4" w:space="0" w:color="000000"/>
              <w:bottom w:val="single" w:sz="4" w:space="0" w:color="000000"/>
              <w:right w:val="single" w:sz="4" w:space="0" w:color="000000"/>
            </w:tcBorders>
            <w:vAlign w:val="center"/>
            <w:tcPrChange w:id="817"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097ACA0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按钮</w:t>
            </w:r>
          </w:p>
        </w:tc>
        <w:tc>
          <w:tcPr>
            <w:tcW w:w="560" w:type="dxa"/>
            <w:tcBorders>
              <w:top w:val="single" w:sz="4" w:space="0" w:color="000000"/>
              <w:left w:val="single" w:sz="4" w:space="0" w:color="000000"/>
              <w:bottom w:val="single" w:sz="4" w:space="0" w:color="000000"/>
              <w:right w:val="single" w:sz="4" w:space="0" w:color="000000"/>
            </w:tcBorders>
            <w:vAlign w:val="center"/>
            <w:tcPrChange w:id="818"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06F30CF3"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3765" w:type="dxa"/>
            <w:tcBorders>
              <w:top w:val="single" w:sz="4" w:space="0" w:color="000000"/>
              <w:left w:val="single" w:sz="4" w:space="0" w:color="000000"/>
              <w:bottom w:val="single" w:sz="4" w:space="0" w:color="000000"/>
              <w:right w:val="single" w:sz="4" w:space="0" w:color="000000"/>
            </w:tcBorders>
            <w:vAlign w:val="center"/>
            <w:tcPrChange w:id="819"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158FCDA4"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删除操作</w:t>
            </w:r>
          </w:p>
        </w:tc>
        <w:tc>
          <w:tcPr>
            <w:tcW w:w="1049" w:type="dxa"/>
            <w:tcBorders>
              <w:top w:val="single" w:sz="4" w:space="0" w:color="000000"/>
              <w:left w:val="single" w:sz="4" w:space="0" w:color="000000"/>
              <w:bottom w:val="single" w:sz="4" w:space="0" w:color="000000"/>
              <w:right w:val="single" w:sz="4" w:space="0" w:color="000000"/>
            </w:tcBorders>
            <w:vAlign w:val="center"/>
            <w:tcPrChange w:id="820"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10B46FF5"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821"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0B09BAA9"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不适用</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822"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26A6BFB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不适用</w:t>
            </w:r>
          </w:p>
        </w:tc>
      </w:tr>
      <w:tr w:rsidR="00CF6F30" w14:paraId="5BF6703D" w14:textId="77777777" w:rsidTr="00CF6F30">
        <w:trPr>
          <w:trHeight w:val="1230"/>
          <w:trPrChange w:id="823" w:author="WPS_1761633435" w:date="2025-12-23T22:05:00Z">
            <w:trPr>
              <w:gridAfter w:val="0"/>
              <w:trHeight w:val="1230"/>
            </w:trPr>
          </w:trPrChange>
        </w:trPr>
        <w:tc>
          <w:tcPr>
            <w:tcW w:w="510" w:type="dxa"/>
            <w:vMerge w:val="restart"/>
            <w:tcBorders>
              <w:top w:val="single" w:sz="4" w:space="0" w:color="000000"/>
              <w:left w:val="single" w:sz="4" w:space="0" w:color="000000"/>
              <w:bottom w:val="single" w:sz="4" w:space="0" w:color="000000"/>
              <w:right w:val="single" w:sz="4" w:space="0" w:color="000000"/>
            </w:tcBorders>
            <w:vAlign w:val="center"/>
            <w:tcPrChange w:id="824" w:author="WPS_1761633435" w:date="2025-12-23T22:05:00Z">
              <w:tcPr>
                <w:tcW w:w="510" w:type="dxa"/>
                <w:vMerge w:val="restart"/>
                <w:tcBorders>
                  <w:top w:val="single" w:sz="4" w:space="0" w:color="000000"/>
                  <w:left w:val="single" w:sz="4" w:space="0" w:color="000000"/>
                  <w:bottom w:val="single" w:sz="4" w:space="0" w:color="000000"/>
                  <w:right w:val="single" w:sz="4" w:space="0" w:color="000000"/>
                </w:tcBorders>
                <w:vAlign w:val="center"/>
              </w:tcPr>
            </w:tcPrChange>
          </w:tcPr>
          <w:p w14:paraId="71E616A2"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825" w:author="WPS_1761633435" w:date="2025-12-23T22:05:00Z">
              <w:tcPr>
                <w:tcW w:w="6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28D90600"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营业执照/社会团体法人登记证书/基金会法人登记证书</w:t>
            </w:r>
          </w:p>
        </w:tc>
        <w:tc>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826" w:author="WPS_1761633435" w:date="2025-12-23T22:05:00Z">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601A7BB3"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当【机构类型】为营利机构-其他采购供应商，字段不展示</w:t>
            </w:r>
            <w:r>
              <w:rPr>
                <w:rFonts w:ascii="Microsoft YaHei" w:eastAsia="Microsoft YaHei" w:hAnsi="Microsoft YaHei" w:cs="Times New Roman"/>
                <w:color w:val="000000"/>
                <w:kern w:val="0"/>
                <w:sz w:val="20"/>
                <w:szCs w:val="20"/>
              </w:rPr>
              <w:br/>
            </w:r>
            <w:r>
              <w:rPr>
                <w:rFonts w:ascii="Microsoft YaHei" w:eastAsia="Microsoft YaHei" w:hAnsi="Microsoft YaHei" w:cs="Times New Roman"/>
                <w:color w:val="000000"/>
                <w:kern w:val="0"/>
                <w:sz w:val="20"/>
                <w:szCs w:val="20"/>
              </w:rPr>
              <w:br/>
              <w:t>其他机构类型，这个字段展示且必填</w:t>
            </w:r>
          </w:p>
        </w:tc>
        <w:tc>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827" w:author="WPS_1761633435" w:date="2025-12-23T22:05:00Z">
              <w:tcPr>
                <w:tcW w:w="3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37A8957B"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tcBorders>
            <w:shd w:val="clear" w:color="auto" w:fill="FFFFFF" w:themeFill="background1"/>
            <w:vAlign w:val="center"/>
            <w:tcPrChange w:id="828" w:author="WPS_1761633435" w:date="2025-12-23T22:05:00Z">
              <w:tcPr>
                <w:tcW w:w="590" w:type="dxa"/>
                <w:tcBorders>
                  <w:top w:val="single" w:sz="4" w:space="0" w:color="000000"/>
                  <w:left w:val="single" w:sz="4" w:space="0" w:color="000000"/>
                  <w:bottom w:val="single" w:sz="4" w:space="0" w:color="000000"/>
                </w:tcBorders>
                <w:shd w:val="clear" w:color="auto" w:fill="FFFFFF" w:themeFill="background1"/>
                <w:vAlign w:val="center"/>
              </w:tcPr>
            </w:tcPrChange>
          </w:tcPr>
          <w:p w14:paraId="797CC94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附件</w:t>
            </w:r>
          </w:p>
        </w:tc>
        <w:tc>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829" w:author="WPS_1761633435" w:date="2025-12-23T22:05:00Z">
              <w:tcPr>
                <w:tcW w:w="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07BF65B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Change w:id="830" w:author="WPS_1761633435" w:date="2025-12-23T22:05:00Z">
              <w:tcPr>
                <w:tcW w:w="37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tcPrChange>
          </w:tcPr>
          <w:p w14:paraId="42EA5D5D"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bottom w:val="single" w:sz="4" w:space="0" w:color="000000"/>
              <w:right w:val="single" w:sz="4" w:space="0" w:color="000000"/>
            </w:tcBorders>
            <w:vAlign w:val="center"/>
            <w:tcPrChange w:id="831" w:author="WPS_1761633435" w:date="2025-12-23T22:05:00Z">
              <w:tcPr>
                <w:tcW w:w="1049" w:type="dxa"/>
                <w:tcBorders>
                  <w:top w:val="single" w:sz="4" w:space="0" w:color="000000"/>
                  <w:bottom w:val="single" w:sz="4" w:space="0" w:color="000000"/>
                  <w:right w:val="single" w:sz="4" w:space="0" w:color="000000"/>
                </w:tcBorders>
                <w:vAlign w:val="center"/>
              </w:tcPr>
            </w:tcPrChange>
          </w:tcPr>
          <w:p w14:paraId="3C182651"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832"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4331764A"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833"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17C5C43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r>
      <w:tr w:rsidR="00CF6F30" w14:paraId="3BAF6956" w14:textId="77777777" w:rsidTr="00CF6F30">
        <w:trPr>
          <w:trHeight w:val="240"/>
          <w:trPrChange w:id="834"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835"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0826B347"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836"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6CAFDD17"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其他附件</w:t>
            </w:r>
          </w:p>
        </w:tc>
        <w:tc>
          <w:tcPr>
            <w:tcW w:w="750" w:type="dxa"/>
            <w:tcBorders>
              <w:top w:val="single" w:sz="4" w:space="0" w:color="000000"/>
              <w:left w:val="single" w:sz="4" w:space="0" w:color="000000"/>
              <w:bottom w:val="single" w:sz="4" w:space="0" w:color="000000"/>
              <w:right w:val="single" w:sz="4" w:space="0" w:color="000000"/>
            </w:tcBorders>
            <w:vAlign w:val="center"/>
            <w:tcPrChange w:id="837"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71218250"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838"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5B4CD671"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N</w:t>
            </w:r>
          </w:p>
        </w:tc>
        <w:tc>
          <w:tcPr>
            <w:tcW w:w="590" w:type="dxa"/>
            <w:tcBorders>
              <w:top w:val="single" w:sz="4" w:space="0" w:color="000000"/>
              <w:left w:val="single" w:sz="4" w:space="0" w:color="000000"/>
              <w:bottom w:val="single" w:sz="4" w:space="0" w:color="000000"/>
              <w:right w:val="single" w:sz="4" w:space="0" w:color="000000"/>
            </w:tcBorders>
            <w:vAlign w:val="center"/>
            <w:tcPrChange w:id="839"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2854F418"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附件</w:t>
            </w:r>
          </w:p>
        </w:tc>
        <w:tc>
          <w:tcPr>
            <w:tcW w:w="560" w:type="dxa"/>
            <w:tcBorders>
              <w:top w:val="single" w:sz="4" w:space="0" w:color="000000"/>
              <w:left w:val="single" w:sz="4" w:space="0" w:color="000000"/>
              <w:bottom w:val="single" w:sz="4" w:space="0" w:color="000000"/>
              <w:right w:val="single" w:sz="4" w:space="0" w:color="000000"/>
            </w:tcBorders>
            <w:vAlign w:val="center"/>
            <w:tcPrChange w:id="840"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05050B3E"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841"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143EDDBF"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提示：如为单一供方：请上传附件单一供应商审批邮件；如为多方比价：请上传附件定标汇总邮件</w:t>
            </w:r>
          </w:p>
        </w:tc>
        <w:tc>
          <w:tcPr>
            <w:tcW w:w="1049" w:type="dxa"/>
            <w:tcBorders>
              <w:top w:val="single" w:sz="4" w:space="0" w:color="000000"/>
              <w:left w:val="single" w:sz="4" w:space="0" w:color="000000"/>
              <w:bottom w:val="single" w:sz="4" w:space="0" w:color="000000"/>
              <w:right w:val="single" w:sz="4" w:space="0" w:color="000000"/>
            </w:tcBorders>
            <w:vAlign w:val="center"/>
            <w:tcPrChange w:id="842"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6E8D98CB"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843"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715DB33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844"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53329050"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w:t>
            </w:r>
          </w:p>
        </w:tc>
      </w:tr>
      <w:tr w:rsidR="00CF6F30" w14:paraId="6C270B2D" w14:textId="77777777" w:rsidTr="00CF6F30">
        <w:trPr>
          <w:trHeight w:val="240"/>
          <w:trPrChange w:id="845" w:author="WPS_1761633435" w:date="2025-12-23T22:05:00Z">
            <w:trPr>
              <w:gridAfter w:val="0"/>
              <w:trHeight w:val="240"/>
            </w:trPr>
          </w:trPrChange>
        </w:trPr>
        <w:tc>
          <w:tcPr>
            <w:tcW w:w="510" w:type="dxa"/>
            <w:vMerge/>
            <w:tcBorders>
              <w:top w:val="single" w:sz="4" w:space="0" w:color="000000"/>
              <w:left w:val="single" w:sz="4" w:space="0" w:color="000000"/>
              <w:bottom w:val="single" w:sz="4" w:space="0" w:color="000000"/>
              <w:right w:val="single" w:sz="4" w:space="0" w:color="000000"/>
            </w:tcBorders>
            <w:vAlign w:val="center"/>
            <w:tcPrChange w:id="846" w:author="WPS_1761633435" w:date="2025-12-23T22:05:00Z">
              <w:tcPr>
                <w:tcW w:w="510" w:type="dxa"/>
                <w:vMerge/>
                <w:tcBorders>
                  <w:top w:val="single" w:sz="4" w:space="0" w:color="000000"/>
                  <w:left w:val="single" w:sz="4" w:space="0" w:color="000000"/>
                  <w:bottom w:val="single" w:sz="4" w:space="0" w:color="000000"/>
                  <w:right w:val="single" w:sz="4" w:space="0" w:color="000000"/>
                </w:tcBorders>
                <w:vAlign w:val="center"/>
              </w:tcPr>
            </w:tcPrChange>
          </w:tcPr>
          <w:p w14:paraId="6CA676D7" w14:textId="77777777" w:rsidR="00CF6F30" w:rsidRDefault="00CF6F30">
            <w:pPr>
              <w:rPr>
                <w:rFonts w:ascii="Microsoft YaHei" w:eastAsia="Microsoft YaHei" w:hAnsi="Microsoft YaHei" w:cs="Times New Roman" w:hint="eastAsia"/>
                <w:color w:val="000000"/>
                <w:kern w:val="0"/>
                <w:sz w:val="20"/>
                <w:szCs w:val="20"/>
              </w:rPr>
            </w:pPr>
          </w:p>
        </w:tc>
        <w:tc>
          <w:tcPr>
            <w:tcW w:w="688" w:type="dxa"/>
            <w:tcBorders>
              <w:top w:val="single" w:sz="4" w:space="0" w:color="000000"/>
              <w:left w:val="single" w:sz="4" w:space="0" w:color="000000"/>
              <w:bottom w:val="single" w:sz="4" w:space="0" w:color="000000"/>
              <w:right w:val="single" w:sz="4" w:space="0" w:color="000000"/>
            </w:tcBorders>
            <w:vAlign w:val="center"/>
            <w:tcPrChange w:id="847"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399195DE"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备注</w:t>
            </w:r>
          </w:p>
        </w:tc>
        <w:tc>
          <w:tcPr>
            <w:tcW w:w="750" w:type="dxa"/>
            <w:tcBorders>
              <w:top w:val="single" w:sz="4" w:space="0" w:color="000000"/>
              <w:left w:val="single" w:sz="4" w:space="0" w:color="000000"/>
              <w:bottom w:val="single" w:sz="4" w:space="0" w:color="000000"/>
              <w:right w:val="single" w:sz="4" w:space="0" w:color="000000"/>
            </w:tcBorders>
            <w:vAlign w:val="center"/>
            <w:tcPrChange w:id="848"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05754C6E"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849"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749A7CFA"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N</w:t>
            </w:r>
          </w:p>
        </w:tc>
        <w:tc>
          <w:tcPr>
            <w:tcW w:w="590" w:type="dxa"/>
            <w:tcBorders>
              <w:top w:val="single" w:sz="4" w:space="0" w:color="000000"/>
              <w:left w:val="single" w:sz="4" w:space="0" w:color="000000"/>
              <w:bottom w:val="single" w:sz="4" w:space="0" w:color="000000"/>
              <w:right w:val="single" w:sz="4" w:space="0" w:color="000000"/>
            </w:tcBorders>
            <w:vAlign w:val="center"/>
            <w:tcPrChange w:id="850"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71336EA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文本录入</w:t>
            </w:r>
          </w:p>
        </w:tc>
        <w:tc>
          <w:tcPr>
            <w:tcW w:w="560" w:type="dxa"/>
            <w:tcBorders>
              <w:top w:val="single" w:sz="4" w:space="0" w:color="000000"/>
              <w:left w:val="single" w:sz="4" w:space="0" w:color="000000"/>
              <w:bottom w:val="single" w:sz="4" w:space="0" w:color="000000"/>
              <w:right w:val="single" w:sz="4" w:space="0" w:color="000000"/>
            </w:tcBorders>
            <w:vAlign w:val="center"/>
            <w:tcPrChange w:id="851"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5C5299F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用户录入或选择</w:t>
            </w:r>
          </w:p>
        </w:tc>
        <w:tc>
          <w:tcPr>
            <w:tcW w:w="3765" w:type="dxa"/>
            <w:tcBorders>
              <w:top w:val="single" w:sz="4" w:space="0" w:color="000000"/>
              <w:left w:val="single" w:sz="4" w:space="0" w:color="000000"/>
              <w:bottom w:val="single" w:sz="4" w:space="0" w:color="000000"/>
              <w:right w:val="single" w:sz="4" w:space="0" w:color="000000"/>
            </w:tcBorders>
            <w:vAlign w:val="center"/>
            <w:tcPrChange w:id="852"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4CD7DB82" w14:textId="77777777" w:rsidR="00CF6F30" w:rsidRDefault="00CF6F30">
            <w:pPr>
              <w:rPr>
                <w:rFonts w:ascii="Microsoft YaHei" w:eastAsia="Microsoft YaHei" w:hAnsi="Microsoft YaHei" w:cs="Times New Roman" w:hint="eastAsia"/>
                <w:color w:val="000000"/>
                <w:kern w:val="0"/>
                <w:sz w:val="20"/>
                <w:szCs w:val="20"/>
              </w:rPr>
            </w:pPr>
          </w:p>
        </w:tc>
        <w:tc>
          <w:tcPr>
            <w:tcW w:w="1049" w:type="dxa"/>
            <w:tcBorders>
              <w:top w:val="single" w:sz="4" w:space="0" w:color="000000"/>
              <w:left w:val="single" w:sz="4" w:space="0" w:color="000000"/>
              <w:bottom w:val="single" w:sz="4" w:space="0" w:color="000000"/>
              <w:right w:val="single" w:sz="4" w:space="0" w:color="000000"/>
            </w:tcBorders>
            <w:vAlign w:val="center"/>
            <w:tcPrChange w:id="853"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452231F9" w14:textId="77777777" w:rsidR="00CF6F30" w:rsidRDefault="00CF6F30">
            <w:pPr>
              <w:rPr>
                <w:rFonts w:ascii="Microsoft YaHei" w:eastAsia="Microsoft YaHei" w:hAnsi="Microsoft YaHei" w:cs="Times New Roman" w:hint="eastAsia"/>
                <w:color w:val="000000"/>
                <w:kern w:val="0"/>
                <w:sz w:val="20"/>
                <w:szCs w:val="20"/>
              </w:rPr>
            </w:pPr>
          </w:p>
        </w:tc>
        <w:tc>
          <w:tcPr>
            <w:tcW w:w="650" w:type="dxa"/>
            <w:tcBorders>
              <w:top w:val="single" w:sz="4" w:space="0" w:color="000000"/>
              <w:left w:val="single" w:sz="4" w:space="0" w:color="000000"/>
              <w:bottom w:val="single" w:sz="4" w:space="0" w:color="000000"/>
              <w:right w:val="single" w:sz="4" w:space="0" w:color="000000"/>
            </w:tcBorders>
            <w:noWrap/>
            <w:vAlign w:val="center"/>
            <w:tcPrChange w:id="854"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7061D82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855"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444C036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w:t>
            </w:r>
          </w:p>
        </w:tc>
      </w:tr>
      <w:tr w:rsidR="00CF6F30" w14:paraId="6D227BD3" w14:textId="77777777" w:rsidTr="00CF6F30">
        <w:trPr>
          <w:trHeight w:val="240"/>
          <w:trPrChange w:id="856" w:author="WPS_1761633435" w:date="2025-12-23T22:05:00Z">
            <w:trPr>
              <w:gridAfter w:val="0"/>
              <w:trHeight w:val="240"/>
            </w:trPr>
          </w:trPrChange>
        </w:trPr>
        <w:tc>
          <w:tcPr>
            <w:tcW w:w="510" w:type="dxa"/>
            <w:tcBorders>
              <w:top w:val="single" w:sz="4" w:space="0" w:color="000000"/>
              <w:left w:val="single" w:sz="4" w:space="0" w:color="000000"/>
              <w:bottom w:val="single" w:sz="4" w:space="0" w:color="000000"/>
              <w:right w:val="single" w:sz="4" w:space="0" w:color="000000"/>
            </w:tcBorders>
            <w:noWrap/>
            <w:vAlign w:val="center"/>
            <w:tcPrChange w:id="857" w:author="WPS_1761633435" w:date="2025-12-23T22:05:00Z">
              <w:tcPr>
                <w:tcW w:w="510" w:type="dxa"/>
                <w:tcBorders>
                  <w:top w:val="single" w:sz="4" w:space="0" w:color="000000"/>
                  <w:left w:val="single" w:sz="4" w:space="0" w:color="000000"/>
                  <w:bottom w:val="single" w:sz="4" w:space="0" w:color="000000"/>
                  <w:right w:val="single" w:sz="4" w:space="0" w:color="000000"/>
                </w:tcBorders>
                <w:noWrap/>
                <w:vAlign w:val="center"/>
              </w:tcPr>
            </w:tcPrChange>
          </w:tcPr>
          <w:p w14:paraId="70ACFCE1"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机构定级</w:t>
            </w:r>
          </w:p>
        </w:tc>
        <w:tc>
          <w:tcPr>
            <w:tcW w:w="688" w:type="dxa"/>
            <w:tcBorders>
              <w:top w:val="single" w:sz="4" w:space="0" w:color="000000"/>
              <w:left w:val="single" w:sz="4" w:space="0" w:color="000000"/>
              <w:bottom w:val="single" w:sz="4" w:space="0" w:color="000000"/>
              <w:right w:val="single" w:sz="4" w:space="0" w:color="000000"/>
            </w:tcBorders>
            <w:vAlign w:val="center"/>
            <w:tcPrChange w:id="858" w:author="WPS_1761633435" w:date="2025-12-23T22:05:00Z">
              <w:tcPr>
                <w:tcW w:w="688" w:type="dxa"/>
                <w:tcBorders>
                  <w:top w:val="single" w:sz="4" w:space="0" w:color="000000"/>
                  <w:left w:val="single" w:sz="4" w:space="0" w:color="000000"/>
                  <w:bottom w:val="single" w:sz="4" w:space="0" w:color="000000"/>
                  <w:right w:val="single" w:sz="4" w:space="0" w:color="000000"/>
                </w:tcBorders>
                <w:vAlign w:val="center"/>
              </w:tcPr>
            </w:tcPrChange>
          </w:tcPr>
          <w:p w14:paraId="220AD71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评估等级</w:t>
            </w:r>
          </w:p>
        </w:tc>
        <w:tc>
          <w:tcPr>
            <w:tcW w:w="750" w:type="dxa"/>
            <w:tcBorders>
              <w:top w:val="single" w:sz="4" w:space="0" w:color="000000"/>
              <w:left w:val="single" w:sz="4" w:space="0" w:color="000000"/>
              <w:bottom w:val="single" w:sz="4" w:space="0" w:color="000000"/>
              <w:right w:val="single" w:sz="4" w:space="0" w:color="000000"/>
            </w:tcBorders>
            <w:vAlign w:val="center"/>
            <w:tcPrChange w:id="859" w:author="WPS_1761633435" w:date="2025-12-23T22:05:00Z">
              <w:tcPr>
                <w:tcW w:w="750" w:type="dxa"/>
                <w:tcBorders>
                  <w:top w:val="single" w:sz="4" w:space="0" w:color="000000"/>
                  <w:left w:val="single" w:sz="4" w:space="0" w:color="000000"/>
                  <w:bottom w:val="single" w:sz="4" w:space="0" w:color="000000"/>
                  <w:right w:val="single" w:sz="4" w:space="0" w:color="000000"/>
                </w:tcBorders>
                <w:vAlign w:val="center"/>
              </w:tcPr>
            </w:tcPrChange>
          </w:tcPr>
          <w:p w14:paraId="061A9285"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无</w:t>
            </w:r>
          </w:p>
        </w:tc>
        <w:tc>
          <w:tcPr>
            <w:tcW w:w="380" w:type="dxa"/>
            <w:tcBorders>
              <w:top w:val="single" w:sz="4" w:space="0" w:color="000000"/>
              <w:left w:val="single" w:sz="4" w:space="0" w:color="000000"/>
              <w:bottom w:val="single" w:sz="4" w:space="0" w:color="000000"/>
              <w:right w:val="single" w:sz="4" w:space="0" w:color="000000"/>
            </w:tcBorders>
            <w:vAlign w:val="center"/>
            <w:tcPrChange w:id="860" w:author="WPS_1761633435" w:date="2025-12-23T22:05:00Z">
              <w:tcPr>
                <w:tcW w:w="380" w:type="dxa"/>
                <w:tcBorders>
                  <w:top w:val="single" w:sz="4" w:space="0" w:color="000000"/>
                  <w:left w:val="single" w:sz="4" w:space="0" w:color="000000"/>
                  <w:bottom w:val="single" w:sz="4" w:space="0" w:color="000000"/>
                  <w:right w:val="single" w:sz="4" w:space="0" w:color="000000"/>
                </w:tcBorders>
                <w:vAlign w:val="center"/>
              </w:tcPr>
            </w:tcPrChange>
          </w:tcPr>
          <w:p w14:paraId="01468379" w14:textId="77777777" w:rsidR="00CF6F30" w:rsidRDefault="00F0093C">
            <w:pPr>
              <w:jc w:val="cente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Y</w:t>
            </w:r>
          </w:p>
        </w:tc>
        <w:tc>
          <w:tcPr>
            <w:tcW w:w="590" w:type="dxa"/>
            <w:tcBorders>
              <w:top w:val="single" w:sz="4" w:space="0" w:color="000000"/>
              <w:left w:val="single" w:sz="4" w:space="0" w:color="000000"/>
              <w:bottom w:val="single" w:sz="4" w:space="0" w:color="000000"/>
              <w:right w:val="single" w:sz="4" w:space="0" w:color="000000"/>
            </w:tcBorders>
            <w:vAlign w:val="center"/>
            <w:tcPrChange w:id="861" w:author="WPS_1761633435" w:date="2025-12-23T22:05:00Z">
              <w:tcPr>
                <w:tcW w:w="590" w:type="dxa"/>
                <w:tcBorders>
                  <w:top w:val="single" w:sz="4" w:space="0" w:color="000000"/>
                  <w:left w:val="single" w:sz="4" w:space="0" w:color="000000"/>
                  <w:bottom w:val="single" w:sz="4" w:space="0" w:color="000000"/>
                  <w:right w:val="single" w:sz="4" w:space="0" w:color="000000"/>
                </w:tcBorders>
                <w:vAlign w:val="center"/>
              </w:tcPr>
            </w:tcPrChange>
          </w:tcPr>
          <w:p w14:paraId="248F223B"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单选-下拉</w:t>
            </w:r>
          </w:p>
        </w:tc>
        <w:tc>
          <w:tcPr>
            <w:tcW w:w="560" w:type="dxa"/>
            <w:tcBorders>
              <w:top w:val="single" w:sz="4" w:space="0" w:color="000000"/>
              <w:left w:val="single" w:sz="4" w:space="0" w:color="000000"/>
              <w:bottom w:val="single" w:sz="4" w:space="0" w:color="000000"/>
              <w:right w:val="single" w:sz="4" w:space="0" w:color="000000"/>
            </w:tcBorders>
            <w:vAlign w:val="center"/>
            <w:tcPrChange w:id="862" w:author="WPS_1761633435" w:date="2025-12-23T22:05:00Z">
              <w:tcPr>
                <w:tcW w:w="560" w:type="dxa"/>
                <w:tcBorders>
                  <w:top w:val="single" w:sz="4" w:space="0" w:color="000000"/>
                  <w:left w:val="single" w:sz="4" w:space="0" w:color="000000"/>
                  <w:bottom w:val="single" w:sz="4" w:space="0" w:color="000000"/>
                  <w:right w:val="single" w:sz="4" w:space="0" w:color="000000"/>
                </w:tcBorders>
                <w:vAlign w:val="center"/>
              </w:tcPr>
            </w:tcPrChange>
          </w:tcPr>
          <w:p w14:paraId="79A7A4D5"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w:t>
            </w:r>
          </w:p>
        </w:tc>
        <w:tc>
          <w:tcPr>
            <w:tcW w:w="3765" w:type="dxa"/>
            <w:tcBorders>
              <w:top w:val="single" w:sz="4" w:space="0" w:color="000000"/>
              <w:left w:val="single" w:sz="4" w:space="0" w:color="000000"/>
              <w:bottom w:val="single" w:sz="4" w:space="0" w:color="000000"/>
              <w:right w:val="single" w:sz="4" w:space="0" w:color="000000"/>
            </w:tcBorders>
            <w:vAlign w:val="center"/>
            <w:tcPrChange w:id="863" w:author="WPS_1761633435" w:date="2025-12-23T22:05:00Z">
              <w:tcPr>
                <w:tcW w:w="3765" w:type="dxa"/>
                <w:tcBorders>
                  <w:top w:val="single" w:sz="4" w:space="0" w:color="000000"/>
                  <w:left w:val="single" w:sz="4" w:space="0" w:color="000000"/>
                  <w:bottom w:val="single" w:sz="4" w:space="0" w:color="000000"/>
                  <w:right w:val="single" w:sz="4" w:space="0" w:color="000000"/>
                </w:tcBorders>
                <w:vAlign w:val="center"/>
              </w:tcPr>
            </w:tcPrChange>
          </w:tcPr>
          <w:p w14:paraId="33F23A06"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只有特定节点才展示。营利机构-其他采购供应商，默认无需定级，无需设定有效期</w:t>
            </w:r>
          </w:p>
        </w:tc>
        <w:tc>
          <w:tcPr>
            <w:tcW w:w="1049" w:type="dxa"/>
            <w:tcBorders>
              <w:top w:val="single" w:sz="4" w:space="0" w:color="000000"/>
              <w:left w:val="single" w:sz="4" w:space="0" w:color="000000"/>
              <w:bottom w:val="single" w:sz="4" w:space="0" w:color="000000"/>
              <w:right w:val="single" w:sz="4" w:space="0" w:color="000000"/>
            </w:tcBorders>
            <w:vAlign w:val="center"/>
            <w:tcPrChange w:id="864" w:author="WPS_1761633435" w:date="2025-12-23T22:05:00Z">
              <w:tcPr>
                <w:tcW w:w="1049" w:type="dxa"/>
                <w:tcBorders>
                  <w:top w:val="single" w:sz="4" w:space="0" w:color="000000"/>
                  <w:left w:val="single" w:sz="4" w:space="0" w:color="000000"/>
                  <w:bottom w:val="single" w:sz="4" w:space="0" w:color="000000"/>
                  <w:right w:val="single" w:sz="4" w:space="0" w:color="000000"/>
                </w:tcBorders>
                <w:vAlign w:val="center"/>
              </w:tcPr>
            </w:tcPrChange>
          </w:tcPr>
          <w:p w14:paraId="1CB3143C"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color w:val="000000"/>
                <w:kern w:val="0"/>
                <w:sz w:val="20"/>
                <w:szCs w:val="20"/>
              </w:rPr>
              <w:t>高风险、中风险、低风险</w:t>
            </w:r>
          </w:p>
        </w:tc>
        <w:tc>
          <w:tcPr>
            <w:tcW w:w="650" w:type="dxa"/>
            <w:tcBorders>
              <w:top w:val="single" w:sz="4" w:space="0" w:color="000000"/>
              <w:left w:val="single" w:sz="4" w:space="0" w:color="000000"/>
              <w:bottom w:val="single" w:sz="4" w:space="0" w:color="000000"/>
              <w:right w:val="single" w:sz="4" w:space="0" w:color="000000"/>
            </w:tcBorders>
            <w:noWrap/>
            <w:vAlign w:val="center"/>
            <w:tcPrChange w:id="865" w:author="WPS_1761633435" w:date="2025-12-23T22:05:00Z">
              <w:tcPr>
                <w:tcW w:w="310" w:type="dxa"/>
                <w:tcBorders>
                  <w:top w:val="single" w:sz="4" w:space="0" w:color="000000"/>
                  <w:left w:val="single" w:sz="4" w:space="0" w:color="000000"/>
                  <w:bottom w:val="single" w:sz="4" w:space="0" w:color="000000"/>
                  <w:right w:val="single" w:sz="4" w:space="0" w:color="000000"/>
                </w:tcBorders>
                <w:noWrap/>
                <w:vAlign w:val="center"/>
              </w:tcPr>
            </w:tcPrChange>
          </w:tcPr>
          <w:p w14:paraId="1808FBCD"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不适用</w:t>
            </w:r>
          </w:p>
        </w:tc>
        <w:tc>
          <w:tcPr>
            <w:tcW w:w="694" w:type="dxa"/>
            <w:tcBorders>
              <w:top w:val="single" w:sz="4" w:space="0" w:color="000000"/>
              <w:left w:val="single" w:sz="4" w:space="0" w:color="000000"/>
              <w:bottom w:val="single" w:sz="4" w:space="0" w:color="000000"/>
              <w:right w:val="single" w:sz="4" w:space="0" w:color="000000"/>
            </w:tcBorders>
            <w:noWrap/>
            <w:vAlign w:val="center"/>
            <w:tcPrChange w:id="866" w:author="WPS_1761633435" w:date="2025-12-23T22:05:00Z">
              <w:tcPr>
                <w:tcW w:w="540" w:type="dxa"/>
                <w:gridSpan w:val="2"/>
                <w:tcBorders>
                  <w:top w:val="single" w:sz="4" w:space="0" w:color="000000"/>
                  <w:left w:val="single" w:sz="4" w:space="0" w:color="000000"/>
                  <w:bottom w:val="single" w:sz="4" w:space="0" w:color="000000"/>
                  <w:right w:val="single" w:sz="4" w:space="0" w:color="000000"/>
                </w:tcBorders>
                <w:noWrap/>
                <w:vAlign w:val="center"/>
              </w:tcPr>
            </w:tcPrChange>
          </w:tcPr>
          <w:p w14:paraId="49A3D222" w14:textId="77777777" w:rsidR="00CF6F30" w:rsidRDefault="00F0093C">
            <w:pPr>
              <w:textAlignment w:val="center"/>
              <w:rPr>
                <w:rFonts w:ascii="Microsoft YaHei" w:eastAsia="Microsoft YaHei" w:hAnsi="Microsoft YaHei" w:cs="Times New Roman" w:hint="eastAsia"/>
                <w:color w:val="000000"/>
                <w:kern w:val="0"/>
                <w:sz w:val="20"/>
                <w:szCs w:val="20"/>
              </w:rPr>
            </w:pPr>
            <w:r>
              <w:rPr>
                <w:rFonts w:ascii="Microsoft YaHei" w:eastAsia="Microsoft YaHei" w:hAnsi="Microsoft YaHei" w:cs="Times New Roman" w:hint="eastAsia"/>
                <w:color w:val="000000"/>
                <w:kern w:val="0"/>
                <w:sz w:val="20"/>
                <w:szCs w:val="20"/>
              </w:rPr>
              <w:t>不适用</w:t>
            </w:r>
          </w:p>
        </w:tc>
      </w:tr>
    </w:tbl>
    <w:p w14:paraId="49289817" w14:textId="77777777" w:rsidR="00CF6F30" w:rsidRDefault="00CF6F30"/>
    <w:p w14:paraId="13F219F6" w14:textId="77777777" w:rsidR="00CF6F30" w:rsidRDefault="00CF6F30">
      <w:pPr>
        <w:rPr>
          <w:rFonts w:ascii="Microsoft YaHei" w:eastAsia="Microsoft YaHei" w:hAnsi="Microsoft YaHei" w:cs="Microsoft YaHei" w:hint="eastAsia"/>
        </w:rPr>
      </w:pPr>
    </w:p>
    <w:p w14:paraId="49DA9FB3" w14:textId="77777777" w:rsidR="00CF6F30" w:rsidRDefault="00CF6F30">
      <w:pPr>
        <w:textAlignment w:val="center"/>
        <w:rPr>
          <w:rFonts w:ascii="Microsoft YaHei" w:eastAsia="Microsoft YaHei" w:hAnsi="Microsoft YaHei" w:cs="Microsoft YaHei" w:hint="eastAsia"/>
        </w:rPr>
      </w:pPr>
    </w:p>
    <w:p w14:paraId="632D6BBE" w14:textId="77777777" w:rsidR="00CF6F30" w:rsidRDefault="00F0093C">
      <w:pPr>
        <w:pStyle w:val="3"/>
        <w:rPr>
          <w:rFonts w:ascii="Microsoft YaHei" w:eastAsia="Microsoft YaHei" w:hAnsi="Microsoft YaHei" w:cs="Microsoft YaHei" w:hint="eastAsia"/>
          <w:sz w:val="22"/>
          <w:lang w:val="en-US"/>
        </w:rPr>
      </w:pPr>
      <w:bookmarkStart w:id="867" w:name="_Toc382136954"/>
      <w:bookmarkStart w:id="868" w:name="_Toc1717703324"/>
      <w:bookmarkStart w:id="869" w:name="_Toc425963861"/>
      <w:r>
        <w:rPr>
          <w:rFonts w:ascii="Microsoft YaHei" w:eastAsia="Microsoft YaHei" w:hAnsi="Microsoft YaHei" w:cs="Microsoft YaHei" w:hint="eastAsia"/>
          <w:sz w:val="22"/>
          <w:lang w:val="en-US"/>
        </w:rPr>
        <w:lastRenderedPageBreak/>
        <w:t>7.3申请审批</w:t>
      </w:r>
      <w:bookmarkEnd w:id="867"/>
      <w:bookmarkEnd w:id="868"/>
      <w:bookmarkEnd w:id="869"/>
    </w:p>
    <w:p w14:paraId="608B506E"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7.3.1申请列表</w:t>
      </w:r>
    </w:p>
    <w:p w14:paraId="5B998831"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5CC9B7B4" wp14:editId="41995439">
            <wp:extent cx="6139815" cy="3267710"/>
            <wp:effectExtent l="0" t="0" r="6985" b="8890"/>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96"/>
                    <a:stretch>
                      <a:fillRect/>
                    </a:stretch>
                  </pic:blipFill>
                  <pic:spPr>
                    <a:xfrm>
                      <a:off x="0" y="0"/>
                      <a:ext cx="6139815" cy="3267710"/>
                    </a:xfrm>
                    <a:prstGeom prst="rect">
                      <a:avLst/>
                    </a:prstGeom>
                  </pic:spPr>
                </pic:pic>
              </a:graphicData>
            </a:graphic>
          </wp:inline>
        </w:drawing>
      </w:r>
    </w:p>
    <w:p w14:paraId="2C0A9FC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0" distR="0" wp14:anchorId="3240F4C3" wp14:editId="00FA9F75">
            <wp:extent cx="6139815" cy="8585200"/>
            <wp:effectExtent l="0" t="0" r="6985"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97"/>
                    <a:stretch>
                      <a:fillRect/>
                    </a:stretch>
                  </pic:blipFill>
                  <pic:spPr>
                    <a:xfrm>
                      <a:off x="0" y="0"/>
                      <a:ext cx="6139815" cy="8585200"/>
                    </a:xfrm>
                    <a:prstGeom prst="rect">
                      <a:avLst/>
                    </a:prstGeom>
                  </pic:spPr>
                </pic:pic>
              </a:graphicData>
            </a:graphic>
          </wp:inline>
        </w:drawing>
      </w:r>
    </w:p>
    <w:p w14:paraId="2EA0AFA6"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7.3.2审批（合</w:t>
      </w:r>
      <w:proofErr w:type="gramStart"/>
      <w:r>
        <w:rPr>
          <w:rFonts w:ascii="Microsoft YaHei" w:eastAsia="Microsoft YaHei" w:hAnsi="Microsoft YaHei" w:cs="Microsoft YaHei" w:hint="eastAsia"/>
          <w:lang w:val="en-US"/>
        </w:rPr>
        <w:t>规</w:t>
      </w:r>
      <w:proofErr w:type="gramEnd"/>
      <w:r>
        <w:rPr>
          <w:rFonts w:ascii="Microsoft YaHei" w:eastAsia="Microsoft YaHei" w:hAnsi="Microsoft YaHei" w:cs="Microsoft YaHei" w:hint="eastAsia"/>
          <w:lang w:val="en-US"/>
        </w:rPr>
        <w:t>评级）</w:t>
      </w:r>
    </w:p>
    <w:p w14:paraId="657F2DA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noProof/>
        </w:rPr>
        <w:drawing>
          <wp:inline distT="0" distB="0" distL="0" distR="0" wp14:anchorId="29C3EAFA" wp14:editId="5C1A3763">
            <wp:extent cx="6363970" cy="2889250"/>
            <wp:effectExtent l="0" t="0" r="11430" b="6350"/>
            <wp:docPr id="221" name="picture" descr="descript"/>
            <wp:cNvGraphicFramePr/>
            <a:graphic xmlns:a="http://schemas.openxmlformats.org/drawingml/2006/main">
              <a:graphicData uri="http://schemas.openxmlformats.org/drawingml/2006/picture">
                <pic:pic xmlns:pic="http://schemas.openxmlformats.org/drawingml/2006/picture">
                  <pic:nvPicPr>
                    <pic:cNvPr id="221" name="picture" descr="descript"/>
                    <pic:cNvPicPr/>
                  </pic:nvPicPr>
                  <pic:blipFill>
                    <a:blip r:embed="rId98"/>
                    <a:stretch>
                      <a:fillRect/>
                    </a:stretch>
                  </pic:blipFill>
                  <pic:spPr>
                    <a:xfrm>
                      <a:off x="0" y="0"/>
                      <a:ext cx="6363970" cy="2889555"/>
                    </a:xfrm>
                    <a:prstGeom prst="rect">
                      <a:avLst/>
                    </a:prstGeom>
                  </pic:spPr>
                </pic:pic>
              </a:graphicData>
            </a:graphic>
          </wp:inline>
        </w:drawing>
      </w:r>
    </w:p>
    <w:p w14:paraId="5B080C6E" w14:textId="77777777" w:rsidR="00CF6F30" w:rsidRDefault="00CF6F30">
      <w:pPr>
        <w:rPr>
          <w:rFonts w:ascii="Microsoft YaHei" w:eastAsia="Microsoft YaHei" w:hAnsi="Microsoft YaHei" w:cs="Microsoft YaHei" w:hint="eastAsia"/>
        </w:rPr>
      </w:pPr>
    </w:p>
    <w:p w14:paraId="5ED1B5D8" w14:textId="77777777" w:rsidR="00CF6F30" w:rsidRDefault="00F0093C">
      <w:pPr>
        <w:pStyle w:val="TOC5"/>
        <w:ind w:left="0"/>
        <w:rPr>
          <w:rFonts w:ascii="Microsoft YaHei" w:eastAsia="Microsoft YaHei" w:hAnsi="Microsoft YaHei" w:cs="Microsoft YaHei" w:hint="eastAsia"/>
          <w:lang w:bidi="ar"/>
        </w:rPr>
      </w:pPr>
      <w:r>
        <w:rPr>
          <w:rFonts w:ascii="Microsoft YaHei" w:eastAsia="Microsoft YaHei" w:hAnsi="Microsoft YaHei" w:cs="Microsoft YaHei" w:hint="eastAsia"/>
          <w:lang w:bidi="ar"/>
        </w:rPr>
        <w:t>1.审批节点流转至特定节点审批时，可进行机构定级</w:t>
      </w:r>
    </w:p>
    <w:p w14:paraId="2E3A102A" w14:textId="77777777" w:rsidR="00CF6F30" w:rsidRDefault="00F0093C">
      <w:pPr>
        <w:pStyle w:val="TOC5"/>
        <w:ind w:left="0"/>
        <w:rPr>
          <w:rFonts w:ascii="Microsoft YaHei" w:eastAsia="Microsoft YaHei" w:hAnsi="Microsoft YaHei" w:cs="Microsoft YaHei" w:hint="eastAsia"/>
          <w:lang w:bidi="ar"/>
        </w:rPr>
      </w:pPr>
      <w:r>
        <w:rPr>
          <w:rFonts w:ascii="Microsoft YaHei" w:eastAsia="Microsoft YaHei" w:hAnsi="Microsoft YaHei" w:cs="Microsoft YaHei" w:hint="eastAsia"/>
          <w:lang w:bidi="ar"/>
        </w:rPr>
        <w:t>2.选择评估等级（高、中、低）后，通过即可</w:t>
      </w:r>
    </w:p>
    <w:p w14:paraId="048AD5EE" w14:textId="77777777" w:rsidR="00CF6F30" w:rsidRDefault="00F0093C">
      <w:pPr>
        <w:pStyle w:val="TOC5"/>
        <w:ind w:left="0"/>
        <w:rPr>
          <w:rFonts w:ascii="Microsoft YaHei" w:eastAsia="Microsoft YaHei" w:hAnsi="Microsoft YaHei" w:cs="Microsoft YaHei" w:hint="eastAsia"/>
          <w:lang w:bidi="ar"/>
        </w:rPr>
      </w:pPr>
      <w:r>
        <w:rPr>
          <w:rFonts w:ascii="Microsoft YaHei" w:eastAsia="Microsoft YaHei" w:hAnsi="Microsoft YaHei" w:cs="Microsoft YaHei" w:hint="eastAsia"/>
          <w:lang w:bidi="ar"/>
        </w:rPr>
        <w:t>3.审批通过后，审批通过日期为</w:t>
      </w:r>
      <w:proofErr w:type="gramStart"/>
      <w:r>
        <w:rPr>
          <w:rFonts w:ascii="Microsoft YaHei" w:eastAsia="Microsoft YaHei" w:hAnsi="Microsoft YaHei" w:cs="Microsoft YaHei" w:hint="eastAsia"/>
          <w:lang w:bidi="ar"/>
        </w:rPr>
        <w:t>尽调有效</w:t>
      </w:r>
      <w:proofErr w:type="gramEnd"/>
      <w:r>
        <w:rPr>
          <w:rFonts w:ascii="Microsoft YaHei" w:eastAsia="Microsoft YaHei" w:hAnsi="Microsoft YaHei" w:cs="Microsoft YaHei" w:hint="eastAsia"/>
          <w:lang w:bidi="ar"/>
        </w:rPr>
        <w:t>开始日期，按照评估等级（高、中、低）</w:t>
      </w:r>
      <w:proofErr w:type="gramStart"/>
      <w:r>
        <w:rPr>
          <w:rFonts w:ascii="Microsoft YaHei" w:eastAsia="Microsoft YaHei" w:hAnsi="Microsoft YaHei" w:cs="Microsoft YaHei" w:hint="eastAsia"/>
          <w:lang w:bidi="ar"/>
        </w:rPr>
        <w:t>区分尽调有效期</w:t>
      </w:r>
      <w:proofErr w:type="gramEnd"/>
      <w:r>
        <w:rPr>
          <w:rFonts w:ascii="Microsoft YaHei" w:eastAsia="Microsoft YaHei" w:hAnsi="Microsoft YaHei" w:cs="Microsoft YaHei" w:hint="eastAsia"/>
          <w:lang w:bidi="ar"/>
        </w:rPr>
        <w:t>年限，高风险、中风险：1年，低风险：2年</w:t>
      </w:r>
    </w:p>
    <w:p w14:paraId="5D3DC78D" w14:textId="77777777" w:rsidR="00CF6F30" w:rsidRDefault="00CF6F30">
      <w:pPr>
        <w:rPr>
          <w:rFonts w:ascii="Microsoft YaHei" w:eastAsia="Microsoft YaHei" w:hAnsi="Microsoft YaHei" w:cs="Microsoft YaHei" w:hint="eastAsia"/>
        </w:rPr>
      </w:pPr>
    </w:p>
    <w:p w14:paraId="261D5FFD" w14:textId="77777777" w:rsidR="00CF6F30" w:rsidRDefault="00CF6F30">
      <w:pPr>
        <w:rPr>
          <w:rFonts w:ascii="Microsoft YaHei" w:eastAsia="Microsoft YaHei" w:hAnsi="Microsoft YaHei" w:cs="Microsoft YaHei" w:hint="eastAsia"/>
        </w:rPr>
      </w:pPr>
    </w:p>
    <w:p w14:paraId="4FF838BD" w14:textId="77777777" w:rsidR="00CF6F30" w:rsidRDefault="00F0093C">
      <w:pPr>
        <w:pStyle w:val="3"/>
        <w:rPr>
          <w:rFonts w:ascii="Microsoft YaHei" w:eastAsia="Microsoft YaHei" w:hAnsi="Microsoft YaHei" w:cs="Microsoft YaHei" w:hint="eastAsia"/>
          <w:sz w:val="22"/>
          <w:lang w:val="en-US"/>
        </w:rPr>
      </w:pPr>
      <w:bookmarkStart w:id="870" w:name="_Toc817099847"/>
      <w:bookmarkStart w:id="871" w:name="_Toc1599681348"/>
      <w:bookmarkStart w:id="872" w:name="_Toc1611616376"/>
      <w:r>
        <w:rPr>
          <w:rFonts w:ascii="Microsoft YaHei" w:eastAsia="Microsoft YaHei" w:hAnsi="Microsoft YaHei" w:cs="Microsoft YaHei" w:hint="eastAsia"/>
          <w:sz w:val="22"/>
          <w:lang w:val="en-US"/>
        </w:rPr>
        <w:t>7.4机构列表及详情</w:t>
      </w:r>
      <w:bookmarkEnd w:id="870"/>
      <w:bookmarkEnd w:id="871"/>
      <w:bookmarkEnd w:id="872"/>
    </w:p>
    <w:p w14:paraId="00A57D9C"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7.4.1机构列表</w:t>
      </w:r>
    </w:p>
    <w:p w14:paraId="67D08011"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noProof/>
        </w:rPr>
        <w:drawing>
          <wp:inline distT="0" distB="0" distL="0" distR="0" wp14:anchorId="74CBA9A4" wp14:editId="4437E47A">
            <wp:extent cx="6139815" cy="3267710"/>
            <wp:effectExtent l="0" t="0" r="6985" b="889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99"/>
                    <a:stretch>
                      <a:fillRect/>
                    </a:stretch>
                  </pic:blipFill>
                  <pic:spPr>
                    <a:xfrm>
                      <a:off x="0" y="0"/>
                      <a:ext cx="6139815" cy="3267710"/>
                    </a:xfrm>
                    <a:prstGeom prst="rect">
                      <a:avLst/>
                    </a:prstGeom>
                  </pic:spPr>
                </pic:pic>
              </a:graphicData>
            </a:graphic>
          </wp:inline>
        </w:drawing>
      </w:r>
    </w:p>
    <w:p w14:paraId="44CE076F" w14:textId="77777777" w:rsidR="00CF6F30" w:rsidRDefault="00CF6F30">
      <w:pPr>
        <w:rPr>
          <w:rFonts w:ascii="Microsoft YaHei" w:eastAsia="Microsoft YaHei" w:hAnsi="Microsoft YaHei" w:cs="Microsoft YaHei" w:hint="eastAsia"/>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9"/>
        <w:gridCol w:w="6566"/>
      </w:tblGrid>
      <w:tr w:rsidR="00CF6F30" w14:paraId="763ADD61" w14:textId="77777777">
        <w:tc>
          <w:tcPr>
            <w:tcW w:w="3089" w:type="dxa"/>
          </w:tcPr>
          <w:p w14:paraId="2F000AE9"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申请列表分类</w:t>
            </w:r>
          </w:p>
        </w:tc>
        <w:tc>
          <w:tcPr>
            <w:tcW w:w="6566" w:type="dxa"/>
          </w:tcPr>
          <w:p w14:paraId="2FAF6177"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列表说明</w:t>
            </w:r>
          </w:p>
        </w:tc>
      </w:tr>
      <w:tr w:rsidR="00CF6F30" w14:paraId="12303FF4" w14:textId="77777777">
        <w:tc>
          <w:tcPr>
            <w:tcW w:w="3089" w:type="dxa"/>
          </w:tcPr>
          <w:p w14:paraId="4B4BD98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全部</w:t>
            </w:r>
          </w:p>
        </w:tc>
        <w:tc>
          <w:tcPr>
            <w:tcW w:w="6566" w:type="dxa"/>
          </w:tcPr>
          <w:p w14:paraId="37E61E9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针对申请人默认展示为空，通过精确搜索查看三方机构</w:t>
            </w:r>
          </w:p>
        </w:tc>
      </w:tr>
      <w:tr w:rsidR="00CF6F30" w14:paraId="661B4677" w14:textId="77777777">
        <w:tc>
          <w:tcPr>
            <w:tcW w:w="3089" w:type="dxa"/>
          </w:tcPr>
          <w:p w14:paraId="601236D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我负责的</w:t>
            </w:r>
          </w:p>
        </w:tc>
        <w:tc>
          <w:tcPr>
            <w:tcW w:w="6566" w:type="dxa"/>
          </w:tcPr>
          <w:p w14:paraId="35CF206A"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针对申请人默认展示为空，通过精确搜索查看三方机构</w:t>
            </w:r>
          </w:p>
        </w:tc>
      </w:tr>
    </w:tbl>
    <w:p w14:paraId="3F6B39C4" w14:textId="77777777" w:rsidR="00CF6F30" w:rsidRDefault="00F0093C">
      <w:pPr>
        <w:pStyle w:val="TOC5"/>
        <w:ind w:left="0"/>
        <w:rPr>
          <w:rFonts w:ascii="Microsoft YaHei" w:eastAsia="Microsoft YaHei" w:hAnsi="Microsoft YaHei" w:cs="Microsoft YaHei" w:hint="eastAsia"/>
        </w:rPr>
      </w:pPr>
      <w:r>
        <w:rPr>
          <w:rFonts w:ascii="Microsoft YaHei" w:eastAsia="Microsoft YaHei" w:hAnsi="Microsoft YaHei" w:cs="Microsoft YaHei" w:hint="eastAsia"/>
          <w:lang w:bidi="ar"/>
        </w:rPr>
        <w:t>第三方列表</w:t>
      </w:r>
      <w:proofErr w:type="gramStart"/>
      <w:r>
        <w:rPr>
          <w:rFonts w:ascii="Microsoft YaHei" w:eastAsia="Microsoft YaHei" w:hAnsi="Microsoft YaHei" w:cs="Microsoft YaHei" w:hint="eastAsia"/>
          <w:lang w:bidi="ar"/>
        </w:rPr>
        <w:t>表</w:t>
      </w:r>
      <w:proofErr w:type="gramEnd"/>
      <w:r>
        <w:rPr>
          <w:rFonts w:ascii="Microsoft YaHei" w:eastAsia="Microsoft YaHei" w:hAnsi="Microsoft YaHei" w:cs="Microsoft YaHei" w:hint="eastAsia"/>
          <w:lang w:bidi="ar"/>
        </w:rPr>
        <w:t>头字段：</w:t>
      </w:r>
    </w:p>
    <w:p w14:paraId="0F93FBAF" w14:textId="77777777" w:rsidR="00CF6F30" w:rsidRDefault="00F0093C">
      <w:pPr>
        <w:pStyle w:val="TOC5"/>
        <w:ind w:left="0" w:firstLineChars="200" w:firstLine="400"/>
        <w:rPr>
          <w:rFonts w:ascii="Microsoft YaHei" w:eastAsia="Microsoft YaHei" w:hAnsi="Microsoft YaHei" w:cs="Microsoft YaHei" w:hint="eastAsia"/>
        </w:rPr>
      </w:pPr>
      <w:r>
        <w:rPr>
          <w:rFonts w:ascii="Microsoft YaHei" w:eastAsia="Microsoft YaHei" w:hAnsi="Microsoft YaHei" w:cs="Microsoft YaHei" w:hint="eastAsia"/>
          <w:lang w:bidi="ar"/>
        </w:rPr>
        <w:t xml:space="preserve">Vendor </w:t>
      </w:r>
      <w:r>
        <w:rPr>
          <w:rFonts w:ascii="Microsoft YaHei" w:eastAsia="Microsoft YaHei" w:hAnsi="Microsoft YaHei" w:cs="Microsoft YaHei" w:hint="eastAsia"/>
        </w:rPr>
        <w:t>Code</w:t>
      </w:r>
      <w:r>
        <w:rPr>
          <w:rFonts w:ascii="Microsoft YaHei" w:eastAsia="Microsoft YaHei" w:hAnsi="Microsoft YaHei" w:cs="Microsoft YaHei" w:hint="eastAsia"/>
          <w:lang w:bidi="ar"/>
        </w:rPr>
        <w:t>、第三方机构编码、第三方机构名称、统一社会信用代码、负责人、机构类型、有效期、</w:t>
      </w:r>
      <w:proofErr w:type="gramStart"/>
      <w:r>
        <w:rPr>
          <w:rFonts w:ascii="Microsoft YaHei" w:eastAsia="Microsoft YaHei" w:hAnsi="Microsoft YaHei" w:cs="Microsoft YaHei" w:hint="eastAsia"/>
          <w:lang w:bidi="ar"/>
        </w:rPr>
        <w:t>尽调状态</w:t>
      </w:r>
      <w:proofErr w:type="gramEnd"/>
      <w:r>
        <w:rPr>
          <w:rFonts w:ascii="Microsoft YaHei" w:eastAsia="Microsoft YaHei" w:hAnsi="Microsoft YaHei" w:cs="Microsoft YaHei" w:hint="eastAsia"/>
          <w:lang w:bidi="ar"/>
        </w:rPr>
        <w:t>、启用状态</w:t>
      </w:r>
    </w:p>
    <w:p w14:paraId="3B2B1622" w14:textId="77777777" w:rsidR="00CF6F30" w:rsidRDefault="00F0093C">
      <w:pPr>
        <w:numPr>
          <w:ilvl w:val="0"/>
          <w:numId w:val="84"/>
        </w:numPr>
        <w:rPr>
          <w:rFonts w:ascii="Microsoft YaHei" w:eastAsia="Microsoft YaHei" w:hAnsi="Microsoft YaHei" w:cs="Microsoft YaHei" w:hint="eastAsia"/>
        </w:rPr>
      </w:pPr>
      <w:r>
        <w:rPr>
          <w:rFonts w:ascii="Microsoft YaHei" w:eastAsia="Microsoft YaHei" w:hAnsi="Microsoft YaHei" w:cs="Microsoft YaHei" w:hint="eastAsia"/>
        </w:rPr>
        <w:t>Vendor ID：由财务手工维护Vendor Code</w:t>
      </w:r>
    </w:p>
    <w:p w14:paraId="7EFCDA9C" w14:textId="77777777" w:rsidR="00CF6F30" w:rsidRDefault="00F0093C">
      <w:pPr>
        <w:numPr>
          <w:ilvl w:val="0"/>
          <w:numId w:val="84"/>
        </w:numPr>
        <w:rPr>
          <w:rFonts w:ascii="Microsoft YaHei" w:eastAsia="Microsoft YaHei" w:hAnsi="Microsoft YaHei" w:cs="Microsoft YaHei" w:hint="eastAsia"/>
        </w:rPr>
      </w:pPr>
      <w:r>
        <w:rPr>
          <w:rFonts w:ascii="Microsoft YaHei" w:eastAsia="Microsoft YaHei" w:hAnsi="Microsoft YaHei" w:cs="Microsoft YaHei" w:hint="eastAsia"/>
        </w:rPr>
        <w:t>第三方机构编码：第三方机构唯一标识符</w:t>
      </w:r>
    </w:p>
    <w:p w14:paraId="455B7EB8" w14:textId="77777777" w:rsidR="00CF6F30" w:rsidRDefault="00F0093C">
      <w:pPr>
        <w:numPr>
          <w:ilvl w:val="0"/>
          <w:numId w:val="84"/>
        </w:numPr>
        <w:rPr>
          <w:rFonts w:ascii="Microsoft YaHei" w:eastAsia="Microsoft YaHei" w:hAnsi="Microsoft YaHei" w:cs="Microsoft YaHei" w:hint="eastAsia"/>
        </w:rPr>
      </w:pPr>
      <w:r>
        <w:rPr>
          <w:rFonts w:ascii="Microsoft YaHei" w:eastAsia="Microsoft YaHei" w:hAnsi="Microsoft YaHei" w:cs="Microsoft YaHei" w:hint="eastAsia"/>
        </w:rPr>
        <w:t>第三方机构名称：读取第三方机构名称</w:t>
      </w:r>
    </w:p>
    <w:p w14:paraId="62192FFC" w14:textId="77777777" w:rsidR="00CF6F30" w:rsidRDefault="00F0093C">
      <w:pPr>
        <w:numPr>
          <w:ilvl w:val="0"/>
          <w:numId w:val="84"/>
        </w:numPr>
        <w:rPr>
          <w:rFonts w:ascii="Microsoft YaHei" w:eastAsia="Microsoft YaHei" w:hAnsi="Microsoft YaHei" w:cs="Microsoft YaHei" w:hint="eastAsia"/>
        </w:rPr>
      </w:pPr>
      <w:r>
        <w:rPr>
          <w:rFonts w:ascii="Microsoft YaHei" w:eastAsia="Microsoft YaHei" w:hAnsi="Microsoft YaHei" w:cs="Microsoft YaHei" w:hint="eastAsia"/>
        </w:rPr>
        <w:t>统一社会信用代码：读取第三方机构统一社会信用代码</w:t>
      </w:r>
    </w:p>
    <w:p w14:paraId="7B52B9E6" w14:textId="77777777" w:rsidR="00CF6F30" w:rsidRDefault="00F0093C">
      <w:pPr>
        <w:numPr>
          <w:ilvl w:val="0"/>
          <w:numId w:val="84"/>
        </w:numPr>
        <w:rPr>
          <w:rFonts w:ascii="Microsoft YaHei" w:eastAsia="Microsoft YaHei" w:hAnsi="Microsoft YaHei" w:cs="Microsoft YaHei" w:hint="eastAsia"/>
        </w:rPr>
      </w:pPr>
      <w:r>
        <w:rPr>
          <w:rFonts w:ascii="Microsoft YaHei" w:eastAsia="Microsoft YaHei" w:hAnsi="Microsoft YaHei" w:cs="Microsoft YaHei" w:hint="eastAsia"/>
        </w:rPr>
        <w:t>负责人：读取第三方机构负责人</w:t>
      </w:r>
    </w:p>
    <w:p w14:paraId="2FB2A737" w14:textId="77777777" w:rsidR="00CF6F30" w:rsidRDefault="00F0093C">
      <w:pPr>
        <w:numPr>
          <w:ilvl w:val="0"/>
          <w:numId w:val="84"/>
        </w:numPr>
        <w:rPr>
          <w:rFonts w:ascii="Microsoft YaHei" w:eastAsia="Microsoft YaHei" w:hAnsi="Microsoft YaHei" w:cs="Microsoft YaHei" w:hint="eastAsia"/>
        </w:rPr>
      </w:pPr>
      <w:r>
        <w:rPr>
          <w:rFonts w:ascii="Microsoft YaHei" w:eastAsia="Microsoft YaHei" w:hAnsi="Microsoft YaHei" w:cs="Microsoft YaHei" w:hint="eastAsia"/>
        </w:rPr>
        <w:t>机构类型：读取机构类型</w:t>
      </w:r>
    </w:p>
    <w:p w14:paraId="73C5A9CA" w14:textId="77777777" w:rsidR="00CF6F30" w:rsidRDefault="00F0093C">
      <w:pPr>
        <w:numPr>
          <w:ilvl w:val="0"/>
          <w:numId w:val="84"/>
        </w:numPr>
        <w:rPr>
          <w:rFonts w:ascii="Microsoft YaHei" w:eastAsia="Microsoft YaHei" w:hAnsi="Microsoft YaHei" w:cs="Microsoft YaHei" w:hint="eastAsia"/>
        </w:rPr>
      </w:pPr>
      <w:r>
        <w:rPr>
          <w:rFonts w:ascii="Microsoft YaHei" w:eastAsia="Microsoft YaHei" w:hAnsi="Microsoft YaHei" w:cs="Microsoft YaHei" w:hint="eastAsia"/>
        </w:rPr>
        <w:t>有效期至：</w:t>
      </w:r>
      <w:del w:id="873" w:author="WPS_1761633435" w:date="2025-12-23T21:55:00Z">
        <w:r>
          <w:rPr>
            <w:rFonts w:ascii="Microsoft YaHei" w:eastAsia="Microsoft YaHei" w:hAnsi="Microsoft YaHei" w:cs="Microsoft YaHei"/>
          </w:rPr>
          <w:delText>取两者（营业期限，尽调有效期），先失效的日期（无营业期限，则营业期限默认为无限）</w:delText>
        </w:r>
      </w:del>
      <w:proofErr w:type="gramStart"/>
      <w:ins w:id="874" w:author="WPS_1761633435" w:date="2025-12-23T21:55:00Z">
        <w:r>
          <w:rPr>
            <w:rFonts w:ascii="Microsoft YaHei" w:eastAsia="Microsoft YaHei" w:hAnsi="Microsoft YaHei" w:cs="Microsoft YaHei" w:hint="eastAsia"/>
          </w:rPr>
          <w:t>尽调有效期</w:t>
        </w:r>
      </w:ins>
      <w:proofErr w:type="gramEnd"/>
      <w:r>
        <w:rPr>
          <w:rFonts w:ascii="Microsoft YaHei" w:eastAsia="Microsoft YaHei" w:hAnsi="Microsoft YaHei" w:cs="Microsoft YaHei" w:hint="eastAsia"/>
        </w:rPr>
        <w:t>。</w:t>
      </w:r>
    </w:p>
    <w:p w14:paraId="010FAF29" w14:textId="77777777" w:rsidR="00CF6F30" w:rsidRDefault="00F0093C">
      <w:pPr>
        <w:numPr>
          <w:ilvl w:val="0"/>
          <w:numId w:val="84"/>
        </w:numPr>
        <w:rPr>
          <w:rFonts w:ascii="Microsoft YaHei" w:eastAsia="Microsoft YaHei" w:hAnsi="Microsoft YaHei" w:cs="Microsoft YaHei" w:hint="eastAsia"/>
        </w:rPr>
      </w:pPr>
      <w:proofErr w:type="gramStart"/>
      <w:r>
        <w:rPr>
          <w:rFonts w:ascii="Microsoft YaHei" w:eastAsia="Microsoft YaHei" w:hAnsi="Microsoft YaHei" w:cs="Microsoft YaHei" w:hint="eastAsia"/>
        </w:rPr>
        <w:t>尽调状态</w:t>
      </w:r>
      <w:proofErr w:type="gramEnd"/>
      <w:r>
        <w:rPr>
          <w:rFonts w:ascii="Microsoft YaHei" w:eastAsia="Microsoft YaHei" w:hAnsi="Microsoft YaHei" w:cs="Microsoft YaHei" w:hint="eastAsia"/>
        </w:rPr>
        <w:t>：</w:t>
      </w:r>
      <w:ins w:id="875" w:author="WPS_1761633435" w:date="2025-12-23T21:56:00Z">
        <w:r>
          <w:rPr>
            <w:rFonts w:ascii="Microsoft YaHei" w:eastAsia="Microsoft YaHei" w:hAnsi="Microsoft YaHei" w:cs="Microsoft YaHei" w:hint="eastAsia"/>
          </w:rPr>
          <w:t>营利机构-其他采购供应商，默认无需定级，无需设定有效期</w:t>
        </w:r>
      </w:ins>
      <w:del w:id="876" w:author="WPS_1761633435" w:date="2025-12-23T21:56:00Z">
        <w:r>
          <w:rPr>
            <w:rFonts w:ascii="Microsoft YaHei" w:eastAsia="Microsoft YaHei" w:hAnsi="Microsoft YaHei" w:cs="Microsoft YaHei" w:hint="eastAsia"/>
          </w:rPr>
          <w:delText>营利机构中，会务供应商、其它合作项目供应商状态默认为无需尽调</w:delText>
        </w:r>
      </w:del>
      <w:r>
        <w:rPr>
          <w:rFonts w:ascii="Microsoft YaHei" w:eastAsia="Microsoft YaHei" w:hAnsi="Microsoft YaHei" w:cs="Microsoft YaHei" w:hint="eastAsia"/>
        </w:rPr>
        <w:t>，其他类型只要审批通过且</w:t>
      </w:r>
      <w:proofErr w:type="gramStart"/>
      <w:r>
        <w:rPr>
          <w:rFonts w:ascii="Microsoft YaHei" w:eastAsia="Microsoft YaHei" w:hAnsi="Microsoft YaHei" w:cs="Microsoft YaHei" w:hint="eastAsia"/>
        </w:rPr>
        <w:t>在尽调</w:t>
      </w:r>
      <w:proofErr w:type="gramEnd"/>
      <w:del w:id="877" w:author="WPS_1761633435" w:date="2025-12-25T13:29:00Z">
        <w:r>
          <w:rPr>
            <w:rFonts w:ascii="Microsoft YaHei" w:eastAsia="Microsoft YaHei" w:hAnsi="Microsoft YaHei" w:cs="Microsoft YaHei"/>
          </w:rPr>
          <w:delText>结束日</w:delText>
        </w:r>
      </w:del>
      <w:ins w:id="878" w:author="WPS_1761633435" w:date="2025-12-25T13:29:00Z">
        <w:r>
          <w:rPr>
            <w:rFonts w:ascii="Microsoft YaHei" w:eastAsia="Microsoft YaHei" w:hAnsi="Microsoft YaHei" w:cs="Microsoft YaHei" w:hint="eastAsia"/>
          </w:rPr>
          <w:t>有效</w:t>
        </w:r>
      </w:ins>
      <w:r>
        <w:rPr>
          <w:rFonts w:ascii="Microsoft YaHei" w:eastAsia="Microsoft YaHei" w:hAnsi="Microsoft YaHei" w:cs="Microsoft YaHei" w:hint="eastAsia"/>
        </w:rPr>
        <w:t>期内则</w:t>
      </w:r>
      <w:proofErr w:type="gramStart"/>
      <w:r>
        <w:rPr>
          <w:rFonts w:ascii="Microsoft YaHei" w:eastAsia="Microsoft YaHei" w:hAnsi="Microsoft YaHei" w:cs="Microsoft YaHei" w:hint="eastAsia"/>
        </w:rPr>
        <w:t>为尽调有效</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在尽调</w:t>
      </w:r>
      <w:proofErr w:type="gramEnd"/>
      <w:del w:id="879" w:author="WPS_1761633435" w:date="2025-12-25T13:29:00Z">
        <w:r>
          <w:rPr>
            <w:rFonts w:ascii="Microsoft YaHei" w:eastAsia="Microsoft YaHei" w:hAnsi="Microsoft YaHei" w:cs="Microsoft YaHei"/>
          </w:rPr>
          <w:delText>结束</w:delText>
        </w:r>
      </w:del>
      <w:ins w:id="880" w:author="WPS_1761633435" w:date="2025-12-25T13:29:00Z">
        <w:r>
          <w:rPr>
            <w:rFonts w:ascii="Microsoft YaHei" w:eastAsia="Microsoft YaHei" w:hAnsi="Microsoft YaHei" w:cs="Microsoft YaHei" w:hint="eastAsia"/>
          </w:rPr>
          <w:t>有效</w:t>
        </w:r>
      </w:ins>
      <w:del w:id="881" w:author="WPS_1761633435" w:date="2025-12-25T13:29:00Z">
        <w:r>
          <w:rPr>
            <w:rFonts w:ascii="Microsoft YaHei" w:eastAsia="Microsoft YaHei" w:hAnsi="Microsoft YaHei" w:cs="Microsoft YaHei" w:hint="eastAsia"/>
          </w:rPr>
          <w:delText>日</w:delText>
        </w:r>
      </w:del>
      <w:r>
        <w:rPr>
          <w:rFonts w:ascii="Microsoft YaHei" w:eastAsia="Microsoft YaHei" w:hAnsi="Microsoft YaHei" w:cs="Microsoft YaHei" w:hint="eastAsia"/>
        </w:rPr>
        <w:t>期外则</w:t>
      </w:r>
      <w:proofErr w:type="gramStart"/>
      <w:r>
        <w:rPr>
          <w:rFonts w:ascii="Microsoft YaHei" w:eastAsia="Microsoft YaHei" w:hAnsi="Microsoft YaHei" w:cs="Microsoft YaHei" w:hint="eastAsia"/>
        </w:rPr>
        <w:t>为尽调过期</w:t>
      </w:r>
      <w:proofErr w:type="gramEnd"/>
    </w:p>
    <w:p w14:paraId="51BF6646" w14:textId="77777777" w:rsidR="00CF6F30" w:rsidRDefault="00F0093C">
      <w:pPr>
        <w:numPr>
          <w:ilvl w:val="0"/>
          <w:numId w:val="84"/>
        </w:numPr>
        <w:rPr>
          <w:rFonts w:ascii="Microsoft YaHei" w:eastAsia="Microsoft YaHei" w:hAnsi="Microsoft YaHei" w:cs="Microsoft YaHei" w:hint="eastAsia"/>
        </w:rPr>
      </w:pPr>
      <w:r>
        <w:rPr>
          <w:rFonts w:ascii="Microsoft YaHei" w:eastAsia="Microsoft YaHei" w:hAnsi="Microsoft YaHei" w:cs="Microsoft YaHei" w:hint="eastAsia"/>
        </w:rPr>
        <w:t>启用状态：第三方机构启用状态：启用、禁用（过期则自动禁用；未过期可手动禁用）</w:t>
      </w:r>
    </w:p>
    <w:p w14:paraId="36C375FB" w14:textId="77777777" w:rsidR="00CF6F30" w:rsidRDefault="00F0093C">
      <w:pPr>
        <w:pStyle w:val="TOC5"/>
        <w:ind w:left="0"/>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第三方列表筛选选项：</w:t>
      </w:r>
    </w:p>
    <w:p w14:paraId="0391E85E" w14:textId="77777777" w:rsidR="00CF6F30" w:rsidRDefault="00F0093C">
      <w:pPr>
        <w:numPr>
          <w:ilvl w:val="0"/>
          <w:numId w:val="85"/>
        </w:numPr>
        <w:rPr>
          <w:rFonts w:ascii="Microsoft YaHei" w:eastAsia="Microsoft YaHei" w:hAnsi="Microsoft YaHei" w:cs="Microsoft YaHei" w:hint="eastAsia"/>
        </w:rPr>
      </w:pPr>
      <w:r>
        <w:rPr>
          <w:rFonts w:ascii="Microsoft YaHei" w:eastAsia="Microsoft YaHei" w:hAnsi="Microsoft YaHei" w:cs="Microsoft YaHei" w:hint="eastAsia"/>
        </w:rPr>
        <w:t>第三方机构编码</w:t>
      </w:r>
    </w:p>
    <w:p w14:paraId="0F8C0AE2" w14:textId="77777777" w:rsidR="00CF6F30" w:rsidRDefault="00F0093C">
      <w:pPr>
        <w:numPr>
          <w:ilvl w:val="0"/>
          <w:numId w:val="85"/>
        </w:numPr>
        <w:rPr>
          <w:rFonts w:ascii="Microsoft YaHei" w:eastAsia="Microsoft YaHei" w:hAnsi="Microsoft YaHei" w:cs="Microsoft YaHei" w:hint="eastAsia"/>
        </w:rPr>
      </w:pPr>
      <w:r>
        <w:rPr>
          <w:rFonts w:ascii="Microsoft YaHei" w:eastAsia="Microsoft YaHei" w:hAnsi="Microsoft YaHei" w:cs="Microsoft YaHei" w:hint="eastAsia"/>
        </w:rPr>
        <w:t>第三方机构名称</w:t>
      </w:r>
    </w:p>
    <w:p w14:paraId="0A8A4471" w14:textId="77777777" w:rsidR="00CF6F30" w:rsidRDefault="00F0093C">
      <w:pPr>
        <w:numPr>
          <w:ilvl w:val="0"/>
          <w:numId w:val="85"/>
        </w:numPr>
        <w:rPr>
          <w:rFonts w:ascii="Microsoft YaHei" w:eastAsia="Microsoft YaHei" w:hAnsi="Microsoft YaHei" w:cs="Microsoft YaHei" w:hint="eastAsia"/>
        </w:rPr>
      </w:pPr>
      <w:r>
        <w:rPr>
          <w:rFonts w:ascii="Microsoft YaHei" w:eastAsia="Microsoft YaHei" w:hAnsi="Microsoft YaHei" w:cs="Microsoft YaHei" w:hint="eastAsia"/>
        </w:rPr>
        <w:t>统一社会信用代码</w:t>
      </w:r>
    </w:p>
    <w:p w14:paraId="75704956" w14:textId="77777777" w:rsidR="00CF6F30" w:rsidRDefault="00F0093C">
      <w:pPr>
        <w:numPr>
          <w:ilvl w:val="0"/>
          <w:numId w:val="85"/>
        </w:numPr>
        <w:rPr>
          <w:rFonts w:ascii="Microsoft YaHei" w:eastAsia="Microsoft YaHei" w:hAnsi="Microsoft YaHei" w:cs="Microsoft YaHei" w:hint="eastAsia"/>
        </w:rPr>
      </w:pPr>
      <w:r>
        <w:rPr>
          <w:rFonts w:ascii="Microsoft YaHei" w:eastAsia="Microsoft YaHei" w:hAnsi="Microsoft YaHei" w:cs="Microsoft YaHei" w:hint="eastAsia"/>
        </w:rPr>
        <w:t>负责人：读取第三方机构负责人</w:t>
      </w:r>
    </w:p>
    <w:p w14:paraId="6FBA6179" w14:textId="77777777" w:rsidR="00CF6F30" w:rsidRDefault="00F0093C">
      <w:pPr>
        <w:numPr>
          <w:ilvl w:val="0"/>
          <w:numId w:val="85"/>
        </w:numPr>
        <w:rPr>
          <w:rFonts w:ascii="Microsoft YaHei" w:eastAsia="Microsoft YaHei" w:hAnsi="Microsoft YaHei" w:cs="Microsoft YaHei" w:hint="eastAsia"/>
          <w:szCs w:val="21"/>
        </w:rPr>
      </w:pPr>
      <w:r>
        <w:rPr>
          <w:rFonts w:ascii="Microsoft YaHei" w:eastAsia="Microsoft YaHei" w:hAnsi="Microsoft YaHei" w:cs="Microsoft YaHei" w:hint="eastAsia"/>
          <w:szCs w:val="21"/>
        </w:rPr>
        <w:t>机构类型：级联筛选</w:t>
      </w:r>
    </w:p>
    <w:p w14:paraId="5C3A5B43" w14:textId="77777777" w:rsidR="00CF6F30" w:rsidRDefault="00F0093C">
      <w:pPr>
        <w:numPr>
          <w:ilvl w:val="0"/>
          <w:numId w:val="85"/>
        </w:numPr>
        <w:rPr>
          <w:rFonts w:ascii="Microsoft YaHei" w:eastAsia="Microsoft YaHei" w:hAnsi="Microsoft YaHei" w:cs="Microsoft YaHei" w:hint="eastAsia"/>
          <w:szCs w:val="21"/>
        </w:rPr>
      </w:pPr>
      <w:proofErr w:type="gramStart"/>
      <w:r>
        <w:rPr>
          <w:rFonts w:ascii="Microsoft YaHei" w:eastAsia="Microsoft YaHei" w:hAnsi="Microsoft YaHei" w:cs="Microsoft YaHei" w:hint="eastAsia"/>
          <w:szCs w:val="21"/>
        </w:rPr>
        <w:t>尽调状态</w:t>
      </w:r>
      <w:proofErr w:type="gramEnd"/>
      <w:r>
        <w:rPr>
          <w:rFonts w:ascii="Microsoft YaHei" w:eastAsia="Microsoft YaHei" w:hAnsi="Microsoft YaHei" w:cs="Microsoft YaHei" w:hint="eastAsia"/>
          <w:szCs w:val="21"/>
        </w:rPr>
        <w:t>：</w:t>
      </w:r>
      <w:proofErr w:type="gramStart"/>
      <w:r>
        <w:rPr>
          <w:rFonts w:ascii="Microsoft YaHei" w:eastAsia="Microsoft YaHei" w:hAnsi="Microsoft YaHei" w:cs="Microsoft YaHei" w:hint="eastAsia"/>
          <w:szCs w:val="21"/>
        </w:rPr>
        <w:t>尽调有效</w:t>
      </w:r>
      <w:proofErr w:type="gramEnd"/>
      <w:r>
        <w:rPr>
          <w:rFonts w:ascii="Microsoft YaHei" w:eastAsia="Microsoft YaHei" w:hAnsi="Microsoft YaHei" w:cs="Microsoft YaHei" w:hint="eastAsia"/>
          <w:szCs w:val="21"/>
        </w:rPr>
        <w:t>、</w:t>
      </w:r>
      <w:proofErr w:type="gramStart"/>
      <w:r>
        <w:rPr>
          <w:rFonts w:ascii="Microsoft YaHei" w:eastAsia="Microsoft YaHei" w:hAnsi="Microsoft YaHei" w:cs="Microsoft YaHei" w:hint="eastAsia"/>
          <w:szCs w:val="21"/>
        </w:rPr>
        <w:t>尽调过期</w:t>
      </w:r>
      <w:proofErr w:type="gramEnd"/>
    </w:p>
    <w:p w14:paraId="45CC005E" w14:textId="77777777" w:rsidR="00CF6F30" w:rsidRDefault="00F0093C">
      <w:pPr>
        <w:pStyle w:val="TOC5"/>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 xml:space="preserve">1） </w:t>
      </w:r>
      <w:proofErr w:type="gramStart"/>
      <w:r>
        <w:rPr>
          <w:rFonts w:ascii="Microsoft YaHei" w:eastAsia="Microsoft YaHei" w:hAnsi="Microsoft YaHei" w:cs="Microsoft YaHei" w:hint="eastAsia"/>
          <w:sz w:val="21"/>
          <w:szCs w:val="21"/>
          <w:lang w:bidi="ar"/>
        </w:rPr>
        <w:t>尽调有效</w:t>
      </w:r>
      <w:proofErr w:type="gramEnd"/>
      <w:r>
        <w:rPr>
          <w:rFonts w:ascii="Microsoft YaHei" w:eastAsia="Microsoft YaHei" w:hAnsi="Microsoft YaHei" w:cs="Microsoft YaHei" w:hint="eastAsia"/>
          <w:sz w:val="21"/>
          <w:szCs w:val="21"/>
          <w:lang w:bidi="ar"/>
        </w:rPr>
        <w:t>：三</w:t>
      </w:r>
      <w:proofErr w:type="gramStart"/>
      <w:r>
        <w:rPr>
          <w:rFonts w:ascii="Microsoft YaHei" w:eastAsia="Microsoft YaHei" w:hAnsi="Microsoft YaHei" w:cs="Microsoft YaHei" w:hint="eastAsia"/>
          <w:sz w:val="21"/>
          <w:szCs w:val="21"/>
          <w:lang w:bidi="ar"/>
        </w:rPr>
        <w:t>方供应</w:t>
      </w:r>
      <w:proofErr w:type="gramEnd"/>
      <w:r>
        <w:rPr>
          <w:rFonts w:ascii="Microsoft YaHei" w:eastAsia="Microsoft YaHei" w:hAnsi="Microsoft YaHei" w:cs="Microsoft YaHei" w:hint="eastAsia"/>
          <w:sz w:val="21"/>
          <w:szCs w:val="21"/>
          <w:lang w:bidi="ar"/>
        </w:rPr>
        <w:t>商入库/变更申请单，审批通过且在有效期内时，显示为该状态；</w:t>
      </w:r>
    </w:p>
    <w:p w14:paraId="3E36E69F" w14:textId="77777777" w:rsidR="00CF6F30" w:rsidRDefault="00F0093C">
      <w:pPr>
        <w:pStyle w:val="TOC5"/>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 xml:space="preserve">2） </w:t>
      </w:r>
      <w:proofErr w:type="gramStart"/>
      <w:r>
        <w:rPr>
          <w:rFonts w:ascii="Microsoft YaHei" w:eastAsia="Microsoft YaHei" w:hAnsi="Microsoft YaHei" w:cs="Microsoft YaHei" w:hint="eastAsia"/>
          <w:sz w:val="21"/>
          <w:szCs w:val="21"/>
          <w:lang w:bidi="ar"/>
        </w:rPr>
        <w:t>尽调过期</w:t>
      </w:r>
      <w:proofErr w:type="gramEnd"/>
      <w:r>
        <w:rPr>
          <w:rFonts w:ascii="Microsoft YaHei" w:eastAsia="Microsoft YaHei" w:hAnsi="Microsoft YaHei" w:cs="Microsoft YaHei" w:hint="eastAsia"/>
          <w:sz w:val="21"/>
          <w:szCs w:val="21"/>
          <w:lang w:bidi="ar"/>
        </w:rPr>
        <w:t>：三</w:t>
      </w:r>
      <w:proofErr w:type="gramStart"/>
      <w:r>
        <w:rPr>
          <w:rFonts w:ascii="Microsoft YaHei" w:eastAsia="Microsoft YaHei" w:hAnsi="Microsoft YaHei" w:cs="Microsoft YaHei" w:hint="eastAsia"/>
          <w:sz w:val="21"/>
          <w:szCs w:val="21"/>
          <w:lang w:bidi="ar"/>
        </w:rPr>
        <w:t>方供应</w:t>
      </w:r>
      <w:proofErr w:type="gramEnd"/>
      <w:r>
        <w:rPr>
          <w:rFonts w:ascii="Microsoft YaHei" w:eastAsia="Microsoft YaHei" w:hAnsi="Microsoft YaHei" w:cs="Microsoft YaHei" w:hint="eastAsia"/>
          <w:sz w:val="21"/>
          <w:szCs w:val="21"/>
          <w:lang w:bidi="ar"/>
        </w:rPr>
        <w:t>商入库/变更申请单，审批通过但已过期时，显示为该状态；</w:t>
      </w:r>
    </w:p>
    <w:p w14:paraId="5B3A3EBF" w14:textId="77777777" w:rsidR="00CF6F30" w:rsidRDefault="00F0093C">
      <w:pPr>
        <w:pStyle w:val="TOC5"/>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 启用状态：已启用、已禁用</w:t>
      </w:r>
    </w:p>
    <w:p w14:paraId="64860F2F" w14:textId="77777777" w:rsidR="00CF6F30" w:rsidRDefault="00F0093C">
      <w:pPr>
        <w:pStyle w:val="TOC5"/>
        <w:ind w:left="0"/>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列表权限：</w:t>
      </w:r>
    </w:p>
    <w:p w14:paraId="06016A33" w14:textId="77777777" w:rsidR="00CF6F30" w:rsidRDefault="00F0093C">
      <w:pPr>
        <w:pStyle w:val="TOC5"/>
        <w:rPr>
          <w:rFonts w:ascii="Microsoft YaHei" w:eastAsia="Microsoft YaHei" w:hAnsi="Microsoft YaHei" w:cs="Microsoft YaHei" w:hint="eastAsia"/>
          <w:sz w:val="21"/>
          <w:szCs w:val="21"/>
        </w:rPr>
      </w:pPr>
      <w:r>
        <w:rPr>
          <w:rFonts w:ascii="Microsoft YaHei" w:eastAsia="Microsoft YaHei" w:hAnsi="Microsoft YaHei" w:cs="Microsoft YaHei" w:hint="eastAsia"/>
          <w:sz w:val="21"/>
          <w:szCs w:val="21"/>
          <w:lang w:bidi="ar"/>
        </w:rPr>
        <w:t>申请人可查看个人申请的三方机构，也可以通过搜索查看对应的三方机构。</w:t>
      </w:r>
    </w:p>
    <w:p w14:paraId="7F53DE1F"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有效期至：</w:t>
      </w:r>
      <w:proofErr w:type="gramStart"/>
      <w:r>
        <w:rPr>
          <w:rFonts w:ascii="Microsoft YaHei" w:eastAsia="Microsoft YaHei" w:hAnsi="Microsoft YaHei" w:cs="Microsoft YaHei" w:hint="eastAsia"/>
        </w:rPr>
        <w:t>取尽调有效期</w:t>
      </w:r>
      <w:proofErr w:type="gramEnd"/>
    </w:p>
    <w:p w14:paraId="4F7D42E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有效期到了的机构被自动禁用，被禁用的机构无法被使用</w:t>
      </w:r>
    </w:p>
    <w:p w14:paraId="137D34B9" w14:textId="77777777" w:rsidR="00CF6F30" w:rsidRDefault="00F0093C">
      <w:pPr>
        <w:rPr>
          <w:ins w:id="882" w:author="WPS_1761633435" w:date="2025-12-25T13:27:00Z"/>
          <w:rFonts w:ascii="Microsoft YaHei" w:eastAsia="Microsoft YaHei" w:hAnsi="Microsoft YaHei" w:cs="Microsoft YaHei" w:hint="eastAsia"/>
        </w:rPr>
      </w:pPr>
      <w:r>
        <w:rPr>
          <w:rFonts w:ascii="Microsoft YaHei" w:eastAsia="Microsoft YaHei" w:hAnsi="Microsoft YaHei" w:cs="Microsoft YaHei" w:hint="eastAsia"/>
        </w:rPr>
        <w:t>有效期前3个月给申请人发提醒邮件</w:t>
      </w:r>
    </w:p>
    <w:p w14:paraId="4FCB2A35" w14:textId="77777777" w:rsidR="00CF6F30" w:rsidRDefault="00CF6F30">
      <w:pPr>
        <w:rPr>
          <w:rFonts w:ascii="Microsoft YaHei" w:eastAsia="Microsoft YaHei" w:hAnsi="Microsoft YaHei" w:cs="Microsoft YaHei" w:hint="eastAsia"/>
        </w:rPr>
      </w:pPr>
    </w:p>
    <w:p w14:paraId="455C60A4"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7.4.2机构详情页</w:t>
      </w:r>
    </w:p>
    <w:p w14:paraId="62A286D2" w14:textId="77777777" w:rsidR="00CF6F30" w:rsidRDefault="00CF6F30"/>
    <w:p w14:paraId="03F45FB4" w14:textId="77777777" w:rsidR="00CF6F30" w:rsidRDefault="00F0093C">
      <w:pPr>
        <w:rPr>
          <w:rFonts w:ascii="Microsoft YaHei" w:eastAsia="Microsoft YaHei" w:hAnsi="Microsoft YaHei" w:cs="Microsoft YaHei" w:hint="eastAsia"/>
        </w:rPr>
      </w:pPr>
      <w:ins w:id="883" w:author="WPS_1761633435" w:date="2025-12-25T13:28:00Z">
        <w:r>
          <w:rPr>
            <w:noProof/>
          </w:rPr>
          <w:lastRenderedPageBreak/>
          <w:drawing>
            <wp:inline distT="0" distB="0" distL="114300" distR="114300" wp14:anchorId="2F44E560" wp14:editId="0120718A">
              <wp:extent cx="5130800" cy="6781800"/>
              <wp:effectExtent l="0" t="0" r="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00"/>
                      <a:stretch>
                        <a:fillRect/>
                      </a:stretch>
                    </pic:blipFill>
                    <pic:spPr>
                      <a:xfrm>
                        <a:off x="0" y="0"/>
                        <a:ext cx="5130800" cy="6781800"/>
                      </a:xfrm>
                      <a:prstGeom prst="rect">
                        <a:avLst/>
                      </a:prstGeom>
                      <a:noFill/>
                      <a:ln>
                        <a:noFill/>
                      </a:ln>
                    </pic:spPr>
                  </pic:pic>
                </a:graphicData>
              </a:graphic>
            </wp:inline>
          </w:drawing>
        </w:r>
      </w:ins>
      <w:del w:id="884" w:author="WPS_1761633435" w:date="2025-12-23T22:00:00Z">
        <w:r>
          <w:rPr>
            <w:noProof/>
          </w:rPr>
          <w:lastRenderedPageBreak/>
          <w:drawing>
            <wp:inline distT="0" distB="0" distL="114300" distR="114300" wp14:anchorId="54B0708E" wp14:editId="0FDAE4FC">
              <wp:extent cx="5010150" cy="8336915"/>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01"/>
                      <a:srcRect r="265" b="3732"/>
                      <a:stretch>
                        <a:fillRect/>
                      </a:stretch>
                    </pic:blipFill>
                    <pic:spPr>
                      <a:xfrm>
                        <a:off x="0" y="0"/>
                        <a:ext cx="5010150" cy="8336915"/>
                      </a:xfrm>
                      <a:prstGeom prst="rect">
                        <a:avLst/>
                      </a:prstGeom>
                      <a:noFill/>
                      <a:ln>
                        <a:noFill/>
                      </a:ln>
                    </pic:spPr>
                  </pic:pic>
                </a:graphicData>
              </a:graphic>
            </wp:inline>
          </w:drawing>
        </w:r>
      </w:del>
    </w:p>
    <w:p w14:paraId="510833FD" w14:textId="77777777" w:rsidR="00CF6F30" w:rsidRDefault="00F0093C">
      <w:pPr>
        <w:rPr>
          <w:rFonts w:ascii="Microsoft YaHei" w:eastAsia="Microsoft YaHei" w:hAnsi="Microsoft YaHei" w:cs="Microsoft YaHei" w:hint="eastAsia"/>
        </w:rPr>
      </w:pPr>
      <w:ins w:id="885" w:author="WPS_1761633435" w:date="2025-12-25T13:28:00Z">
        <w:r>
          <w:rPr>
            <w:noProof/>
          </w:rPr>
          <w:lastRenderedPageBreak/>
          <w:drawing>
            <wp:inline distT="0" distB="0" distL="114300" distR="114300" wp14:anchorId="5B8F5DFA" wp14:editId="26153622">
              <wp:extent cx="5283200" cy="7251700"/>
              <wp:effectExtent l="0" t="0" r="0" b="1270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02"/>
                      <a:stretch>
                        <a:fillRect/>
                      </a:stretch>
                    </pic:blipFill>
                    <pic:spPr>
                      <a:xfrm>
                        <a:off x="0" y="0"/>
                        <a:ext cx="5283200" cy="7251700"/>
                      </a:xfrm>
                      <a:prstGeom prst="rect">
                        <a:avLst/>
                      </a:prstGeom>
                      <a:noFill/>
                      <a:ln>
                        <a:noFill/>
                      </a:ln>
                    </pic:spPr>
                  </pic:pic>
                </a:graphicData>
              </a:graphic>
            </wp:inline>
          </w:drawing>
        </w:r>
      </w:ins>
      <w:del w:id="886" w:author="WPS_1761633435" w:date="2025-12-25T13:28:00Z">
        <w:r>
          <w:rPr>
            <w:rFonts w:ascii="Microsoft YaHei" w:eastAsia="Microsoft YaHei" w:hAnsi="Microsoft YaHei" w:cs="Microsoft YaHei" w:hint="eastAsia"/>
            <w:noProof/>
          </w:rPr>
          <w:lastRenderedPageBreak/>
          <w:drawing>
            <wp:inline distT="0" distB="0" distL="0" distR="0" wp14:anchorId="16CA88ED" wp14:editId="72F3A604">
              <wp:extent cx="4608830" cy="8743950"/>
              <wp:effectExtent l="0" t="0" r="13970" b="19050"/>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
                      <pic:cNvPicPr>
                        <a:picLocks noChangeAspect="1"/>
                      </pic:cNvPicPr>
                    </pic:nvPicPr>
                    <pic:blipFill>
                      <a:blip r:embed="rId103"/>
                      <a:stretch>
                        <a:fillRect/>
                      </a:stretch>
                    </pic:blipFill>
                    <pic:spPr>
                      <a:xfrm>
                        <a:off x="0" y="0"/>
                        <a:ext cx="4608830" cy="8743950"/>
                      </a:xfrm>
                      <a:prstGeom prst="rect">
                        <a:avLst/>
                      </a:prstGeom>
                    </pic:spPr>
                  </pic:pic>
                </a:graphicData>
              </a:graphic>
            </wp:inline>
          </w:drawing>
        </w:r>
      </w:del>
    </w:p>
    <w:p w14:paraId="42BF4235"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lastRenderedPageBreak/>
        <w:t>7.4.3禁用机构</w:t>
      </w:r>
    </w:p>
    <w:p w14:paraId="3E5BC82A" w14:textId="77777777" w:rsidR="00CF6F30" w:rsidRDefault="00F0093C">
      <w:pPr>
        <w:rPr>
          <w:rFonts w:ascii="Microsoft YaHei" w:eastAsia="Microsoft YaHei" w:hAnsi="Microsoft YaHei" w:cs="Microsoft YaHei" w:hint="eastAsia"/>
          <w:b/>
          <w:bCs/>
        </w:rPr>
      </w:pPr>
      <w:r>
        <w:rPr>
          <w:rFonts w:ascii="Microsoft YaHei" w:eastAsia="Microsoft YaHei" w:hAnsi="Microsoft YaHei" w:cs="Microsoft YaHei" w:hint="eastAsia"/>
          <w:noProof/>
        </w:rPr>
        <w:drawing>
          <wp:inline distT="0" distB="0" distL="0" distR="0" wp14:anchorId="0834D0F5" wp14:editId="6D40F0E3">
            <wp:extent cx="6139815" cy="1483995"/>
            <wp:effectExtent l="0" t="0" r="6985" b="14605"/>
            <wp:docPr id="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
                    <pic:cNvPicPr>
                      <a:picLocks noChangeAspect="1"/>
                    </pic:cNvPicPr>
                  </pic:nvPicPr>
                  <pic:blipFill>
                    <a:blip r:embed="rId104"/>
                    <a:stretch>
                      <a:fillRect/>
                    </a:stretch>
                  </pic:blipFill>
                  <pic:spPr>
                    <a:xfrm>
                      <a:off x="0" y="0"/>
                      <a:ext cx="6139815" cy="1483995"/>
                    </a:xfrm>
                    <a:prstGeom prst="rect">
                      <a:avLst/>
                    </a:prstGeom>
                  </pic:spPr>
                </pic:pic>
              </a:graphicData>
            </a:graphic>
          </wp:inline>
        </w:drawing>
      </w:r>
    </w:p>
    <w:p w14:paraId="621AD616"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1.被禁用的机构无法被使用。</w:t>
      </w:r>
    </w:p>
    <w:p w14:paraId="3A93FA3C"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2.已使用的机构被禁用，在途单据不受影响。</w:t>
      </w:r>
    </w:p>
    <w:p w14:paraId="59F3AD62"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3.被禁用包括有效期过被自动禁用的机构。</w:t>
      </w:r>
    </w:p>
    <w:p w14:paraId="744F5D6B" w14:textId="77777777" w:rsidR="00CF6F30" w:rsidRDefault="00F0093C">
      <w:pPr>
        <w:pStyle w:val="4"/>
        <w:pBdr>
          <w:top w:val="none" w:sz="0" w:space="0" w:color="auto"/>
          <w:left w:val="none" w:sz="0" w:space="0" w:color="auto"/>
          <w:bottom w:val="none" w:sz="0" w:space="0" w:color="auto"/>
          <w:right w:val="none" w:sz="0" w:space="0" w:color="auto"/>
        </w:pBdr>
        <w:rPr>
          <w:rFonts w:ascii="Microsoft YaHei" w:eastAsia="Microsoft YaHei" w:hAnsi="Microsoft YaHei" w:cs="Microsoft YaHei" w:hint="eastAsia"/>
          <w:lang w:val="en-US"/>
        </w:rPr>
      </w:pPr>
      <w:r>
        <w:rPr>
          <w:rFonts w:ascii="Microsoft YaHei" w:eastAsia="Microsoft YaHei" w:hAnsi="Microsoft YaHei" w:cs="Microsoft YaHei" w:hint="eastAsia"/>
          <w:lang w:val="en-US"/>
        </w:rPr>
        <w:t>7.4.4启用机构</w:t>
      </w:r>
    </w:p>
    <w:p w14:paraId="23BFC364"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noProof/>
        </w:rPr>
        <w:drawing>
          <wp:inline distT="0" distB="0" distL="0" distR="0" wp14:anchorId="6F6622E8" wp14:editId="3C561498">
            <wp:extent cx="6139815" cy="2380615"/>
            <wp:effectExtent l="0" t="0" r="6985" b="6985"/>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
                    <pic:cNvPicPr>
                      <a:picLocks noChangeAspect="1"/>
                    </pic:cNvPicPr>
                  </pic:nvPicPr>
                  <pic:blipFill>
                    <a:blip r:embed="rId105"/>
                    <a:stretch>
                      <a:fillRect/>
                    </a:stretch>
                  </pic:blipFill>
                  <pic:spPr>
                    <a:xfrm>
                      <a:off x="0" y="0"/>
                      <a:ext cx="6139815" cy="2380615"/>
                    </a:xfrm>
                    <a:prstGeom prst="rect">
                      <a:avLst/>
                    </a:prstGeom>
                  </pic:spPr>
                </pic:pic>
              </a:graphicData>
            </a:graphic>
          </wp:inline>
        </w:drawing>
      </w:r>
    </w:p>
    <w:p w14:paraId="0EB78E00"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t>启用权限：仅“合规”、“管理员”及讲者申请人可以启用。</w:t>
      </w:r>
    </w:p>
    <w:p w14:paraId="708B4FF7" w14:textId="77777777" w:rsidR="00CF6F30" w:rsidRDefault="00F0093C">
      <w:pPr>
        <w:rPr>
          <w:rFonts w:ascii="Microsoft YaHei" w:eastAsia="Microsoft YaHei" w:hAnsi="Microsoft YaHei" w:cs="Microsoft YaHei" w:hint="eastAsia"/>
        </w:rPr>
      </w:pPr>
      <w:proofErr w:type="gramStart"/>
      <w:r>
        <w:rPr>
          <w:rFonts w:ascii="Microsoft YaHei" w:eastAsia="Microsoft YaHei" w:hAnsi="Microsoft YaHei" w:cs="Microsoft YaHei" w:hint="eastAsia"/>
        </w:rPr>
        <w:t>启用走申请</w:t>
      </w:r>
      <w:proofErr w:type="gramEnd"/>
      <w:r>
        <w:rPr>
          <w:rFonts w:ascii="Microsoft YaHei" w:eastAsia="Microsoft YaHei" w:hAnsi="Microsoft YaHei" w:cs="Microsoft YaHei" w:hint="eastAsia"/>
        </w:rPr>
        <w:t>单模式，字段自动带出，附件</w:t>
      </w:r>
      <w:proofErr w:type="gramStart"/>
      <w:r>
        <w:rPr>
          <w:rFonts w:ascii="Microsoft YaHei" w:eastAsia="Microsoft YaHei" w:hAnsi="Microsoft YaHei" w:cs="Microsoft YaHei" w:hint="eastAsia"/>
        </w:rPr>
        <w:t>除了尽调报告</w:t>
      </w:r>
      <w:proofErr w:type="gramEnd"/>
      <w:r>
        <w:rPr>
          <w:rFonts w:ascii="Microsoft YaHei" w:eastAsia="Microsoft YaHei" w:hAnsi="Microsoft YaHei" w:cs="Microsoft YaHei" w:hint="eastAsia"/>
        </w:rPr>
        <w:t>自动带出，</w:t>
      </w:r>
      <w:proofErr w:type="gramStart"/>
      <w:r>
        <w:rPr>
          <w:rFonts w:ascii="Microsoft YaHei" w:eastAsia="Microsoft YaHei" w:hAnsi="Microsoft YaHei" w:cs="Microsoft YaHei" w:hint="eastAsia"/>
        </w:rPr>
        <w:t>尽调报告</w:t>
      </w:r>
      <w:proofErr w:type="gramEnd"/>
      <w:r>
        <w:rPr>
          <w:rFonts w:ascii="Microsoft YaHei" w:eastAsia="Microsoft YaHei" w:hAnsi="Microsoft YaHei" w:cs="Microsoft YaHei" w:hint="eastAsia"/>
        </w:rPr>
        <w:t>需要重新上传，提交后走审批流程，需要重新定级。</w:t>
      </w:r>
    </w:p>
    <w:p w14:paraId="32CF5218" w14:textId="77777777" w:rsidR="00CF6F30" w:rsidRDefault="00F0093C">
      <w:pPr>
        <w:rPr>
          <w:rFonts w:ascii="Microsoft YaHei" w:eastAsia="Microsoft YaHei" w:hAnsi="Microsoft YaHei" w:cs="Microsoft YaHei" w:hint="eastAsia"/>
        </w:rPr>
      </w:pPr>
      <w:r>
        <w:rPr>
          <w:rFonts w:ascii="Microsoft YaHei" w:eastAsia="Microsoft YaHei" w:hAnsi="Microsoft YaHei" w:cs="Microsoft YaHei" w:hint="eastAsia"/>
        </w:rPr>
        <w:br w:type="page"/>
      </w:r>
    </w:p>
    <w:p w14:paraId="67434170" w14:textId="77777777" w:rsidR="00CF6F30" w:rsidRDefault="00CF6F30">
      <w:pPr>
        <w:rPr>
          <w:rFonts w:ascii="Microsoft YaHei" w:eastAsia="Microsoft YaHei" w:hAnsi="Microsoft YaHei" w:cs="Microsoft YaHei" w:hint="eastAsia"/>
        </w:rPr>
      </w:pPr>
    </w:p>
    <w:p w14:paraId="568D301E" w14:textId="77777777" w:rsidR="00CF6F30" w:rsidRDefault="00F0093C">
      <w:pPr>
        <w:pStyle w:val="10"/>
        <w:spacing w:after="0" w:line="360" w:lineRule="auto"/>
        <w:ind w:left="210" w:right="210"/>
        <w:rPr>
          <w:rFonts w:ascii="Microsoft YaHei" w:eastAsia="Microsoft YaHei" w:hAnsi="Microsoft YaHei" w:cs="Microsoft YaHei" w:hint="eastAsia"/>
          <w:sz w:val="28"/>
          <w:szCs w:val="28"/>
          <w:lang w:val="en-US"/>
        </w:rPr>
      </w:pPr>
      <w:bookmarkStart w:id="887" w:name="_Toc1333974382"/>
      <w:bookmarkStart w:id="888" w:name="_Toc1496639043"/>
      <w:bookmarkStart w:id="889" w:name="_Toc992977647"/>
      <w:r>
        <w:rPr>
          <w:rFonts w:ascii="Microsoft YaHei" w:eastAsia="Microsoft YaHei" w:hAnsi="Microsoft YaHei" w:cs="Microsoft YaHei" w:hint="eastAsia"/>
          <w:sz w:val="28"/>
          <w:szCs w:val="28"/>
        </w:rPr>
        <w:t>第</w:t>
      </w:r>
      <w:r>
        <w:rPr>
          <w:rFonts w:ascii="Microsoft YaHei" w:eastAsia="Microsoft YaHei" w:hAnsi="Microsoft YaHei" w:cs="Microsoft YaHei" w:hint="eastAsia"/>
          <w:sz w:val="28"/>
          <w:szCs w:val="28"/>
          <w:lang w:val="en-US"/>
        </w:rPr>
        <w:t>四</w:t>
      </w:r>
      <w:r>
        <w:rPr>
          <w:rFonts w:ascii="Microsoft YaHei" w:eastAsia="Microsoft YaHei" w:hAnsi="Microsoft YaHei" w:cs="Microsoft YaHei" w:hint="eastAsia"/>
          <w:sz w:val="28"/>
          <w:szCs w:val="28"/>
        </w:rPr>
        <w:t>章：工作流管理</w:t>
      </w:r>
      <w:bookmarkEnd w:id="887"/>
      <w:bookmarkEnd w:id="888"/>
      <w:bookmarkEnd w:id="889"/>
    </w:p>
    <w:p w14:paraId="017BE118" w14:textId="77777777" w:rsidR="00CF6F30" w:rsidRDefault="00F0093C">
      <w:pPr>
        <w:numPr>
          <w:ilvl w:val="0"/>
          <w:numId w:val="86"/>
        </w:numPr>
        <w:snapToGrid w:val="0"/>
        <w:spacing w:line="30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系统的单据业务审批流程按单据类型、单据金额等管理维度设置对应的审批流程，</w:t>
      </w:r>
      <w:ins w:id="890" w:author="Achelous、" w:date="2025-12-26T19:48:00Z">
        <w:r>
          <w:rPr>
            <w:rFonts w:ascii="SimSun" w:eastAsia="SimSun" w:hAnsi="SimSun" w:cs="SimSun"/>
            <w:sz w:val="24"/>
            <w:szCs w:val="24"/>
          </w:rPr>
          <w:t>按照角色来设置对应审批流</w:t>
        </w:r>
      </w:ins>
      <w:commentRangeStart w:id="891"/>
      <w:commentRangeEnd w:id="891"/>
      <w:r>
        <w:commentReference w:id="891"/>
      </w:r>
      <w:ins w:id="892" w:author="Achelous、" w:date="2025-12-26T19:48:00Z">
        <w:r>
          <w:rPr>
            <w:rFonts w:ascii="SimSun" w:eastAsia="SimSun" w:hAnsi="SimSun" w:cs="SimSun"/>
            <w:sz w:val="24"/>
            <w:szCs w:val="24"/>
          </w:rPr>
          <w:t>程节点的审批人</w:t>
        </w:r>
        <w:r>
          <w:rPr>
            <w:rFonts w:ascii="SimSun" w:eastAsia="SimSun" w:hAnsi="SimSun" w:cs="SimSun" w:hint="eastAsia"/>
            <w:sz w:val="24"/>
            <w:szCs w:val="24"/>
          </w:rPr>
          <w:t>，</w:t>
        </w:r>
      </w:ins>
      <w:r>
        <w:rPr>
          <w:rFonts w:ascii="Microsoft YaHei" w:eastAsia="Microsoft YaHei" w:hAnsi="Microsoft YaHei" w:cs="Microsoft YaHei" w:hint="eastAsia"/>
        </w:rPr>
        <w:t>具体如下：</w:t>
      </w:r>
    </w:p>
    <w:tbl>
      <w:tblPr>
        <w:tblW w:w="9695" w:type="dxa"/>
        <w:tblLayout w:type="fixed"/>
        <w:tblCellMar>
          <w:top w:w="15" w:type="dxa"/>
          <w:left w:w="15" w:type="dxa"/>
          <w:bottom w:w="15" w:type="dxa"/>
          <w:right w:w="15" w:type="dxa"/>
        </w:tblCellMar>
        <w:tblLook w:val="04A0" w:firstRow="1" w:lastRow="0" w:firstColumn="1" w:lastColumn="0" w:noHBand="0" w:noVBand="1"/>
      </w:tblPr>
      <w:tblGrid>
        <w:gridCol w:w="1339"/>
        <w:gridCol w:w="878"/>
        <w:gridCol w:w="1182"/>
        <w:gridCol w:w="1574"/>
        <w:gridCol w:w="4722"/>
      </w:tblGrid>
      <w:tr w:rsidR="00CF6F30" w14:paraId="1194AFA0" w14:textId="77777777">
        <w:trPr>
          <w:trHeight w:val="840"/>
        </w:trPr>
        <w:tc>
          <w:tcPr>
            <w:tcW w:w="1339" w:type="dxa"/>
            <w:tcBorders>
              <w:top w:val="single" w:sz="4" w:space="0" w:color="000000"/>
              <w:left w:val="single" w:sz="4" w:space="0" w:color="000000"/>
              <w:bottom w:val="single" w:sz="4" w:space="0" w:color="000000"/>
              <w:right w:val="single" w:sz="4" w:space="0" w:color="000000"/>
            </w:tcBorders>
            <w:shd w:val="clear" w:color="auto" w:fill="4874CB"/>
            <w:vAlign w:val="center"/>
          </w:tcPr>
          <w:p w14:paraId="3D04651F" w14:textId="77777777" w:rsidR="00CF6F30" w:rsidRDefault="00F0093C">
            <w:pPr>
              <w:jc w:val="center"/>
              <w:rPr>
                <w:rFonts w:ascii="Microsoft YaHei" w:eastAsia="Microsoft YaHei" w:hAnsi="Microsoft YaHei" w:cs="Microsoft YaHei" w:hint="eastAsia"/>
                <w:b/>
                <w:bCs/>
                <w:color w:val="FFFFFF"/>
                <w:sz w:val="20"/>
                <w:szCs w:val="20"/>
              </w:rPr>
            </w:pPr>
            <w:r>
              <w:rPr>
                <w:rFonts w:ascii="Microsoft YaHei" w:eastAsia="Microsoft YaHei" w:hAnsi="Microsoft YaHei" w:cs="Microsoft YaHei" w:hint="eastAsia"/>
                <w:b/>
                <w:bCs/>
                <w:color w:val="FFFFFF"/>
                <w:sz w:val="20"/>
                <w:szCs w:val="20"/>
              </w:rPr>
              <w:t>审批类型</w:t>
            </w:r>
          </w:p>
        </w:tc>
        <w:tc>
          <w:tcPr>
            <w:tcW w:w="2060" w:type="dxa"/>
            <w:gridSpan w:val="2"/>
            <w:tcBorders>
              <w:top w:val="single" w:sz="4" w:space="0" w:color="000000"/>
              <w:left w:val="single" w:sz="4" w:space="0" w:color="000000"/>
              <w:bottom w:val="single" w:sz="4" w:space="0" w:color="000000"/>
              <w:right w:val="single" w:sz="4" w:space="0" w:color="000000"/>
            </w:tcBorders>
            <w:shd w:val="clear" w:color="auto" w:fill="4874CB"/>
            <w:vAlign w:val="center"/>
          </w:tcPr>
          <w:p w14:paraId="251E702A" w14:textId="77777777" w:rsidR="00CF6F30" w:rsidRDefault="00F0093C">
            <w:pPr>
              <w:jc w:val="center"/>
              <w:textAlignment w:val="center"/>
              <w:rPr>
                <w:rFonts w:ascii="Microsoft YaHei" w:eastAsia="Microsoft YaHei" w:hAnsi="Microsoft YaHei" w:cs="Microsoft YaHei" w:hint="eastAsia"/>
                <w:b/>
                <w:bCs/>
                <w:color w:val="FFFFFF"/>
                <w:sz w:val="20"/>
                <w:szCs w:val="20"/>
              </w:rPr>
            </w:pPr>
            <w:r>
              <w:rPr>
                <w:rFonts w:ascii="Microsoft YaHei" w:eastAsia="Microsoft YaHei" w:hAnsi="Microsoft YaHei" w:cs="Microsoft YaHei"/>
                <w:b/>
                <w:bCs/>
                <w:color w:val="FFFFFF"/>
                <w:kern w:val="0"/>
                <w:sz w:val="20"/>
                <w:szCs w:val="20"/>
                <w:lang w:bidi="ar"/>
              </w:rPr>
              <w:t>审批流分类</w:t>
            </w:r>
          </w:p>
        </w:tc>
        <w:tc>
          <w:tcPr>
            <w:tcW w:w="1574" w:type="dxa"/>
            <w:tcBorders>
              <w:top w:val="single" w:sz="4" w:space="0" w:color="000000"/>
              <w:left w:val="single" w:sz="4" w:space="0" w:color="000000"/>
              <w:bottom w:val="single" w:sz="4" w:space="0" w:color="000000"/>
              <w:right w:val="single" w:sz="4" w:space="0" w:color="000000"/>
            </w:tcBorders>
            <w:shd w:val="clear" w:color="auto" w:fill="4874CB"/>
            <w:vAlign w:val="center"/>
          </w:tcPr>
          <w:p w14:paraId="22FCC85D" w14:textId="77777777" w:rsidR="00CF6F30" w:rsidRDefault="00F0093C">
            <w:pPr>
              <w:jc w:val="center"/>
              <w:textAlignment w:val="center"/>
              <w:rPr>
                <w:rFonts w:ascii="Microsoft YaHei" w:eastAsia="Microsoft YaHei" w:hAnsi="Microsoft YaHei" w:cs="Microsoft YaHei" w:hint="eastAsia"/>
                <w:b/>
                <w:bCs/>
                <w:color w:val="FFFFFF"/>
                <w:sz w:val="20"/>
                <w:szCs w:val="20"/>
              </w:rPr>
            </w:pPr>
            <w:r>
              <w:rPr>
                <w:rFonts w:ascii="Microsoft YaHei" w:eastAsia="Microsoft YaHei" w:hAnsi="Microsoft YaHei" w:cs="Microsoft YaHei"/>
                <w:b/>
                <w:bCs/>
                <w:color w:val="FFFFFF"/>
                <w:kern w:val="0"/>
                <w:sz w:val="20"/>
                <w:szCs w:val="20"/>
                <w:lang w:bidi="ar"/>
              </w:rPr>
              <w:t>审批条件</w:t>
            </w:r>
          </w:p>
        </w:tc>
        <w:tc>
          <w:tcPr>
            <w:tcW w:w="4722" w:type="dxa"/>
            <w:tcBorders>
              <w:top w:val="single" w:sz="4" w:space="0" w:color="000000"/>
              <w:left w:val="single" w:sz="4" w:space="0" w:color="000000"/>
              <w:bottom w:val="single" w:sz="4" w:space="0" w:color="000000"/>
              <w:right w:val="single" w:sz="4" w:space="0" w:color="000000"/>
            </w:tcBorders>
            <w:shd w:val="clear" w:color="auto" w:fill="4874CB"/>
            <w:vAlign w:val="center"/>
          </w:tcPr>
          <w:p w14:paraId="41F141B0" w14:textId="77777777" w:rsidR="00CF6F30" w:rsidRDefault="00F0093C">
            <w:pPr>
              <w:textAlignment w:val="center"/>
              <w:rPr>
                <w:rFonts w:ascii="Microsoft YaHei" w:eastAsia="Microsoft YaHei" w:hAnsi="Microsoft YaHei" w:cs="Microsoft YaHei" w:hint="eastAsia"/>
                <w:b/>
                <w:bCs/>
                <w:color w:val="FFFFFF"/>
                <w:sz w:val="20"/>
                <w:szCs w:val="20"/>
              </w:rPr>
            </w:pPr>
            <w:r>
              <w:rPr>
                <w:rFonts w:ascii="Microsoft YaHei" w:eastAsia="Microsoft YaHei" w:hAnsi="Microsoft YaHei" w:cs="Microsoft YaHei"/>
                <w:b/>
                <w:bCs/>
                <w:color w:val="FFFFFF"/>
                <w:kern w:val="0"/>
                <w:sz w:val="20"/>
                <w:szCs w:val="20"/>
                <w:lang w:bidi="ar"/>
              </w:rPr>
              <w:t>审批流程</w:t>
            </w:r>
          </w:p>
        </w:tc>
      </w:tr>
      <w:tr w:rsidR="00CF6F30" w14:paraId="2004DACD" w14:textId="77777777">
        <w:trPr>
          <w:trHeight w:val="1080"/>
        </w:trPr>
        <w:tc>
          <w:tcPr>
            <w:tcW w:w="1339" w:type="dxa"/>
            <w:vMerge w:val="restart"/>
            <w:tcBorders>
              <w:top w:val="single" w:sz="4" w:space="0" w:color="000000"/>
              <w:left w:val="single" w:sz="4" w:space="0" w:color="000000"/>
              <w:bottom w:val="single" w:sz="4" w:space="0" w:color="000000"/>
              <w:right w:val="single" w:sz="4" w:space="0" w:color="000000"/>
            </w:tcBorders>
            <w:noWrap/>
            <w:vAlign w:val="center"/>
          </w:tcPr>
          <w:p w14:paraId="50492573" w14:textId="77777777" w:rsidR="00CF6F30" w:rsidRDefault="00F0093C">
            <w:pPr>
              <w:textAlignment w:val="center"/>
              <w:rPr>
                <w:rFonts w:ascii="Microsoft YaHei" w:eastAsia="Microsoft YaHei" w:hAnsi="Microsoft YaHei" w:cs="Microsoft YaHei" w:hint="eastAsia"/>
                <w:sz w:val="20"/>
                <w:szCs w:val="20"/>
              </w:rPr>
            </w:pPr>
            <w:r>
              <w:rPr>
                <w:rFonts w:ascii="Microsoft YaHei" w:eastAsia="Microsoft YaHei" w:hAnsi="Microsoft YaHei" w:cs="Microsoft YaHei"/>
                <w:kern w:val="0"/>
                <w:sz w:val="20"/>
                <w:szCs w:val="20"/>
                <w:lang w:bidi="ar"/>
              </w:rPr>
              <w:t>讲者管理</w:t>
            </w:r>
          </w:p>
        </w:tc>
        <w:tc>
          <w:tcPr>
            <w:tcW w:w="2060" w:type="dxa"/>
            <w:gridSpan w:val="2"/>
            <w:tcBorders>
              <w:top w:val="single" w:sz="4" w:space="0" w:color="000000"/>
              <w:left w:val="single" w:sz="4" w:space="0" w:color="000000"/>
              <w:bottom w:val="single" w:sz="4" w:space="0" w:color="000000"/>
              <w:right w:val="single" w:sz="4" w:space="0" w:color="000000"/>
            </w:tcBorders>
            <w:vAlign w:val="center"/>
          </w:tcPr>
          <w:p w14:paraId="61EF7F4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讲者申请</w:t>
            </w:r>
          </w:p>
        </w:tc>
        <w:tc>
          <w:tcPr>
            <w:tcW w:w="1574" w:type="dxa"/>
            <w:tcBorders>
              <w:top w:val="single" w:sz="4" w:space="0" w:color="000000"/>
              <w:left w:val="single" w:sz="4" w:space="0" w:color="000000"/>
              <w:bottom w:val="single" w:sz="4" w:space="0" w:color="000000"/>
              <w:right w:val="single" w:sz="4" w:space="0" w:color="000000"/>
            </w:tcBorders>
            <w:vAlign w:val="center"/>
          </w:tcPr>
          <w:p w14:paraId="4685F84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所有</w:t>
            </w:r>
          </w:p>
        </w:tc>
        <w:tc>
          <w:tcPr>
            <w:tcW w:w="4722" w:type="dxa"/>
            <w:tcBorders>
              <w:top w:val="single" w:sz="4" w:space="0" w:color="000000"/>
              <w:left w:val="single" w:sz="4" w:space="0" w:color="000000"/>
              <w:bottom w:val="single" w:sz="4" w:space="0" w:color="000000"/>
              <w:right w:val="single" w:sz="4" w:space="0" w:color="000000"/>
            </w:tcBorders>
            <w:vAlign w:val="center"/>
          </w:tcPr>
          <w:p w14:paraId="7B09455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 xml:space="preserve">申请人 ---&gt;  </w:t>
            </w:r>
            <w:ins w:id="893" w:author="Achelous、" w:date="2025-12-26T18:36:00Z">
              <w:r>
                <w:rPr>
                  <w:rFonts w:ascii="Microsoft YaHei" w:eastAsia="Microsoft YaHei" w:hAnsi="Microsoft YaHei" w:cs="Microsoft YaHei" w:hint="eastAsia"/>
                  <w:color w:val="000000"/>
                  <w:kern w:val="0"/>
                  <w:sz w:val="20"/>
                  <w:szCs w:val="20"/>
                  <w:lang w:bidi="ar"/>
                </w:rPr>
                <w:t>合</w:t>
              </w:r>
            </w:ins>
            <w:commentRangeStart w:id="894"/>
            <w:commentRangeEnd w:id="894"/>
            <w:r>
              <w:commentReference w:id="894"/>
            </w:r>
            <w:proofErr w:type="gramStart"/>
            <w:ins w:id="895" w:author="Achelous、" w:date="2025-12-26T18:36:00Z">
              <w:r>
                <w:rPr>
                  <w:rFonts w:ascii="Microsoft YaHei" w:eastAsia="Microsoft YaHei" w:hAnsi="Microsoft YaHei" w:cs="Microsoft YaHei" w:hint="eastAsia"/>
                  <w:color w:val="000000"/>
                  <w:kern w:val="0"/>
                  <w:sz w:val="20"/>
                  <w:szCs w:val="20"/>
                  <w:lang w:bidi="ar"/>
                </w:rPr>
                <w:t>规</w:t>
              </w:r>
              <w:proofErr w:type="gramEnd"/>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赵安</w:t>
            </w:r>
            <w:ins w:id="896" w:author="Achelous、" w:date="2025-12-26T18:37:00Z">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 xml:space="preserve"> ---&gt;  培训专员 （根据讲者所在省市判断对应培训专员） ---&gt; 培训经理 （培训专员上级）</w:t>
            </w:r>
          </w:p>
        </w:tc>
      </w:tr>
      <w:tr w:rsidR="00CF6F30" w14:paraId="1A9CBAB1" w14:textId="77777777">
        <w:trPr>
          <w:trHeight w:val="840"/>
        </w:trPr>
        <w:tc>
          <w:tcPr>
            <w:tcW w:w="1339" w:type="dxa"/>
            <w:vMerge/>
            <w:tcBorders>
              <w:top w:val="single" w:sz="4" w:space="0" w:color="000000"/>
              <w:left w:val="single" w:sz="4" w:space="0" w:color="000000"/>
              <w:bottom w:val="single" w:sz="4" w:space="0" w:color="000000"/>
              <w:right w:val="single" w:sz="4" w:space="0" w:color="000000"/>
            </w:tcBorders>
            <w:noWrap/>
            <w:vAlign w:val="center"/>
          </w:tcPr>
          <w:p w14:paraId="2BB3B3DC" w14:textId="77777777" w:rsidR="00CF6F30" w:rsidRDefault="00CF6F30">
            <w:pPr>
              <w:rPr>
                <w:rFonts w:ascii="Microsoft YaHei" w:eastAsia="Microsoft YaHei" w:hAnsi="Microsoft YaHei" w:cs="Microsoft YaHei" w:hint="eastAsia"/>
                <w:sz w:val="20"/>
                <w:szCs w:val="20"/>
              </w:rPr>
            </w:pPr>
          </w:p>
        </w:tc>
        <w:tc>
          <w:tcPr>
            <w:tcW w:w="2060" w:type="dxa"/>
            <w:gridSpan w:val="2"/>
            <w:tcBorders>
              <w:top w:val="single" w:sz="4" w:space="0" w:color="000000"/>
              <w:left w:val="single" w:sz="4" w:space="0" w:color="000000"/>
              <w:bottom w:val="single" w:sz="4" w:space="0" w:color="000000"/>
              <w:right w:val="single" w:sz="4" w:space="0" w:color="000000"/>
            </w:tcBorders>
            <w:noWrap/>
            <w:vAlign w:val="center"/>
          </w:tcPr>
          <w:p w14:paraId="1F16D5C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讲者变更</w:t>
            </w:r>
          </w:p>
        </w:tc>
        <w:tc>
          <w:tcPr>
            <w:tcW w:w="1574" w:type="dxa"/>
            <w:tcBorders>
              <w:top w:val="single" w:sz="4" w:space="0" w:color="000000"/>
              <w:left w:val="single" w:sz="4" w:space="0" w:color="000000"/>
              <w:bottom w:val="single" w:sz="4" w:space="0" w:color="000000"/>
              <w:right w:val="single" w:sz="4" w:space="0" w:color="000000"/>
            </w:tcBorders>
            <w:vAlign w:val="center"/>
          </w:tcPr>
          <w:p w14:paraId="487924E1"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所有</w:t>
            </w:r>
          </w:p>
        </w:tc>
        <w:tc>
          <w:tcPr>
            <w:tcW w:w="4722" w:type="dxa"/>
            <w:tcBorders>
              <w:top w:val="single" w:sz="4" w:space="0" w:color="000000"/>
              <w:left w:val="single" w:sz="4" w:space="0" w:color="000000"/>
              <w:bottom w:val="single" w:sz="4" w:space="0" w:color="000000"/>
              <w:right w:val="single" w:sz="4" w:space="0" w:color="000000"/>
            </w:tcBorders>
            <w:vAlign w:val="center"/>
          </w:tcPr>
          <w:p w14:paraId="296FAE7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 xml:space="preserve">申请人 ---&gt;  </w:t>
            </w:r>
            <w:ins w:id="897" w:author="Achelous、" w:date="2025-12-26T18:37:00Z">
              <w:r>
                <w:rPr>
                  <w:rFonts w:ascii="Microsoft YaHei" w:eastAsia="Microsoft YaHei" w:hAnsi="Microsoft YaHei" w:cs="Microsoft YaHei" w:hint="eastAsia"/>
                  <w:color w:val="000000"/>
                  <w:kern w:val="0"/>
                  <w:sz w:val="20"/>
                  <w:szCs w:val="20"/>
                  <w:lang w:bidi="ar"/>
                </w:rPr>
                <w:t>合</w:t>
              </w:r>
              <w:proofErr w:type="gramStart"/>
              <w:r>
                <w:rPr>
                  <w:rFonts w:ascii="Microsoft YaHei" w:eastAsia="Microsoft YaHei" w:hAnsi="Microsoft YaHei" w:cs="Microsoft YaHei" w:hint="eastAsia"/>
                  <w:color w:val="000000"/>
                  <w:kern w:val="0"/>
                  <w:sz w:val="20"/>
                  <w:szCs w:val="20"/>
                  <w:lang w:bidi="ar"/>
                </w:rPr>
                <w:t>规</w:t>
              </w:r>
              <w:proofErr w:type="gramEnd"/>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赵安</w:t>
            </w:r>
            <w:ins w:id="898" w:author="Achelous、" w:date="2025-12-26T18:37:00Z">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 xml:space="preserve"> ---&gt;  培训专员 （根据讲者所在省市判断对应培训专员） ---&gt; 培训经理 （培训专员上级）</w:t>
            </w:r>
          </w:p>
        </w:tc>
      </w:tr>
      <w:tr w:rsidR="00CF6F30" w14:paraId="0D1CC76A" w14:textId="77777777">
        <w:trPr>
          <w:trHeight w:val="960"/>
        </w:trPr>
        <w:tc>
          <w:tcPr>
            <w:tcW w:w="1339" w:type="dxa"/>
            <w:vMerge w:val="restart"/>
            <w:tcBorders>
              <w:top w:val="single" w:sz="4" w:space="0" w:color="000000"/>
              <w:left w:val="single" w:sz="4" w:space="0" w:color="000000"/>
              <w:bottom w:val="single" w:sz="4" w:space="0" w:color="000000"/>
              <w:right w:val="single" w:sz="4" w:space="0" w:color="000000"/>
            </w:tcBorders>
            <w:noWrap/>
            <w:vAlign w:val="center"/>
          </w:tcPr>
          <w:p w14:paraId="6BE4A205" w14:textId="77777777" w:rsidR="00CF6F30" w:rsidRDefault="00F0093C">
            <w:pPr>
              <w:textAlignment w:val="center"/>
              <w:rPr>
                <w:rFonts w:ascii="Microsoft YaHei" w:eastAsia="Microsoft YaHei" w:hAnsi="Microsoft YaHei" w:cs="Microsoft YaHei" w:hint="eastAsia"/>
                <w:sz w:val="20"/>
                <w:szCs w:val="20"/>
              </w:rPr>
            </w:pPr>
            <w:r>
              <w:rPr>
                <w:rFonts w:ascii="Microsoft YaHei" w:eastAsia="Microsoft YaHei" w:hAnsi="Microsoft YaHei" w:cs="Microsoft YaHei"/>
                <w:kern w:val="0"/>
                <w:sz w:val="20"/>
                <w:szCs w:val="20"/>
                <w:lang w:bidi="ar"/>
              </w:rPr>
              <w:t>自办会管理</w:t>
            </w:r>
          </w:p>
        </w:tc>
        <w:tc>
          <w:tcPr>
            <w:tcW w:w="878" w:type="dxa"/>
            <w:vMerge w:val="restart"/>
            <w:tcBorders>
              <w:top w:val="single" w:sz="4" w:space="0" w:color="000000"/>
              <w:left w:val="single" w:sz="4" w:space="0" w:color="000000"/>
              <w:bottom w:val="single" w:sz="4" w:space="0" w:color="000000"/>
              <w:right w:val="single" w:sz="4" w:space="0" w:color="000000"/>
            </w:tcBorders>
            <w:noWrap/>
            <w:vAlign w:val="center"/>
          </w:tcPr>
          <w:p w14:paraId="314CD3FE" w14:textId="77777777" w:rsidR="00CF6F30" w:rsidRDefault="00F0093C">
            <w:pPr>
              <w:jc w:val="cente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申请/编辑自办会议</w:t>
            </w:r>
          </w:p>
        </w:tc>
        <w:tc>
          <w:tcPr>
            <w:tcW w:w="1182" w:type="dxa"/>
            <w:vMerge w:val="restart"/>
            <w:tcBorders>
              <w:top w:val="single" w:sz="4" w:space="0" w:color="000000"/>
              <w:left w:val="single" w:sz="4" w:space="0" w:color="000000"/>
              <w:right w:val="single" w:sz="4" w:space="0" w:color="000000"/>
            </w:tcBorders>
            <w:vAlign w:val="center"/>
          </w:tcPr>
          <w:p w14:paraId="227B63E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区域会、全国会、国际会、卫星会/专题会、其他</w:t>
            </w:r>
          </w:p>
        </w:tc>
        <w:tc>
          <w:tcPr>
            <w:tcW w:w="1574" w:type="dxa"/>
            <w:tcBorders>
              <w:top w:val="single" w:sz="4" w:space="0" w:color="000000"/>
              <w:left w:val="single" w:sz="4" w:space="0" w:color="000000"/>
              <w:bottom w:val="single" w:sz="4" w:space="0" w:color="000000"/>
              <w:right w:val="single" w:sz="4" w:space="0" w:color="000000"/>
            </w:tcBorders>
            <w:vAlign w:val="center"/>
          </w:tcPr>
          <w:p w14:paraId="193606E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会议总预算   &lt; =20000</w:t>
            </w:r>
          </w:p>
        </w:tc>
        <w:tc>
          <w:tcPr>
            <w:tcW w:w="4722" w:type="dxa"/>
            <w:tcBorders>
              <w:top w:val="single" w:sz="4" w:space="0" w:color="000000"/>
              <w:left w:val="single" w:sz="4" w:space="0" w:color="000000"/>
              <w:bottom w:val="single" w:sz="4" w:space="0" w:color="auto"/>
              <w:right w:val="single" w:sz="4" w:space="0" w:color="000000"/>
            </w:tcBorders>
            <w:vAlign w:val="center"/>
          </w:tcPr>
          <w:p w14:paraId="122E34A5"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 xml:space="preserve">申请人---&gt; </w:t>
            </w:r>
            <w:ins w:id="899" w:author="Achelous、" w:date="2025-12-26T18:37:00Z">
              <w:r>
                <w:rPr>
                  <w:rFonts w:ascii="Microsoft YaHei" w:eastAsia="Microsoft YaHei" w:hAnsi="Microsoft YaHei" w:cs="Microsoft YaHei" w:hint="eastAsia"/>
                  <w:color w:val="000000"/>
                  <w:kern w:val="0"/>
                  <w:sz w:val="20"/>
                  <w:szCs w:val="20"/>
                  <w:lang w:bidi="ar"/>
                </w:rPr>
                <w:t>合</w:t>
              </w:r>
              <w:proofErr w:type="gramStart"/>
              <w:r>
                <w:rPr>
                  <w:rFonts w:ascii="Microsoft YaHei" w:eastAsia="Microsoft YaHei" w:hAnsi="Microsoft YaHei" w:cs="Microsoft YaHei" w:hint="eastAsia"/>
                  <w:color w:val="000000"/>
                  <w:kern w:val="0"/>
                  <w:sz w:val="20"/>
                  <w:szCs w:val="20"/>
                  <w:lang w:bidi="ar"/>
                </w:rPr>
                <w:t>规</w:t>
              </w:r>
              <w:proofErr w:type="gramEnd"/>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赵安</w:t>
            </w:r>
            <w:ins w:id="900" w:author="Achelous、" w:date="2025-12-26T18:37:00Z">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审批</w:t>
            </w:r>
          </w:p>
        </w:tc>
      </w:tr>
      <w:tr w:rsidR="00CF6F30" w14:paraId="169C7E0F" w14:textId="77777777">
        <w:trPr>
          <w:trHeight w:val="840"/>
        </w:trPr>
        <w:tc>
          <w:tcPr>
            <w:tcW w:w="1339" w:type="dxa"/>
            <w:vMerge/>
            <w:tcBorders>
              <w:top w:val="single" w:sz="4" w:space="0" w:color="000000"/>
              <w:left w:val="single" w:sz="4" w:space="0" w:color="000000"/>
              <w:bottom w:val="single" w:sz="4" w:space="0" w:color="000000"/>
              <w:right w:val="single" w:sz="4" w:space="0" w:color="000000"/>
            </w:tcBorders>
            <w:noWrap/>
            <w:vAlign w:val="center"/>
          </w:tcPr>
          <w:p w14:paraId="3A69FB46" w14:textId="77777777" w:rsidR="00CF6F30" w:rsidRDefault="00CF6F30">
            <w:pPr>
              <w:rPr>
                <w:rFonts w:ascii="Microsoft YaHei" w:eastAsia="Microsoft YaHei" w:hAnsi="Microsoft YaHei" w:cs="Microsoft YaHei" w:hint="eastAsia"/>
                <w:sz w:val="20"/>
                <w:szCs w:val="20"/>
              </w:rPr>
            </w:pPr>
          </w:p>
        </w:tc>
        <w:tc>
          <w:tcPr>
            <w:tcW w:w="878" w:type="dxa"/>
            <w:vMerge/>
            <w:tcBorders>
              <w:top w:val="single" w:sz="4" w:space="0" w:color="000000"/>
              <w:left w:val="single" w:sz="4" w:space="0" w:color="000000"/>
              <w:bottom w:val="single" w:sz="4" w:space="0" w:color="000000"/>
              <w:right w:val="single" w:sz="4" w:space="0" w:color="000000"/>
            </w:tcBorders>
            <w:noWrap/>
            <w:vAlign w:val="center"/>
          </w:tcPr>
          <w:p w14:paraId="187A87D9" w14:textId="77777777" w:rsidR="00CF6F30" w:rsidRDefault="00CF6F30">
            <w:pPr>
              <w:jc w:val="center"/>
              <w:rPr>
                <w:rFonts w:ascii="Microsoft YaHei" w:eastAsia="Microsoft YaHei" w:hAnsi="Microsoft YaHei" w:cs="Microsoft YaHei" w:hint="eastAsia"/>
                <w:color w:val="000000"/>
                <w:sz w:val="20"/>
                <w:szCs w:val="20"/>
              </w:rPr>
            </w:pPr>
          </w:p>
        </w:tc>
        <w:tc>
          <w:tcPr>
            <w:tcW w:w="1182" w:type="dxa"/>
            <w:vMerge/>
            <w:tcBorders>
              <w:top w:val="single" w:sz="4" w:space="0" w:color="000000"/>
              <w:left w:val="single" w:sz="4" w:space="0" w:color="000000"/>
              <w:right w:val="single" w:sz="4" w:space="0" w:color="000000"/>
            </w:tcBorders>
            <w:vAlign w:val="center"/>
          </w:tcPr>
          <w:p w14:paraId="685A696F" w14:textId="77777777" w:rsidR="00CF6F30" w:rsidRDefault="00CF6F30">
            <w:pPr>
              <w:rPr>
                <w:rFonts w:ascii="Microsoft YaHei" w:eastAsia="Microsoft YaHei" w:hAnsi="Microsoft YaHei" w:cs="Microsoft YaHei" w:hint="eastAsia"/>
                <w:color w:val="000000"/>
                <w:sz w:val="20"/>
                <w:szCs w:val="20"/>
              </w:rPr>
            </w:pPr>
          </w:p>
        </w:tc>
        <w:tc>
          <w:tcPr>
            <w:tcW w:w="1574" w:type="dxa"/>
            <w:tcBorders>
              <w:top w:val="single" w:sz="4" w:space="0" w:color="000000"/>
              <w:left w:val="single" w:sz="4" w:space="0" w:color="000000"/>
              <w:bottom w:val="single" w:sz="4" w:space="0" w:color="000000"/>
              <w:right w:val="single" w:sz="4" w:space="0" w:color="auto"/>
            </w:tcBorders>
            <w:vAlign w:val="center"/>
          </w:tcPr>
          <w:p w14:paraId="7289BC0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会议总预算 &gt; 20000</w:t>
            </w:r>
          </w:p>
        </w:tc>
        <w:tc>
          <w:tcPr>
            <w:tcW w:w="4722" w:type="dxa"/>
            <w:tcBorders>
              <w:top w:val="single" w:sz="4" w:space="0" w:color="auto"/>
              <w:left w:val="single" w:sz="4" w:space="0" w:color="auto"/>
              <w:bottom w:val="single" w:sz="4" w:space="0" w:color="000000"/>
              <w:right w:val="single" w:sz="4" w:space="0" w:color="auto"/>
            </w:tcBorders>
            <w:vAlign w:val="center"/>
          </w:tcPr>
          <w:p w14:paraId="75B65E9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 xml:space="preserve">申请人 ---&gt; </w:t>
            </w:r>
            <w:ins w:id="901" w:author="Achelous、" w:date="2025-12-26T18:37:00Z">
              <w:r>
                <w:rPr>
                  <w:rFonts w:ascii="Microsoft YaHei" w:eastAsia="Microsoft YaHei" w:hAnsi="Microsoft YaHei" w:cs="Microsoft YaHei" w:hint="eastAsia"/>
                  <w:color w:val="000000"/>
                  <w:kern w:val="0"/>
                  <w:sz w:val="20"/>
                  <w:szCs w:val="20"/>
                  <w:lang w:bidi="ar"/>
                </w:rPr>
                <w:t>合</w:t>
              </w:r>
              <w:proofErr w:type="gramStart"/>
              <w:r>
                <w:rPr>
                  <w:rFonts w:ascii="Microsoft YaHei" w:eastAsia="Microsoft YaHei" w:hAnsi="Microsoft YaHei" w:cs="Microsoft YaHei" w:hint="eastAsia"/>
                  <w:color w:val="000000"/>
                  <w:kern w:val="0"/>
                  <w:sz w:val="20"/>
                  <w:szCs w:val="20"/>
                  <w:lang w:bidi="ar"/>
                </w:rPr>
                <w:t>规</w:t>
              </w:r>
              <w:proofErr w:type="gramEnd"/>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Amelia</w:t>
            </w:r>
            <w:ins w:id="902" w:author="Achelous、" w:date="2025-12-26T18:37:00Z">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审批</w:t>
            </w:r>
          </w:p>
        </w:tc>
      </w:tr>
      <w:tr w:rsidR="00CF6F30" w14:paraId="2A490D7F" w14:textId="77777777">
        <w:trPr>
          <w:trHeight w:val="840"/>
        </w:trPr>
        <w:tc>
          <w:tcPr>
            <w:tcW w:w="1339" w:type="dxa"/>
            <w:vMerge/>
            <w:tcBorders>
              <w:top w:val="single" w:sz="4" w:space="0" w:color="000000"/>
              <w:left w:val="single" w:sz="4" w:space="0" w:color="000000"/>
              <w:bottom w:val="single" w:sz="4" w:space="0" w:color="000000"/>
              <w:right w:val="single" w:sz="4" w:space="0" w:color="000000"/>
            </w:tcBorders>
            <w:noWrap/>
            <w:vAlign w:val="center"/>
          </w:tcPr>
          <w:p w14:paraId="09096187" w14:textId="77777777" w:rsidR="00CF6F30" w:rsidRDefault="00CF6F30">
            <w:pPr>
              <w:rPr>
                <w:rFonts w:ascii="Microsoft YaHei" w:eastAsia="Microsoft YaHei" w:hAnsi="Microsoft YaHei" w:cs="Microsoft YaHei" w:hint="eastAsia"/>
                <w:sz w:val="20"/>
                <w:szCs w:val="20"/>
              </w:rPr>
            </w:pPr>
          </w:p>
        </w:tc>
        <w:tc>
          <w:tcPr>
            <w:tcW w:w="878" w:type="dxa"/>
            <w:vMerge/>
            <w:tcBorders>
              <w:top w:val="single" w:sz="4" w:space="0" w:color="000000"/>
              <w:left w:val="single" w:sz="4" w:space="0" w:color="000000"/>
              <w:bottom w:val="single" w:sz="4" w:space="0" w:color="000000"/>
              <w:right w:val="single" w:sz="4" w:space="0" w:color="000000"/>
            </w:tcBorders>
            <w:noWrap/>
            <w:vAlign w:val="center"/>
          </w:tcPr>
          <w:p w14:paraId="25F5927D" w14:textId="77777777" w:rsidR="00CF6F30" w:rsidRDefault="00CF6F30">
            <w:pPr>
              <w:jc w:val="center"/>
              <w:rPr>
                <w:rFonts w:ascii="Microsoft YaHei" w:eastAsia="Microsoft YaHei" w:hAnsi="Microsoft YaHei" w:cs="Microsoft YaHei" w:hint="eastAsia"/>
                <w:color w:val="000000"/>
                <w:sz w:val="20"/>
                <w:szCs w:val="20"/>
              </w:rPr>
            </w:pPr>
          </w:p>
        </w:tc>
        <w:tc>
          <w:tcPr>
            <w:tcW w:w="1182" w:type="dxa"/>
            <w:tcBorders>
              <w:top w:val="single" w:sz="4" w:space="0" w:color="000000"/>
              <w:left w:val="single" w:sz="4" w:space="0" w:color="000000"/>
              <w:bottom w:val="single" w:sz="4" w:space="0" w:color="000000"/>
              <w:right w:val="single" w:sz="4" w:space="0" w:color="000000"/>
            </w:tcBorders>
            <w:vAlign w:val="center"/>
          </w:tcPr>
          <w:p w14:paraId="380F782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其他咨询</w:t>
            </w:r>
            <w:proofErr w:type="gramStart"/>
            <w:r>
              <w:rPr>
                <w:rFonts w:ascii="Microsoft YaHei" w:eastAsia="Microsoft YaHei" w:hAnsi="Microsoft YaHei" w:cs="Microsoft YaHei"/>
                <w:color w:val="000000"/>
                <w:kern w:val="0"/>
                <w:sz w:val="20"/>
                <w:szCs w:val="20"/>
                <w:lang w:bidi="ar"/>
              </w:rPr>
              <w:t>师活动</w:t>
            </w:r>
            <w:proofErr w:type="gramEnd"/>
          </w:p>
        </w:tc>
        <w:tc>
          <w:tcPr>
            <w:tcW w:w="1574" w:type="dxa"/>
            <w:tcBorders>
              <w:top w:val="single" w:sz="4" w:space="0" w:color="000000"/>
              <w:left w:val="single" w:sz="4" w:space="0" w:color="000000"/>
              <w:bottom w:val="single" w:sz="4" w:space="0" w:color="000000"/>
              <w:right w:val="single" w:sz="4" w:space="0" w:color="auto"/>
            </w:tcBorders>
            <w:vAlign w:val="center"/>
          </w:tcPr>
          <w:p w14:paraId="6BB40E7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所有</w:t>
            </w:r>
          </w:p>
        </w:tc>
        <w:tc>
          <w:tcPr>
            <w:tcW w:w="4722" w:type="dxa"/>
            <w:tcBorders>
              <w:top w:val="single" w:sz="4" w:space="0" w:color="000000"/>
              <w:left w:val="single" w:sz="4" w:space="0" w:color="auto"/>
              <w:bottom w:val="single" w:sz="4" w:space="0" w:color="000000"/>
              <w:right w:val="single" w:sz="4" w:space="0" w:color="auto"/>
            </w:tcBorders>
            <w:vAlign w:val="center"/>
          </w:tcPr>
          <w:p w14:paraId="49E5CE9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申请人 ---&gt;</w:t>
            </w:r>
            <w:ins w:id="903" w:author="Achelous、" w:date="2025-12-26T18:37:00Z">
              <w:r>
                <w:rPr>
                  <w:rFonts w:ascii="Microsoft YaHei" w:eastAsia="Microsoft YaHei" w:hAnsi="Microsoft YaHei" w:cs="Microsoft YaHei" w:hint="eastAsia"/>
                  <w:color w:val="000000"/>
                  <w:kern w:val="0"/>
                  <w:sz w:val="20"/>
                  <w:szCs w:val="20"/>
                  <w:lang w:bidi="ar"/>
                </w:rPr>
                <w:t>合</w:t>
              </w:r>
              <w:proofErr w:type="gramStart"/>
              <w:r>
                <w:rPr>
                  <w:rFonts w:ascii="Microsoft YaHei" w:eastAsia="Microsoft YaHei" w:hAnsi="Microsoft YaHei" w:cs="Microsoft YaHei" w:hint="eastAsia"/>
                  <w:color w:val="000000"/>
                  <w:kern w:val="0"/>
                  <w:sz w:val="20"/>
                  <w:szCs w:val="20"/>
                  <w:lang w:bidi="ar"/>
                </w:rPr>
                <w:t>规</w:t>
              </w:r>
              <w:proofErr w:type="gramEnd"/>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 xml:space="preserve"> </w:t>
            </w:r>
            <w:ins w:id="904" w:author="WPS_1761633435" w:date="2025-12-23T22:02:00Z">
              <w:r>
                <w:rPr>
                  <w:rFonts w:ascii="Microsoft YaHei" w:eastAsia="Microsoft YaHei" w:hAnsi="Microsoft YaHei" w:cs="Microsoft YaHei"/>
                  <w:color w:val="000000"/>
                  <w:kern w:val="0"/>
                  <w:sz w:val="20"/>
                  <w:szCs w:val="20"/>
                  <w:lang w:bidi="ar"/>
                </w:rPr>
                <w:t>Gary Deng</w:t>
              </w:r>
            </w:ins>
            <w:ins w:id="905" w:author="Achelous、" w:date="2025-12-26T18:37:00Z">
              <w:r>
                <w:rPr>
                  <w:rFonts w:ascii="Microsoft YaHei" w:eastAsia="Microsoft YaHei" w:hAnsi="Microsoft YaHei" w:cs="Microsoft YaHei" w:hint="eastAsia"/>
                  <w:color w:val="000000"/>
                  <w:kern w:val="0"/>
                  <w:sz w:val="20"/>
                  <w:szCs w:val="20"/>
                  <w:lang w:bidi="ar"/>
                </w:rPr>
                <w:t>）</w:t>
              </w:r>
            </w:ins>
            <w:del w:id="906" w:author="WPS_1761633435" w:date="2025-12-23T22:02:00Z">
              <w:r>
                <w:rPr>
                  <w:rFonts w:ascii="Microsoft YaHei" w:eastAsia="Microsoft YaHei" w:hAnsi="Microsoft YaHei" w:cs="Microsoft YaHei"/>
                  <w:color w:val="000000"/>
                  <w:kern w:val="0"/>
                  <w:sz w:val="20"/>
                  <w:szCs w:val="20"/>
                  <w:lang w:bidi="ar"/>
                </w:rPr>
                <w:delText>Gerry</w:delText>
              </w:r>
            </w:del>
            <w:r>
              <w:rPr>
                <w:rFonts w:ascii="Microsoft YaHei" w:eastAsia="Microsoft YaHei" w:hAnsi="Microsoft YaHei" w:cs="Microsoft YaHei"/>
                <w:color w:val="000000"/>
                <w:kern w:val="0"/>
                <w:sz w:val="20"/>
                <w:szCs w:val="20"/>
                <w:lang w:bidi="ar"/>
              </w:rPr>
              <w:t xml:space="preserve"> 审批</w:t>
            </w:r>
          </w:p>
        </w:tc>
      </w:tr>
      <w:tr w:rsidR="00CF6F30" w14:paraId="638E6B3F" w14:textId="77777777">
        <w:trPr>
          <w:trHeight w:val="1140"/>
        </w:trPr>
        <w:tc>
          <w:tcPr>
            <w:tcW w:w="1339" w:type="dxa"/>
            <w:vMerge w:val="restart"/>
            <w:tcBorders>
              <w:top w:val="single" w:sz="4" w:space="0" w:color="000000"/>
              <w:left w:val="single" w:sz="4" w:space="0" w:color="000000"/>
              <w:right w:val="single" w:sz="4" w:space="0" w:color="000000"/>
            </w:tcBorders>
            <w:noWrap/>
            <w:vAlign w:val="center"/>
          </w:tcPr>
          <w:p w14:paraId="75C63879" w14:textId="77777777" w:rsidR="00CF6F30" w:rsidRDefault="00F0093C">
            <w:pPr>
              <w:textAlignment w:val="center"/>
              <w:rPr>
                <w:rFonts w:ascii="Microsoft YaHei" w:eastAsia="Microsoft YaHei" w:hAnsi="Microsoft YaHei" w:cs="Microsoft YaHei" w:hint="eastAsia"/>
                <w:sz w:val="20"/>
                <w:szCs w:val="20"/>
              </w:rPr>
            </w:pPr>
            <w:r>
              <w:rPr>
                <w:rFonts w:ascii="Microsoft YaHei" w:eastAsia="Microsoft YaHei" w:hAnsi="Microsoft YaHei" w:cs="Microsoft YaHei"/>
                <w:kern w:val="0"/>
                <w:sz w:val="20"/>
                <w:szCs w:val="20"/>
                <w:lang w:bidi="ar"/>
              </w:rPr>
              <w:t>三方活动管理</w:t>
            </w:r>
          </w:p>
        </w:tc>
        <w:tc>
          <w:tcPr>
            <w:tcW w:w="878" w:type="dxa"/>
            <w:vMerge w:val="restart"/>
            <w:tcBorders>
              <w:top w:val="single" w:sz="4" w:space="0" w:color="000000"/>
              <w:left w:val="single" w:sz="4" w:space="0" w:color="000000"/>
              <w:bottom w:val="single" w:sz="4" w:space="0" w:color="000000"/>
              <w:right w:val="single" w:sz="4" w:space="0" w:color="000000"/>
            </w:tcBorders>
            <w:noWrap/>
            <w:vAlign w:val="center"/>
          </w:tcPr>
          <w:p w14:paraId="409B725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申请/编辑活动项目</w:t>
            </w:r>
          </w:p>
        </w:tc>
        <w:tc>
          <w:tcPr>
            <w:tcW w:w="1182" w:type="dxa"/>
            <w:vMerge w:val="restart"/>
            <w:tcBorders>
              <w:top w:val="single" w:sz="4" w:space="0" w:color="000000"/>
              <w:left w:val="single" w:sz="4" w:space="0" w:color="000000"/>
              <w:bottom w:val="single" w:sz="4" w:space="0" w:color="000000"/>
              <w:right w:val="single" w:sz="4" w:space="0" w:color="000000"/>
            </w:tcBorders>
            <w:vAlign w:val="center"/>
          </w:tcPr>
          <w:p w14:paraId="26CA486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赞助第三</w:t>
            </w:r>
            <w:proofErr w:type="gramStart"/>
            <w:r>
              <w:rPr>
                <w:rFonts w:ascii="Microsoft YaHei" w:eastAsia="Microsoft YaHei" w:hAnsi="Microsoft YaHei" w:cs="Microsoft YaHei"/>
                <w:color w:val="000000"/>
                <w:kern w:val="0"/>
                <w:sz w:val="20"/>
                <w:szCs w:val="20"/>
                <w:lang w:bidi="ar"/>
              </w:rPr>
              <w:t>方学术</w:t>
            </w:r>
            <w:proofErr w:type="gramEnd"/>
            <w:r>
              <w:rPr>
                <w:rFonts w:ascii="Microsoft YaHei" w:eastAsia="Microsoft YaHei" w:hAnsi="Microsoft YaHei" w:cs="Microsoft YaHei"/>
                <w:color w:val="000000"/>
                <w:kern w:val="0"/>
                <w:sz w:val="20"/>
                <w:szCs w:val="20"/>
                <w:lang w:bidi="ar"/>
              </w:rPr>
              <w:t>会议</w:t>
            </w:r>
            <w:r>
              <w:rPr>
                <w:rFonts w:ascii="Microsoft YaHei" w:eastAsia="Microsoft YaHei" w:hAnsi="Microsoft YaHei" w:cs="Microsoft YaHei"/>
                <w:color w:val="000000"/>
                <w:kern w:val="0"/>
                <w:sz w:val="20"/>
                <w:szCs w:val="20"/>
                <w:lang w:bidi="ar"/>
              </w:rPr>
              <w:br/>
              <w:t>赞助医疗卫生专业人士参加第三</w:t>
            </w:r>
            <w:proofErr w:type="gramStart"/>
            <w:r>
              <w:rPr>
                <w:rFonts w:ascii="Microsoft YaHei" w:eastAsia="Microsoft YaHei" w:hAnsi="Microsoft YaHei" w:cs="Microsoft YaHei"/>
                <w:color w:val="000000"/>
                <w:kern w:val="0"/>
                <w:sz w:val="20"/>
                <w:szCs w:val="20"/>
                <w:lang w:bidi="ar"/>
              </w:rPr>
              <w:t>方学术</w:t>
            </w:r>
            <w:proofErr w:type="gramEnd"/>
            <w:r>
              <w:rPr>
                <w:rFonts w:ascii="Microsoft YaHei" w:eastAsia="Microsoft YaHei" w:hAnsi="Microsoft YaHei" w:cs="Microsoft YaHei"/>
                <w:color w:val="000000"/>
                <w:kern w:val="0"/>
                <w:sz w:val="20"/>
                <w:szCs w:val="20"/>
                <w:lang w:bidi="ar"/>
              </w:rPr>
              <w:t>活动</w:t>
            </w:r>
            <w:r>
              <w:rPr>
                <w:rFonts w:ascii="Microsoft YaHei" w:eastAsia="Microsoft YaHei" w:hAnsi="Microsoft YaHei" w:cs="Microsoft YaHei"/>
                <w:color w:val="000000"/>
                <w:kern w:val="0"/>
                <w:sz w:val="20"/>
                <w:szCs w:val="20"/>
                <w:lang w:bidi="ar"/>
              </w:rPr>
              <w:br/>
              <w:t>慈善捐赠</w:t>
            </w:r>
            <w:r>
              <w:rPr>
                <w:rFonts w:ascii="Microsoft YaHei" w:eastAsia="Microsoft YaHei" w:hAnsi="Microsoft YaHei" w:cs="Microsoft YaHei"/>
                <w:color w:val="000000"/>
                <w:kern w:val="0"/>
                <w:sz w:val="20"/>
                <w:szCs w:val="20"/>
                <w:lang w:bidi="ar"/>
              </w:rPr>
              <w:br/>
              <w:t>第三方合作项目</w:t>
            </w:r>
            <w:r>
              <w:rPr>
                <w:rFonts w:ascii="Microsoft YaHei" w:eastAsia="Microsoft YaHei" w:hAnsi="Microsoft YaHei" w:cs="Microsoft YaHei"/>
                <w:color w:val="000000"/>
                <w:kern w:val="0"/>
                <w:sz w:val="20"/>
                <w:szCs w:val="20"/>
                <w:lang w:bidi="ar"/>
              </w:rPr>
              <w:br/>
              <w:t>其他项目</w:t>
            </w:r>
          </w:p>
        </w:tc>
        <w:tc>
          <w:tcPr>
            <w:tcW w:w="1574" w:type="dxa"/>
            <w:tcBorders>
              <w:top w:val="single" w:sz="4" w:space="0" w:color="000000"/>
              <w:left w:val="single" w:sz="4" w:space="0" w:color="000000"/>
              <w:bottom w:val="single" w:sz="4" w:space="0" w:color="000000"/>
              <w:right w:val="single" w:sz="4" w:space="0" w:color="auto"/>
            </w:tcBorders>
            <w:vAlign w:val="center"/>
          </w:tcPr>
          <w:p w14:paraId="5EE57C7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会议总预算   &lt; =20000</w:t>
            </w:r>
          </w:p>
        </w:tc>
        <w:tc>
          <w:tcPr>
            <w:tcW w:w="4722" w:type="dxa"/>
            <w:tcBorders>
              <w:top w:val="single" w:sz="4" w:space="0" w:color="000000"/>
              <w:left w:val="single" w:sz="4" w:space="0" w:color="auto"/>
              <w:bottom w:val="single" w:sz="4" w:space="0" w:color="auto"/>
              <w:right w:val="single" w:sz="4" w:space="0" w:color="auto"/>
            </w:tcBorders>
            <w:vAlign w:val="center"/>
          </w:tcPr>
          <w:p w14:paraId="126B591F"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 xml:space="preserve">申请人---&gt; </w:t>
            </w:r>
            <w:ins w:id="907" w:author="Achelous、" w:date="2025-12-26T18:37:00Z">
              <w:r>
                <w:rPr>
                  <w:rFonts w:ascii="Microsoft YaHei" w:eastAsia="Microsoft YaHei" w:hAnsi="Microsoft YaHei" w:cs="Microsoft YaHei" w:hint="eastAsia"/>
                  <w:color w:val="000000"/>
                  <w:kern w:val="0"/>
                  <w:sz w:val="20"/>
                  <w:szCs w:val="20"/>
                  <w:lang w:bidi="ar"/>
                </w:rPr>
                <w:t>合</w:t>
              </w:r>
              <w:proofErr w:type="gramStart"/>
              <w:r>
                <w:rPr>
                  <w:rFonts w:ascii="Microsoft YaHei" w:eastAsia="Microsoft YaHei" w:hAnsi="Microsoft YaHei" w:cs="Microsoft YaHei" w:hint="eastAsia"/>
                  <w:color w:val="000000"/>
                  <w:kern w:val="0"/>
                  <w:sz w:val="20"/>
                  <w:szCs w:val="20"/>
                  <w:lang w:bidi="ar"/>
                </w:rPr>
                <w:t>规</w:t>
              </w:r>
              <w:proofErr w:type="gramEnd"/>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赵安</w:t>
            </w:r>
            <w:ins w:id="908" w:author="Achelous、" w:date="2025-12-26T18:37:00Z">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审批</w:t>
            </w:r>
          </w:p>
        </w:tc>
      </w:tr>
      <w:tr w:rsidR="00CF6F30" w14:paraId="6ACB2C85" w14:textId="77777777">
        <w:trPr>
          <w:trHeight w:val="1460"/>
        </w:trPr>
        <w:tc>
          <w:tcPr>
            <w:tcW w:w="1339" w:type="dxa"/>
            <w:vMerge/>
            <w:tcBorders>
              <w:top w:val="single" w:sz="4" w:space="0" w:color="000000"/>
              <w:left w:val="single" w:sz="4" w:space="0" w:color="000000"/>
              <w:right w:val="single" w:sz="4" w:space="0" w:color="000000"/>
            </w:tcBorders>
            <w:noWrap/>
            <w:vAlign w:val="center"/>
          </w:tcPr>
          <w:p w14:paraId="706B5A8D" w14:textId="77777777" w:rsidR="00CF6F30" w:rsidRDefault="00CF6F30">
            <w:pPr>
              <w:rPr>
                <w:rFonts w:ascii="Microsoft YaHei" w:eastAsia="Microsoft YaHei" w:hAnsi="Microsoft YaHei" w:cs="Microsoft YaHei" w:hint="eastAsia"/>
                <w:sz w:val="20"/>
                <w:szCs w:val="20"/>
              </w:rPr>
            </w:pPr>
          </w:p>
        </w:tc>
        <w:tc>
          <w:tcPr>
            <w:tcW w:w="878" w:type="dxa"/>
            <w:vMerge/>
            <w:tcBorders>
              <w:top w:val="single" w:sz="4" w:space="0" w:color="000000"/>
              <w:left w:val="single" w:sz="4" w:space="0" w:color="000000"/>
              <w:bottom w:val="single" w:sz="4" w:space="0" w:color="000000"/>
              <w:right w:val="single" w:sz="4" w:space="0" w:color="000000"/>
            </w:tcBorders>
            <w:noWrap/>
            <w:vAlign w:val="center"/>
          </w:tcPr>
          <w:p w14:paraId="719A821E" w14:textId="77777777" w:rsidR="00CF6F30" w:rsidRDefault="00CF6F30">
            <w:pPr>
              <w:rPr>
                <w:rFonts w:ascii="Microsoft YaHei" w:eastAsia="Microsoft YaHei" w:hAnsi="Microsoft YaHei" w:cs="Microsoft YaHei" w:hint="eastAsia"/>
                <w:color w:val="000000"/>
                <w:sz w:val="20"/>
                <w:szCs w:val="20"/>
              </w:rPr>
            </w:pPr>
          </w:p>
        </w:tc>
        <w:tc>
          <w:tcPr>
            <w:tcW w:w="1182" w:type="dxa"/>
            <w:vMerge/>
            <w:tcBorders>
              <w:top w:val="single" w:sz="4" w:space="0" w:color="000000"/>
              <w:left w:val="single" w:sz="4" w:space="0" w:color="000000"/>
              <w:bottom w:val="single" w:sz="4" w:space="0" w:color="000000"/>
              <w:right w:val="single" w:sz="4" w:space="0" w:color="000000"/>
            </w:tcBorders>
            <w:vAlign w:val="center"/>
          </w:tcPr>
          <w:p w14:paraId="731B63C5" w14:textId="77777777" w:rsidR="00CF6F30" w:rsidRDefault="00CF6F30">
            <w:pPr>
              <w:rPr>
                <w:rFonts w:ascii="Microsoft YaHei" w:eastAsia="Microsoft YaHei" w:hAnsi="Microsoft YaHei" w:cs="Microsoft YaHei" w:hint="eastAsia"/>
                <w:color w:val="000000"/>
                <w:sz w:val="20"/>
                <w:szCs w:val="20"/>
              </w:rPr>
            </w:pPr>
          </w:p>
        </w:tc>
        <w:tc>
          <w:tcPr>
            <w:tcW w:w="1574" w:type="dxa"/>
            <w:tcBorders>
              <w:top w:val="single" w:sz="4" w:space="0" w:color="000000"/>
              <w:left w:val="single" w:sz="4" w:space="0" w:color="000000"/>
              <w:bottom w:val="single" w:sz="4" w:space="0" w:color="000000"/>
              <w:right w:val="single" w:sz="4" w:space="0" w:color="000000"/>
            </w:tcBorders>
            <w:vAlign w:val="center"/>
          </w:tcPr>
          <w:p w14:paraId="7DA7B31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会议总预算 &gt; 20000</w:t>
            </w:r>
          </w:p>
        </w:tc>
        <w:tc>
          <w:tcPr>
            <w:tcW w:w="4722" w:type="dxa"/>
            <w:tcBorders>
              <w:top w:val="single" w:sz="4" w:space="0" w:color="auto"/>
              <w:left w:val="single" w:sz="4" w:space="0" w:color="000000"/>
              <w:bottom w:val="single" w:sz="4" w:space="0" w:color="000000"/>
              <w:right w:val="single" w:sz="4" w:space="0" w:color="000000"/>
            </w:tcBorders>
            <w:vAlign w:val="center"/>
          </w:tcPr>
          <w:p w14:paraId="2C736DBD"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 xml:space="preserve">申请人 ---&gt; </w:t>
            </w:r>
            <w:ins w:id="909" w:author="Achelous、" w:date="2025-12-26T18:37:00Z">
              <w:r>
                <w:rPr>
                  <w:rFonts w:ascii="Microsoft YaHei" w:eastAsia="Microsoft YaHei" w:hAnsi="Microsoft YaHei" w:cs="Microsoft YaHei" w:hint="eastAsia"/>
                  <w:color w:val="000000"/>
                  <w:kern w:val="0"/>
                  <w:sz w:val="20"/>
                  <w:szCs w:val="20"/>
                  <w:lang w:bidi="ar"/>
                </w:rPr>
                <w:t>合</w:t>
              </w:r>
              <w:proofErr w:type="gramStart"/>
              <w:r>
                <w:rPr>
                  <w:rFonts w:ascii="Microsoft YaHei" w:eastAsia="Microsoft YaHei" w:hAnsi="Microsoft YaHei" w:cs="Microsoft YaHei" w:hint="eastAsia"/>
                  <w:color w:val="000000"/>
                  <w:kern w:val="0"/>
                  <w:sz w:val="20"/>
                  <w:szCs w:val="20"/>
                  <w:lang w:bidi="ar"/>
                </w:rPr>
                <w:t>规</w:t>
              </w:r>
              <w:proofErr w:type="gramEnd"/>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Amelia</w:t>
            </w:r>
            <w:ins w:id="910" w:author="Achelous、" w:date="2025-12-26T18:37:00Z">
              <w:r>
                <w:rPr>
                  <w:rFonts w:ascii="Microsoft YaHei" w:eastAsia="Microsoft YaHei" w:hAnsi="Microsoft YaHei" w:cs="Microsoft YaHei" w:hint="eastAsia"/>
                  <w:color w:val="000000"/>
                  <w:kern w:val="0"/>
                  <w:sz w:val="20"/>
                  <w:szCs w:val="20"/>
                  <w:lang w:bidi="ar"/>
                </w:rPr>
                <w:t>）</w:t>
              </w:r>
            </w:ins>
            <w:r>
              <w:rPr>
                <w:rFonts w:ascii="Microsoft YaHei" w:eastAsia="Microsoft YaHei" w:hAnsi="Microsoft YaHei" w:cs="Microsoft YaHei"/>
                <w:color w:val="000000"/>
                <w:kern w:val="0"/>
                <w:sz w:val="20"/>
                <w:szCs w:val="20"/>
                <w:lang w:bidi="ar"/>
              </w:rPr>
              <w:t>审批</w:t>
            </w:r>
          </w:p>
        </w:tc>
      </w:tr>
      <w:tr w:rsidR="00CF6F30" w14:paraId="080A5D8D" w14:textId="77777777">
        <w:trPr>
          <w:trHeight w:val="840"/>
        </w:trPr>
        <w:tc>
          <w:tcPr>
            <w:tcW w:w="1339" w:type="dxa"/>
            <w:vMerge/>
            <w:tcBorders>
              <w:top w:val="single" w:sz="4" w:space="0" w:color="000000"/>
              <w:left w:val="single" w:sz="4" w:space="0" w:color="000000"/>
              <w:right w:val="single" w:sz="4" w:space="0" w:color="000000"/>
            </w:tcBorders>
            <w:noWrap/>
            <w:vAlign w:val="center"/>
          </w:tcPr>
          <w:p w14:paraId="60E0FFEA" w14:textId="77777777" w:rsidR="00CF6F30" w:rsidRDefault="00CF6F30">
            <w:pPr>
              <w:rPr>
                <w:rFonts w:ascii="Microsoft YaHei" w:eastAsia="Microsoft YaHei" w:hAnsi="Microsoft YaHei" w:cs="Microsoft YaHei" w:hint="eastAsia"/>
                <w:sz w:val="20"/>
                <w:szCs w:val="20"/>
              </w:rPr>
            </w:pPr>
          </w:p>
        </w:tc>
        <w:tc>
          <w:tcPr>
            <w:tcW w:w="878" w:type="dxa"/>
            <w:vMerge/>
            <w:tcBorders>
              <w:top w:val="single" w:sz="4" w:space="0" w:color="000000"/>
              <w:left w:val="single" w:sz="4" w:space="0" w:color="000000"/>
              <w:bottom w:val="single" w:sz="4" w:space="0" w:color="000000"/>
              <w:right w:val="single" w:sz="4" w:space="0" w:color="000000"/>
            </w:tcBorders>
            <w:noWrap/>
            <w:vAlign w:val="center"/>
          </w:tcPr>
          <w:p w14:paraId="6F9D0CCE" w14:textId="77777777" w:rsidR="00CF6F30" w:rsidRDefault="00CF6F30">
            <w:pPr>
              <w:rPr>
                <w:rFonts w:ascii="Microsoft YaHei" w:eastAsia="Microsoft YaHei" w:hAnsi="Microsoft YaHei" w:cs="Microsoft YaHei" w:hint="eastAsia"/>
                <w:color w:val="000000"/>
                <w:sz w:val="20"/>
                <w:szCs w:val="20"/>
              </w:rPr>
            </w:pPr>
          </w:p>
        </w:tc>
        <w:tc>
          <w:tcPr>
            <w:tcW w:w="1182" w:type="dxa"/>
            <w:tcBorders>
              <w:top w:val="single" w:sz="4" w:space="0" w:color="000000"/>
              <w:left w:val="single" w:sz="4" w:space="0" w:color="000000"/>
              <w:bottom w:val="single" w:sz="4" w:space="0" w:color="000000"/>
              <w:right w:val="single" w:sz="4" w:space="0" w:color="000000"/>
            </w:tcBorders>
            <w:vAlign w:val="center"/>
          </w:tcPr>
          <w:p w14:paraId="40A2A6B3"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第三方合作项目-子项目</w:t>
            </w:r>
          </w:p>
        </w:tc>
        <w:tc>
          <w:tcPr>
            <w:tcW w:w="1574" w:type="dxa"/>
            <w:tcBorders>
              <w:top w:val="single" w:sz="4" w:space="0" w:color="000000"/>
              <w:left w:val="single" w:sz="4" w:space="0" w:color="000000"/>
              <w:bottom w:val="single" w:sz="4" w:space="0" w:color="000000"/>
              <w:right w:val="single" w:sz="4" w:space="0" w:color="000000"/>
            </w:tcBorders>
            <w:vAlign w:val="center"/>
          </w:tcPr>
          <w:p w14:paraId="265B1101" w14:textId="77777777" w:rsidR="00CF6F30" w:rsidRDefault="00CF6F30">
            <w:pPr>
              <w:rPr>
                <w:rFonts w:ascii="Microsoft YaHei" w:eastAsia="Microsoft YaHei" w:hAnsi="Microsoft YaHei" w:cs="Microsoft YaHei" w:hint="eastAsia"/>
                <w:color w:val="000000"/>
                <w:sz w:val="20"/>
                <w:szCs w:val="20"/>
              </w:rPr>
            </w:pPr>
          </w:p>
        </w:tc>
        <w:tc>
          <w:tcPr>
            <w:tcW w:w="4722" w:type="dxa"/>
            <w:tcBorders>
              <w:top w:val="single" w:sz="4" w:space="0" w:color="000000"/>
              <w:left w:val="single" w:sz="4" w:space="0" w:color="000000"/>
              <w:bottom w:val="single" w:sz="4" w:space="0" w:color="000000"/>
            </w:tcBorders>
            <w:vAlign w:val="center"/>
          </w:tcPr>
          <w:p w14:paraId="6FF8EAD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无需审批</w:t>
            </w:r>
          </w:p>
        </w:tc>
      </w:tr>
      <w:tr w:rsidR="00CF6F30" w14:paraId="0B813842" w14:textId="77777777">
        <w:trPr>
          <w:trHeight w:val="840"/>
        </w:trPr>
        <w:tc>
          <w:tcPr>
            <w:tcW w:w="1339" w:type="dxa"/>
            <w:tcBorders>
              <w:top w:val="single" w:sz="4" w:space="0" w:color="000000"/>
              <w:left w:val="single" w:sz="4" w:space="0" w:color="000000"/>
              <w:bottom w:val="single" w:sz="4" w:space="0" w:color="000000"/>
              <w:right w:val="single" w:sz="4" w:space="0" w:color="000000"/>
            </w:tcBorders>
            <w:noWrap/>
            <w:vAlign w:val="center"/>
          </w:tcPr>
          <w:p w14:paraId="262BF9B3" w14:textId="77777777" w:rsidR="00CF6F30" w:rsidRDefault="00F0093C">
            <w:pPr>
              <w:textAlignment w:val="center"/>
              <w:rPr>
                <w:rFonts w:ascii="Microsoft YaHei" w:eastAsia="Microsoft YaHei" w:hAnsi="Microsoft YaHei" w:cs="Microsoft YaHei" w:hint="eastAsia"/>
                <w:sz w:val="20"/>
                <w:szCs w:val="20"/>
              </w:rPr>
            </w:pPr>
            <w:r>
              <w:rPr>
                <w:rFonts w:ascii="Microsoft YaHei" w:eastAsia="Microsoft YaHei" w:hAnsi="Microsoft YaHei" w:cs="Microsoft YaHei"/>
                <w:kern w:val="0"/>
                <w:sz w:val="20"/>
                <w:szCs w:val="20"/>
                <w:lang w:bidi="ar"/>
              </w:rPr>
              <w:t>讲者结算</w:t>
            </w:r>
          </w:p>
        </w:tc>
        <w:tc>
          <w:tcPr>
            <w:tcW w:w="878" w:type="dxa"/>
            <w:tcBorders>
              <w:top w:val="single" w:sz="4" w:space="0" w:color="000000"/>
              <w:left w:val="single" w:sz="4" w:space="0" w:color="000000"/>
              <w:bottom w:val="single" w:sz="4" w:space="0" w:color="000000"/>
              <w:right w:val="single" w:sz="4" w:space="0" w:color="000000"/>
            </w:tcBorders>
            <w:noWrap/>
            <w:vAlign w:val="center"/>
          </w:tcPr>
          <w:p w14:paraId="0E40557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讲者讲课费结算提交</w:t>
            </w:r>
          </w:p>
        </w:tc>
        <w:tc>
          <w:tcPr>
            <w:tcW w:w="1182" w:type="dxa"/>
            <w:tcBorders>
              <w:top w:val="single" w:sz="4" w:space="0" w:color="000000"/>
              <w:left w:val="single" w:sz="4" w:space="0" w:color="000000"/>
              <w:bottom w:val="single" w:sz="4" w:space="0" w:color="000000"/>
              <w:right w:val="single" w:sz="4" w:space="0" w:color="000000"/>
            </w:tcBorders>
            <w:noWrap/>
            <w:vAlign w:val="center"/>
          </w:tcPr>
          <w:p w14:paraId="302A8DCC"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所有</w:t>
            </w:r>
          </w:p>
        </w:tc>
        <w:tc>
          <w:tcPr>
            <w:tcW w:w="1574" w:type="dxa"/>
            <w:tcBorders>
              <w:top w:val="single" w:sz="4" w:space="0" w:color="000000"/>
              <w:left w:val="single" w:sz="4" w:space="0" w:color="000000"/>
              <w:bottom w:val="single" w:sz="4" w:space="0" w:color="000000"/>
              <w:right w:val="single" w:sz="4" w:space="0" w:color="000000"/>
            </w:tcBorders>
            <w:noWrap/>
            <w:vAlign w:val="center"/>
          </w:tcPr>
          <w:p w14:paraId="5275DB7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所有</w:t>
            </w:r>
          </w:p>
        </w:tc>
        <w:tc>
          <w:tcPr>
            <w:tcW w:w="4722" w:type="dxa"/>
            <w:tcBorders>
              <w:top w:val="single" w:sz="4" w:space="0" w:color="000000"/>
              <w:left w:val="single" w:sz="4" w:space="0" w:color="000000"/>
              <w:bottom w:val="single" w:sz="4" w:space="0" w:color="000000"/>
              <w:right w:val="single" w:sz="4" w:space="0" w:color="000000"/>
            </w:tcBorders>
            <w:noWrap/>
            <w:vAlign w:val="center"/>
          </w:tcPr>
          <w:p w14:paraId="6D5163C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 xml:space="preserve">申请人 ---&gt; </w:t>
            </w:r>
            <w:r>
              <w:rPr>
                <w:rFonts w:ascii="Microsoft YaHei" w:eastAsia="Microsoft YaHei" w:hAnsi="Microsoft YaHei" w:cs="Microsoft YaHei" w:hint="eastAsia"/>
                <w:color w:val="000000"/>
                <w:kern w:val="0"/>
                <w:sz w:val="20"/>
                <w:szCs w:val="20"/>
                <w:lang w:bidi="ar"/>
              </w:rPr>
              <w:t>申请人上级</w:t>
            </w:r>
            <w:r>
              <w:rPr>
                <w:rFonts w:ascii="Microsoft YaHei" w:eastAsia="Microsoft YaHei" w:hAnsi="Microsoft YaHei" w:cs="Microsoft YaHei"/>
                <w:color w:val="000000"/>
                <w:kern w:val="0"/>
                <w:sz w:val="20"/>
                <w:szCs w:val="20"/>
                <w:lang w:bidi="ar"/>
              </w:rPr>
              <w:t xml:space="preserve"> ---&gt;  合</w:t>
            </w:r>
            <w:proofErr w:type="gramStart"/>
            <w:r>
              <w:rPr>
                <w:rFonts w:ascii="Microsoft YaHei" w:eastAsia="Microsoft YaHei" w:hAnsi="Microsoft YaHei" w:cs="Microsoft YaHei"/>
                <w:color w:val="000000"/>
                <w:kern w:val="0"/>
                <w:sz w:val="20"/>
                <w:szCs w:val="20"/>
                <w:lang w:bidi="ar"/>
              </w:rPr>
              <w:t>规</w:t>
            </w:r>
            <w:proofErr w:type="gramEnd"/>
            <w:r>
              <w:rPr>
                <w:rFonts w:ascii="Microsoft YaHei" w:eastAsia="Microsoft YaHei" w:hAnsi="Microsoft YaHei" w:cs="Microsoft YaHei"/>
                <w:color w:val="000000"/>
                <w:kern w:val="0"/>
                <w:sz w:val="20"/>
                <w:szCs w:val="20"/>
                <w:lang w:bidi="ar"/>
              </w:rPr>
              <w:t>（Clarice）</w:t>
            </w:r>
          </w:p>
        </w:tc>
      </w:tr>
      <w:tr w:rsidR="00CF6F30" w14:paraId="0BC5B226" w14:textId="77777777">
        <w:trPr>
          <w:trHeight w:val="3160"/>
        </w:trPr>
        <w:tc>
          <w:tcPr>
            <w:tcW w:w="1339" w:type="dxa"/>
            <w:vMerge w:val="restart"/>
            <w:tcBorders>
              <w:top w:val="single" w:sz="4" w:space="0" w:color="000000"/>
              <w:left w:val="single" w:sz="4" w:space="0" w:color="000000"/>
              <w:bottom w:val="single" w:sz="4" w:space="0" w:color="000000"/>
              <w:right w:val="single" w:sz="4" w:space="0" w:color="000000"/>
            </w:tcBorders>
            <w:noWrap/>
            <w:vAlign w:val="center"/>
          </w:tcPr>
          <w:p w14:paraId="142A8AC0" w14:textId="77777777" w:rsidR="00CF6F30" w:rsidRDefault="00CF6F30">
            <w:pPr>
              <w:rPr>
                <w:rFonts w:ascii="Microsoft YaHei" w:eastAsia="Microsoft YaHei" w:hAnsi="Microsoft YaHei" w:cs="Microsoft YaHei" w:hint="eastAsia"/>
                <w:sz w:val="20"/>
                <w:szCs w:val="20"/>
              </w:rPr>
            </w:pPr>
          </w:p>
        </w:tc>
        <w:tc>
          <w:tcPr>
            <w:tcW w:w="878" w:type="dxa"/>
            <w:vMerge w:val="restart"/>
            <w:tcBorders>
              <w:top w:val="single" w:sz="4" w:space="0" w:color="000000"/>
              <w:left w:val="single" w:sz="4" w:space="0" w:color="000000"/>
              <w:bottom w:val="single" w:sz="4" w:space="0" w:color="000000"/>
              <w:right w:val="single" w:sz="4" w:space="0" w:color="000000"/>
            </w:tcBorders>
            <w:noWrap/>
            <w:vAlign w:val="center"/>
          </w:tcPr>
          <w:p w14:paraId="1CF39826"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HCO入库申请</w:t>
            </w:r>
          </w:p>
        </w:tc>
        <w:tc>
          <w:tcPr>
            <w:tcW w:w="2756" w:type="dxa"/>
            <w:gridSpan w:val="2"/>
            <w:tcBorders>
              <w:top w:val="single" w:sz="4" w:space="0" w:color="000000"/>
              <w:left w:val="single" w:sz="4" w:space="0" w:color="000000"/>
              <w:bottom w:val="single" w:sz="4" w:space="0" w:color="000000"/>
              <w:right w:val="single" w:sz="4" w:space="0" w:color="000000"/>
            </w:tcBorders>
            <w:vAlign w:val="center"/>
          </w:tcPr>
          <w:p w14:paraId="52099D78"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机构类型=非营利机构</w:t>
            </w:r>
          </w:p>
          <w:p w14:paraId="3A5D34A3"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学会/协会</w:t>
            </w:r>
          </w:p>
          <w:p w14:paraId="62FE0A84"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基金会</w:t>
            </w:r>
          </w:p>
          <w:p w14:paraId="7765465D"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研究机构/大学</w:t>
            </w:r>
          </w:p>
          <w:p w14:paraId="0208D038"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社会团体</w:t>
            </w:r>
          </w:p>
          <w:p w14:paraId="6ED07E21"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公立医院</w:t>
            </w:r>
          </w:p>
          <w:p w14:paraId="7BA2E4DC"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其他</w:t>
            </w:r>
          </w:p>
          <w:p w14:paraId="5BA1EF52" w14:textId="77777777" w:rsidR="00CF6F30" w:rsidRDefault="00CF6F30">
            <w:pPr>
              <w:textAlignment w:val="center"/>
              <w:rPr>
                <w:rFonts w:ascii="Microsoft YaHei" w:eastAsia="Microsoft YaHei" w:hAnsi="Microsoft YaHei" w:cs="Microsoft YaHei" w:hint="eastAsia"/>
                <w:color w:val="000000"/>
                <w:kern w:val="0"/>
                <w:sz w:val="20"/>
                <w:szCs w:val="20"/>
                <w:lang w:bidi="ar"/>
              </w:rPr>
            </w:pPr>
          </w:p>
          <w:p w14:paraId="09DDC51C" w14:textId="77777777" w:rsidR="00CF6F30" w:rsidRDefault="00F0093C">
            <w:pPr>
              <w:textAlignment w:val="center"/>
              <w:rPr>
                <w:ins w:id="911" w:author="WPS_1761633435" w:date="2025-12-23T22:04:00Z"/>
                <w:rFonts w:ascii="Microsoft YaHei" w:eastAsia="Microsoft YaHei" w:hAnsi="Microsoft YaHei" w:cs="Microsoft YaHei" w:hint="eastAsia"/>
                <w:color w:val="000000"/>
                <w:kern w:val="0"/>
                <w:sz w:val="20"/>
                <w:szCs w:val="20"/>
                <w:lang w:bidi="ar"/>
              </w:rPr>
            </w:pPr>
            <w:ins w:id="912" w:author="WPS_1761633435" w:date="2025-12-23T22:04:00Z">
              <w:r>
                <w:rPr>
                  <w:rFonts w:ascii="Microsoft YaHei" w:eastAsia="Microsoft YaHei" w:hAnsi="Microsoft YaHei" w:cs="Microsoft YaHei"/>
                  <w:color w:val="000000"/>
                  <w:kern w:val="0"/>
                  <w:sz w:val="20"/>
                  <w:szCs w:val="20"/>
                  <w:lang w:bidi="ar"/>
                </w:rPr>
                <w:t>机构类型=营利机构-民营医院、</w:t>
              </w:r>
            </w:ins>
          </w:p>
          <w:p w14:paraId="65B245AD" w14:textId="77777777" w:rsidR="00CF6F30" w:rsidRDefault="00F0093C">
            <w:pPr>
              <w:textAlignment w:val="center"/>
              <w:rPr>
                <w:del w:id="913" w:author="WPS_1761633435" w:date="2025-12-23T22:04:00Z"/>
                <w:rFonts w:ascii="Microsoft YaHei" w:eastAsia="Microsoft YaHei" w:hAnsi="Microsoft YaHei" w:cs="Microsoft YaHei" w:hint="eastAsia"/>
                <w:color w:val="000000"/>
                <w:kern w:val="0"/>
                <w:sz w:val="20"/>
                <w:szCs w:val="20"/>
                <w:lang w:bidi="ar"/>
              </w:rPr>
            </w:pPr>
            <w:ins w:id="914" w:author="WPS_1761633435" w:date="2025-12-23T22:04:00Z">
              <w:r>
                <w:rPr>
                  <w:rFonts w:ascii="Microsoft YaHei" w:eastAsia="Microsoft YaHei" w:hAnsi="Microsoft YaHei" w:cs="Microsoft YaHei"/>
                  <w:color w:val="000000"/>
                  <w:kern w:val="0"/>
                  <w:sz w:val="20"/>
                  <w:szCs w:val="20"/>
                  <w:lang w:bidi="ar"/>
                </w:rPr>
                <w:t>机构类型=营利机构-培训中心</w:t>
              </w:r>
            </w:ins>
            <w:del w:id="915" w:author="WPS_1761633435" w:date="2025-12-23T22:04:00Z">
              <w:r>
                <w:rPr>
                  <w:rFonts w:ascii="Microsoft YaHei" w:eastAsia="Microsoft YaHei" w:hAnsi="Microsoft YaHei" w:cs="Microsoft YaHei"/>
                  <w:color w:val="000000"/>
                  <w:kern w:val="0"/>
                  <w:sz w:val="20"/>
                  <w:szCs w:val="20"/>
                  <w:lang w:bidi="ar"/>
                </w:rPr>
                <w:delText>机构类型=营利机构-会务供应商（指定）、</w:delText>
              </w:r>
            </w:del>
          </w:p>
          <w:p w14:paraId="5B778E02" w14:textId="77777777" w:rsidR="00CF6F30" w:rsidRDefault="00F0093C">
            <w:pPr>
              <w:textAlignment w:val="center"/>
              <w:rPr>
                <w:del w:id="916" w:author="WPS_1761633435" w:date="2025-12-23T22:04:00Z"/>
                <w:rFonts w:ascii="Microsoft YaHei" w:eastAsia="Microsoft YaHei" w:hAnsi="Microsoft YaHei" w:cs="Microsoft YaHei" w:hint="eastAsia"/>
                <w:color w:val="000000"/>
                <w:kern w:val="0"/>
                <w:sz w:val="20"/>
                <w:szCs w:val="20"/>
                <w:lang w:bidi="ar"/>
              </w:rPr>
            </w:pPr>
            <w:del w:id="917" w:author="WPS_1761633435" w:date="2025-12-23T22:04:00Z">
              <w:r>
                <w:rPr>
                  <w:rFonts w:ascii="Microsoft YaHei" w:eastAsia="Microsoft YaHei" w:hAnsi="Microsoft YaHei" w:cs="Microsoft YaHei"/>
                  <w:color w:val="000000"/>
                  <w:kern w:val="0"/>
                  <w:sz w:val="20"/>
                  <w:szCs w:val="20"/>
                  <w:lang w:bidi="ar"/>
                </w:rPr>
                <w:delText>机构类型=营利机构-民营医院、</w:delText>
              </w:r>
            </w:del>
          </w:p>
          <w:p w14:paraId="171172C9" w14:textId="77777777" w:rsidR="00CF6F30" w:rsidRDefault="00F0093C">
            <w:pPr>
              <w:textAlignment w:val="center"/>
              <w:rPr>
                <w:rFonts w:ascii="Microsoft YaHei" w:eastAsia="Microsoft YaHei" w:hAnsi="Microsoft YaHei" w:cs="Microsoft YaHei" w:hint="eastAsia"/>
                <w:color w:val="000000"/>
                <w:sz w:val="20"/>
                <w:szCs w:val="20"/>
              </w:rPr>
            </w:pPr>
            <w:del w:id="918" w:author="WPS_1761633435" w:date="2025-12-23T22:04:00Z">
              <w:r>
                <w:rPr>
                  <w:rFonts w:ascii="Microsoft YaHei" w:eastAsia="Microsoft YaHei" w:hAnsi="Microsoft YaHei" w:cs="Microsoft YaHei"/>
                  <w:color w:val="000000"/>
                  <w:kern w:val="0"/>
                  <w:sz w:val="20"/>
                  <w:szCs w:val="20"/>
                  <w:lang w:bidi="ar"/>
                </w:rPr>
                <w:delText>机构类型=营利机构-培训中心</w:delText>
              </w:r>
            </w:del>
          </w:p>
        </w:tc>
        <w:tc>
          <w:tcPr>
            <w:tcW w:w="4722" w:type="dxa"/>
            <w:tcBorders>
              <w:top w:val="single" w:sz="4" w:space="0" w:color="000000"/>
              <w:left w:val="single" w:sz="4" w:space="0" w:color="000000"/>
              <w:bottom w:val="single" w:sz="4" w:space="0" w:color="000000"/>
              <w:right w:val="single" w:sz="4" w:space="0" w:color="000000"/>
            </w:tcBorders>
            <w:noWrap/>
            <w:vAlign w:val="center"/>
          </w:tcPr>
          <w:p w14:paraId="6574C394"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申请人——合</w:t>
            </w:r>
            <w:proofErr w:type="gramStart"/>
            <w:r>
              <w:rPr>
                <w:rFonts w:ascii="Microsoft YaHei" w:eastAsia="Microsoft YaHei" w:hAnsi="Microsoft YaHei" w:cs="Microsoft YaHei"/>
                <w:color w:val="000000"/>
                <w:kern w:val="0"/>
                <w:sz w:val="20"/>
                <w:szCs w:val="20"/>
                <w:lang w:bidi="ar"/>
              </w:rPr>
              <w:t>规</w:t>
            </w:r>
            <w:proofErr w:type="gramEnd"/>
            <w:r>
              <w:rPr>
                <w:rFonts w:ascii="Microsoft YaHei" w:eastAsia="Microsoft YaHei" w:hAnsi="Microsoft YaHei" w:cs="Microsoft YaHei"/>
                <w:color w:val="000000"/>
                <w:kern w:val="0"/>
                <w:sz w:val="20"/>
                <w:szCs w:val="20"/>
                <w:lang w:bidi="ar"/>
              </w:rPr>
              <w:t>（Amelia/赵安/Clarice 或签），审批的时候定级——抄送</w:t>
            </w:r>
            <w:ins w:id="919" w:author="Achelous、" w:date="2025-12-26T18:36:00Z">
              <w:r>
                <w:rPr>
                  <w:rFonts w:ascii="Microsoft YaHei" w:eastAsia="Microsoft YaHei" w:hAnsi="Microsoft YaHei" w:cs="Microsoft YaHei" w:hint="eastAsia"/>
                  <w:color w:val="000000"/>
                  <w:kern w:val="0"/>
                  <w:sz w:val="20"/>
                  <w:szCs w:val="20"/>
                  <w:lang w:bidi="ar"/>
                </w:rPr>
                <w:t>财务（</w:t>
              </w:r>
            </w:ins>
            <w:r>
              <w:rPr>
                <w:rFonts w:ascii="Microsoft YaHei" w:eastAsia="Microsoft YaHei" w:hAnsi="Microsoft YaHei" w:cs="Microsoft YaHei"/>
                <w:color w:val="000000"/>
                <w:kern w:val="0"/>
                <w:sz w:val="20"/>
                <w:szCs w:val="20"/>
                <w:lang w:bidi="ar"/>
              </w:rPr>
              <w:t>Alex</w:t>
            </w:r>
            <w:ins w:id="920" w:author="Achelous、" w:date="2025-12-26T18:36:00Z">
              <w:r>
                <w:rPr>
                  <w:rFonts w:ascii="Microsoft YaHei" w:eastAsia="Microsoft YaHei" w:hAnsi="Microsoft YaHei" w:cs="Microsoft YaHei" w:hint="eastAsia"/>
                  <w:color w:val="000000"/>
                  <w:kern w:val="0"/>
                  <w:sz w:val="20"/>
                  <w:szCs w:val="20"/>
                  <w:lang w:bidi="ar"/>
                </w:rPr>
                <w:t>）</w:t>
              </w:r>
            </w:ins>
          </w:p>
        </w:tc>
      </w:tr>
      <w:tr w:rsidR="00CF6F30" w14:paraId="3AD3A32F" w14:textId="77777777">
        <w:trPr>
          <w:trHeight w:val="3340"/>
        </w:trPr>
        <w:tc>
          <w:tcPr>
            <w:tcW w:w="1339" w:type="dxa"/>
            <w:vMerge/>
            <w:tcBorders>
              <w:top w:val="single" w:sz="4" w:space="0" w:color="000000"/>
              <w:left w:val="single" w:sz="4" w:space="0" w:color="000000"/>
              <w:bottom w:val="single" w:sz="4" w:space="0" w:color="000000"/>
              <w:right w:val="single" w:sz="4" w:space="0" w:color="000000"/>
            </w:tcBorders>
            <w:noWrap/>
            <w:vAlign w:val="center"/>
          </w:tcPr>
          <w:p w14:paraId="4075BEDB" w14:textId="77777777" w:rsidR="00CF6F30" w:rsidRDefault="00CF6F30">
            <w:pPr>
              <w:rPr>
                <w:rFonts w:ascii="Microsoft YaHei" w:eastAsia="Microsoft YaHei" w:hAnsi="Microsoft YaHei" w:cs="Microsoft YaHei" w:hint="eastAsia"/>
                <w:sz w:val="20"/>
                <w:szCs w:val="20"/>
              </w:rPr>
            </w:pPr>
          </w:p>
        </w:tc>
        <w:tc>
          <w:tcPr>
            <w:tcW w:w="878" w:type="dxa"/>
            <w:vMerge/>
            <w:tcBorders>
              <w:top w:val="single" w:sz="4" w:space="0" w:color="000000"/>
              <w:left w:val="single" w:sz="4" w:space="0" w:color="000000"/>
              <w:bottom w:val="single" w:sz="4" w:space="0" w:color="000000"/>
              <w:right w:val="single" w:sz="4" w:space="0" w:color="000000"/>
            </w:tcBorders>
            <w:noWrap/>
            <w:vAlign w:val="center"/>
          </w:tcPr>
          <w:p w14:paraId="779F2D3A" w14:textId="77777777" w:rsidR="00CF6F30" w:rsidRDefault="00CF6F30">
            <w:pPr>
              <w:rPr>
                <w:rFonts w:ascii="Microsoft YaHei" w:eastAsia="Microsoft YaHei" w:hAnsi="Microsoft YaHei" w:cs="Microsoft YaHei" w:hint="eastAsia"/>
                <w:color w:val="000000"/>
                <w:sz w:val="20"/>
                <w:szCs w:val="20"/>
              </w:rPr>
            </w:pPr>
          </w:p>
        </w:tc>
        <w:tc>
          <w:tcPr>
            <w:tcW w:w="2756" w:type="dxa"/>
            <w:gridSpan w:val="2"/>
            <w:tcBorders>
              <w:top w:val="single" w:sz="4" w:space="0" w:color="000000"/>
              <w:left w:val="single" w:sz="4" w:space="0" w:color="000000"/>
              <w:bottom w:val="single" w:sz="4" w:space="0" w:color="000000"/>
              <w:right w:val="single" w:sz="4" w:space="0" w:color="000000"/>
            </w:tcBorders>
            <w:vAlign w:val="center"/>
          </w:tcPr>
          <w:p w14:paraId="07FC90FD" w14:textId="77777777" w:rsidR="00CF6F30" w:rsidRDefault="00F0093C">
            <w:pPr>
              <w:textAlignment w:val="center"/>
              <w:rPr>
                <w:del w:id="921" w:author="WPS_1761633435" w:date="2025-12-23T22:04:00Z"/>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br/>
            </w:r>
            <w:r>
              <w:rPr>
                <w:rFonts w:ascii="Microsoft YaHei" w:eastAsia="Microsoft YaHei" w:hAnsi="Microsoft YaHei" w:cs="Microsoft YaHei"/>
                <w:color w:val="000000"/>
                <w:kern w:val="0"/>
                <w:sz w:val="20"/>
                <w:szCs w:val="20"/>
                <w:lang w:bidi="ar"/>
              </w:rPr>
              <w:br/>
            </w:r>
            <w:ins w:id="922" w:author="WPS_1761633435" w:date="2025-12-23T22:04:00Z">
              <w:r>
                <w:rPr>
                  <w:rFonts w:ascii="Microsoft YaHei" w:eastAsia="Microsoft YaHei" w:hAnsi="Microsoft YaHei" w:cs="Microsoft YaHei"/>
                  <w:color w:val="000000"/>
                  <w:kern w:val="0"/>
                  <w:sz w:val="20"/>
                  <w:szCs w:val="20"/>
                  <w:lang w:bidi="ar"/>
                </w:rPr>
                <w:t>机构类型=营利机构-其他采购供应商</w:t>
              </w:r>
            </w:ins>
            <w:del w:id="923" w:author="WPS_1761633435" w:date="2025-12-23T22:04:00Z">
              <w:r>
                <w:rPr>
                  <w:rFonts w:ascii="Microsoft YaHei" w:eastAsia="Microsoft YaHei" w:hAnsi="Microsoft YaHei" w:cs="Microsoft YaHei"/>
                  <w:color w:val="000000"/>
                  <w:kern w:val="0"/>
                  <w:sz w:val="20"/>
                  <w:szCs w:val="20"/>
                  <w:lang w:bidi="ar"/>
                </w:rPr>
                <w:delText>机构类型=营利机构-会务供应商（非指定）</w:delText>
              </w:r>
            </w:del>
          </w:p>
          <w:p w14:paraId="282B22FA" w14:textId="77777777" w:rsidR="00CF6F30" w:rsidRDefault="00F0093C">
            <w:pPr>
              <w:textAlignment w:val="center"/>
              <w:rPr>
                <w:rFonts w:ascii="Microsoft YaHei" w:eastAsia="Microsoft YaHei" w:hAnsi="Microsoft YaHei" w:cs="Microsoft YaHei" w:hint="eastAsia"/>
                <w:color w:val="000000"/>
                <w:sz w:val="20"/>
                <w:szCs w:val="20"/>
              </w:rPr>
            </w:pPr>
            <w:del w:id="924" w:author="WPS_1761633435" w:date="2025-12-23T22:04:00Z">
              <w:r>
                <w:rPr>
                  <w:rFonts w:ascii="Microsoft YaHei" w:eastAsia="Microsoft YaHei" w:hAnsi="Microsoft YaHei" w:cs="Microsoft YaHei"/>
                  <w:color w:val="000000"/>
                  <w:kern w:val="0"/>
                  <w:sz w:val="20"/>
                  <w:szCs w:val="20"/>
                  <w:lang w:bidi="ar"/>
                </w:rPr>
                <w:delText>机构类型=营利机构-其他</w:delText>
              </w:r>
            </w:del>
          </w:p>
        </w:tc>
        <w:tc>
          <w:tcPr>
            <w:tcW w:w="4722" w:type="dxa"/>
            <w:tcBorders>
              <w:top w:val="single" w:sz="4" w:space="0" w:color="000000"/>
              <w:left w:val="single" w:sz="4" w:space="0" w:color="000000"/>
              <w:bottom w:val="single" w:sz="4" w:space="0" w:color="000000"/>
              <w:right w:val="single" w:sz="4" w:space="0" w:color="000000"/>
            </w:tcBorders>
            <w:noWrap/>
            <w:vAlign w:val="center"/>
          </w:tcPr>
          <w:p w14:paraId="7C4E895A"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申请人——采购（Tommy Pan）——抄送</w:t>
            </w:r>
            <w:ins w:id="925" w:author="Achelous、" w:date="2025-12-26T18:36:00Z">
              <w:r>
                <w:rPr>
                  <w:rFonts w:ascii="Microsoft YaHei" w:eastAsia="Microsoft YaHei" w:hAnsi="Microsoft YaHei" w:cs="Microsoft YaHei" w:hint="eastAsia"/>
                  <w:color w:val="000000"/>
                  <w:kern w:val="0"/>
                  <w:sz w:val="20"/>
                  <w:szCs w:val="20"/>
                  <w:lang w:bidi="ar"/>
                </w:rPr>
                <w:t>财务（</w:t>
              </w:r>
            </w:ins>
            <w:r>
              <w:rPr>
                <w:rFonts w:ascii="Microsoft YaHei" w:eastAsia="Microsoft YaHei" w:hAnsi="Microsoft YaHei" w:cs="Microsoft YaHei"/>
                <w:color w:val="000000"/>
                <w:kern w:val="0"/>
                <w:sz w:val="20"/>
                <w:szCs w:val="20"/>
                <w:lang w:bidi="ar"/>
              </w:rPr>
              <w:t>Alex</w:t>
            </w:r>
            <w:ins w:id="926" w:author="Achelous、" w:date="2025-12-26T18:36:00Z">
              <w:r>
                <w:rPr>
                  <w:rFonts w:ascii="Microsoft YaHei" w:eastAsia="Microsoft YaHei" w:hAnsi="Microsoft YaHei" w:cs="Microsoft YaHei" w:hint="eastAsia"/>
                  <w:color w:val="000000"/>
                  <w:kern w:val="0"/>
                  <w:sz w:val="20"/>
                  <w:szCs w:val="20"/>
                  <w:lang w:bidi="ar"/>
                </w:rPr>
                <w:t>）</w:t>
              </w:r>
            </w:ins>
          </w:p>
        </w:tc>
      </w:tr>
      <w:tr w:rsidR="00CF6F30" w14:paraId="65F0BAD5" w14:textId="77777777">
        <w:trPr>
          <w:trHeight w:val="840"/>
        </w:trPr>
        <w:tc>
          <w:tcPr>
            <w:tcW w:w="1339" w:type="dxa"/>
            <w:vMerge/>
            <w:tcBorders>
              <w:top w:val="single" w:sz="4" w:space="0" w:color="000000"/>
              <w:left w:val="single" w:sz="4" w:space="0" w:color="000000"/>
              <w:bottom w:val="single" w:sz="4" w:space="0" w:color="000000"/>
              <w:right w:val="single" w:sz="4" w:space="0" w:color="000000"/>
            </w:tcBorders>
            <w:noWrap/>
            <w:vAlign w:val="center"/>
          </w:tcPr>
          <w:p w14:paraId="6393D8C6" w14:textId="77777777" w:rsidR="00CF6F30" w:rsidRDefault="00CF6F30">
            <w:pPr>
              <w:rPr>
                <w:rFonts w:ascii="Microsoft YaHei" w:eastAsia="Microsoft YaHei" w:hAnsi="Microsoft YaHei" w:cs="Microsoft YaHei" w:hint="eastAsia"/>
                <w:sz w:val="20"/>
                <w:szCs w:val="20"/>
              </w:rPr>
            </w:pPr>
          </w:p>
        </w:tc>
        <w:tc>
          <w:tcPr>
            <w:tcW w:w="878" w:type="dxa"/>
            <w:vMerge w:val="restart"/>
            <w:tcBorders>
              <w:top w:val="single" w:sz="4" w:space="0" w:color="000000"/>
              <w:left w:val="single" w:sz="4" w:space="0" w:color="000000"/>
              <w:bottom w:val="single" w:sz="4" w:space="0" w:color="000000"/>
              <w:right w:val="single" w:sz="4" w:space="0" w:color="000000"/>
            </w:tcBorders>
            <w:noWrap/>
            <w:vAlign w:val="center"/>
          </w:tcPr>
          <w:p w14:paraId="38CD361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HCO入库编辑</w:t>
            </w:r>
          </w:p>
        </w:tc>
        <w:tc>
          <w:tcPr>
            <w:tcW w:w="1182" w:type="dxa"/>
            <w:tcBorders>
              <w:top w:val="single" w:sz="4" w:space="0" w:color="000000"/>
              <w:left w:val="single" w:sz="4" w:space="0" w:color="000000"/>
              <w:bottom w:val="single" w:sz="4" w:space="0" w:color="000000"/>
              <w:right w:val="single" w:sz="4" w:space="0" w:color="000000"/>
            </w:tcBorders>
            <w:noWrap/>
            <w:vAlign w:val="center"/>
          </w:tcPr>
          <w:p w14:paraId="53CC01ED" w14:textId="77777777" w:rsidR="00CF6F30" w:rsidRDefault="00F0093C">
            <w:pPr>
              <w:textAlignment w:val="center"/>
              <w:rPr>
                <w:rFonts w:ascii="Microsoft YaHei" w:eastAsia="Microsoft YaHei" w:hAnsi="Microsoft YaHei" w:cs="Microsoft YaHei" w:hint="eastAsia"/>
                <w:color w:val="000000"/>
                <w:sz w:val="20"/>
                <w:szCs w:val="20"/>
              </w:rPr>
            </w:pPr>
            <w:ins w:id="927" w:author="WPS_1761633435" w:date="2025-12-23T22:04:00Z">
              <w:r>
                <w:rPr>
                  <w:rFonts w:ascii="Microsoft YaHei" w:eastAsia="Microsoft YaHei" w:hAnsi="Microsoft YaHei" w:cs="Microsoft YaHei"/>
                  <w:color w:val="000000"/>
                  <w:kern w:val="0"/>
                  <w:sz w:val="20"/>
                  <w:szCs w:val="20"/>
                  <w:lang w:bidi="ar"/>
                </w:rPr>
                <w:t>所有允许变更的字段变更后都需要审批</w:t>
              </w:r>
            </w:ins>
            <w:del w:id="928" w:author="WPS_1761633435" w:date="2025-12-23T22:04:00Z">
              <w:r>
                <w:rPr>
                  <w:rFonts w:ascii="Microsoft YaHei" w:eastAsia="Microsoft YaHei" w:hAnsi="Microsoft YaHei" w:cs="Microsoft YaHei"/>
                  <w:color w:val="000000"/>
                  <w:kern w:val="0"/>
                  <w:sz w:val="20"/>
                  <w:szCs w:val="20"/>
                  <w:lang w:bidi="ar"/>
                </w:rPr>
                <w:delText>账期字段发生变更</w:delText>
              </w:r>
            </w:del>
          </w:p>
        </w:tc>
        <w:tc>
          <w:tcPr>
            <w:tcW w:w="1574" w:type="dxa"/>
            <w:tcBorders>
              <w:top w:val="single" w:sz="4" w:space="0" w:color="000000"/>
              <w:left w:val="single" w:sz="4" w:space="0" w:color="000000"/>
              <w:bottom w:val="single" w:sz="4" w:space="0" w:color="000000"/>
              <w:right w:val="single" w:sz="4" w:space="0" w:color="000000"/>
            </w:tcBorders>
            <w:noWrap/>
            <w:vAlign w:val="center"/>
          </w:tcPr>
          <w:p w14:paraId="15CF9931"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机构类型=非营利机构</w:t>
            </w:r>
          </w:p>
          <w:p w14:paraId="4D7B6670"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学会/协会</w:t>
            </w:r>
          </w:p>
          <w:p w14:paraId="60816FE8"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基金会</w:t>
            </w:r>
          </w:p>
          <w:p w14:paraId="1A600385"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研究机构/大学</w:t>
            </w:r>
          </w:p>
          <w:p w14:paraId="15B9F711"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社会团体</w:t>
            </w:r>
          </w:p>
          <w:p w14:paraId="3931AB01"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公立医院</w:t>
            </w:r>
          </w:p>
          <w:p w14:paraId="09B014CA" w14:textId="77777777" w:rsidR="00CF6F30" w:rsidRDefault="00F0093C">
            <w:pPr>
              <w:textAlignment w:val="center"/>
              <w:rPr>
                <w:rFonts w:ascii="Microsoft YaHei" w:eastAsia="Microsoft YaHei" w:hAnsi="Microsoft YaHei" w:cs="Microsoft YaHei" w:hint="eastAsia"/>
                <w:color w:val="000000"/>
                <w:kern w:val="0"/>
                <w:sz w:val="20"/>
                <w:szCs w:val="20"/>
                <w:lang w:bidi="ar"/>
              </w:rPr>
            </w:pPr>
            <w:r>
              <w:rPr>
                <w:rFonts w:ascii="Microsoft YaHei" w:eastAsia="Microsoft YaHei" w:hAnsi="Microsoft YaHei" w:cs="Microsoft YaHei"/>
                <w:color w:val="000000"/>
                <w:kern w:val="0"/>
                <w:sz w:val="20"/>
                <w:szCs w:val="20"/>
                <w:lang w:bidi="ar"/>
              </w:rPr>
              <w:t>其他</w:t>
            </w:r>
          </w:p>
          <w:p w14:paraId="05B75B13" w14:textId="77777777" w:rsidR="00CF6F30" w:rsidRDefault="00CF6F30">
            <w:pPr>
              <w:textAlignment w:val="center"/>
              <w:rPr>
                <w:rFonts w:ascii="Microsoft YaHei" w:eastAsia="Microsoft YaHei" w:hAnsi="Microsoft YaHei" w:cs="Microsoft YaHei" w:hint="eastAsia"/>
                <w:color w:val="000000"/>
                <w:kern w:val="0"/>
                <w:sz w:val="20"/>
                <w:szCs w:val="20"/>
                <w:lang w:bidi="ar"/>
              </w:rPr>
            </w:pPr>
          </w:p>
          <w:p w14:paraId="581CF896" w14:textId="77777777" w:rsidR="00CF6F30" w:rsidRDefault="00F0093C">
            <w:pPr>
              <w:textAlignment w:val="center"/>
              <w:rPr>
                <w:ins w:id="929" w:author="WPS_1761633435" w:date="2025-12-23T22:03:00Z"/>
                <w:rFonts w:ascii="Microsoft YaHei" w:eastAsia="Microsoft YaHei" w:hAnsi="Microsoft YaHei" w:cs="Microsoft YaHei" w:hint="eastAsia"/>
                <w:color w:val="000000"/>
                <w:kern w:val="0"/>
                <w:sz w:val="20"/>
                <w:szCs w:val="20"/>
                <w:lang w:bidi="ar"/>
              </w:rPr>
            </w:pPr>
            <w:ins w:id="930" w:author="WPS_1761633435" w:date="2025-12-23T22:03:00Z">
              <w:r>
                <w:rPr>
                  <w:rFonts w:ascii="Microsoft YaHei" w:eastAsia="Microsoft YaHei" w:hAnsi="Microsoft YaHei" w:cs="Microsoft YaHei"/>
                  <w:color w:val="000000"/>
                  <w:kern w:val="0"/>
                  <w:sz w:val="20"/>
                  <w:szCs w:val="20"/>
                  <w:lang w:bidi="ar"/>
                </w:rPr>
                <w:t>机构类型=营利机构-民营医院、</w:t>
              </w:r>
            </w:ins>
          </w:p>
          <w:p w14:paraId="7BB4E75C" w14:textId="77777777" w:rsidR="00CF6F30" w:rsidRDefault="00F0093C">
            <w:pPr>
              <w:textAlignment w:val="center"/>
              <w:rPr>
                <w:del w:id="931" w:author="WPS_1761633435" w:date="2025-12-23T22:03:00Z"/>
                <w:rFonts w:ascii="Microsoft YaHei" w:eastAsia="Microsoft YaHei" w:hAnsi="Microsoft YaHei" w:cs="Microsoft YaHei" w:hint="eastAsia"/>
                <w:color w:val="000000"/>
                <w:kern w:val="0"/>
                <w:sz w:val="20"/>
                <w:szCs w:val="20"/>
                <w:lang w:bidi="ar"/>
              </w:rPr>
            </w:pPr>
            <w:ins w:id="932" w:author="WPS_1761633435" w:date="2025-12-23T22:03:00Z">
              <w:r>
                <w:rPr>
                  <w:rFonts w:ascii="Microsoft YaHei" w:eastAsia="Microsoft YaHei" w:hAnsi="Microsoft YaHei" w:cs="Microsoft YaHei"/>
                  <w:color w:val="000000"/>
                  <w:kern w:val="0"/>
                  <w:sz w:val="20"/>
                  <w:szCs w:val="20"/>
                  <w:lang w:bidi="ar"/>
                </w:rPr>
                <w:t>机构类型=营利机构-培训中心</w:t>
              </w:r>
            </w:ins>
            <w:del w:id="933" w:author="WPS_1761633435" w:date="2025-12-23T22:03:00Z">
              <w:r>
                <w:rPr>
                  <w:rFonts w:ascii="Microsoft YaHei" w:eastAsia="Microsoft YaHei" w:hAnsi="Microsoft YaHei" w:cs="Microsoft YaHei"/>
                  <w:color w:val="000000"/>
                  <w:kern w:val="0"/>
                  <w:sz w:val="20"/>
                  <w:szCs w:val="20"/>
                  <w:lang w:bidi="ar"/>
                </w:rPr>
                <w:delText>机</w:delText>
              </w:r>
              <w:r>
                <w:rPr>
                  <w:rFonts w:ascii="Microsoft YaHei" w:eastAsia="Microsoft YaHei" w:hAnsi="Microsoft YaHei" w:cs="Microsoft YaHei"/>
                  <w:color w:val="000000"/>
                  <w:kern w:val="0"/>
                  <w:sz w:val="20"/>
                  <w:szCs w:val="20"/>
                  <w:lang w:bidi="ar"/>
                </w:rPr>
                <w:lastRenderedPageBreak/>
                <w:delText>构类型=营利机构-会务供应商（指定）、</w:delText>
              </w:r>
            </w:del>
          </w:p>
          <w:p w14:paraId="47D4B495" w14:textId="77777777" w:rsidR="00CF6F30" w:rsidRDefault="00F0093C">
            <w:pPr>
              <w:textAlignment w:val="center"/>
              <w:rPr>
                <w:del w:id="934" w:author="WPS_1761633435" w:date="2025-12-23T22:03:00Z"/>
                <w:rFonts w:ascii="Microsoft YaHei" w:eastAsia="Microsoft YaHei" w:hAnsi="Microsoft YaHei" w:cs="Microsoft YaHei" w:hint="eastAsia"/>
                <w:color w:val="000000"/>
                <w:kern w:val="0"/>
                <w:sz w:val="20"/>
                <w:szCs w:val="20"/>
                <w:lang w:bidi="ar"/>
              </w:rPr>
            </w:pPr>
            <w:del w:id="935" w:author="WPS_1761633435" w:date="2025-12-23T22:03:00Z">
              <w:r>
                <w:rPr>
                  <w:rFonts w:ascii="Microsoft YaHei" w:eastAsia="Microsoft YaHei" w:hAnsi="Microsoft YaHei" w:cs="Microsoft YaHei"/>
                  <w:color w:val="000000"/>
                  <w:kern w:val="0"/>
                  <w:sz w:val="20"/>
                  <w:szCs w:val="20"/>
                  <w:lang w:bidi="ar"/>
                </w:rPr>
                <w:delText>机构类型=营利机构-民营医院、</w:delText>
              </w:r>
            </w:del>
          </w:p>
          <w:p w14:paraId="5A9331C4" w14:textId="77777777" w:rsidR="00CF6F30" w:rsidRDefault="00F0093C">
            <w:pPr>
              <w:textAlignment w:val="center"/>
              <w:rPr>
                <w:rFonts w:ascii="Microsoft YaHei" w:eastAsia="Microsoft YaHei" w:hAnsi="Microsoft YaHei" w:cs="Microsoft YaHei" w:hint="eastAsia"/>
                <w:color w:val="000000"/>
                <w:sz w:val="20"/>
                <w:szCs w:val="20"/>
              </w:rPr>
            </w:pPr>
            <w:del w:id="936" w:author="WPS_1761633435" w:date="2025-12-23T22:03:00Z">
              <w:r>
                <w:rPr>
                  <w:rFonts w:ascii="Microsoft YaHei" w:eastAsia="Microsoft YaHei" w:hAnsi="Microsoft YaHei" w:cs="Microsoft YaHei"/>
                  <w:color w:val="000000"/>
                  <w:kern w:val="0"/>
                  <w:sz w:val="20"/>
                  <w:szCs w:val="20"/>
                  <w:lang w:bidi="ar"/>
                </w:rPr>
                <w:delText>机构类型=营利机构-培训中心</w:delText>
              </w:r>
            </w:del>
          </w:p>
        </w:tc>
        <w:tc>
          <w:tcPr>
            <w:tcW w:w="4722" w:type="dxa"/>
            <w:tcBorders>
              <w:top w:val="single" w:sz="4" w:space="0" w:color="000000"/>
              <w:left w:val="single" w:sz="4" w:space="0" w:color="000000"/>
              <w:bottom w:val="single" w:sz="4" w:space="0" w:color="000000"/>
              <w:right w:val="single" w:sz="4" w:space="0" w:color="000000"/>
            </w:tcBorders>
            <w:noWrap/>
            <w:vAlign w:val="center"/>
          </w:tcPr>
          <w:p w14:paraId="78BB148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lastRenderedPageBreak/>
              <w:t>申请人——合</w:t>
            </w:r>
            <w:proofErr w:type="gramStart"/>
            <w:r>
              <w:rPr>
                <w:rFonts w:ascii="Microsoft YaHei" w:eastAsia="Microsoft YaHei" w:hAnsi="Microsoft YaHei" w:cs="Microsoft YaHei"/>
                <w:color w:val="000000"/>
                <w:kern w:val="0"/>
                <w:sz w:val="20"/>
                <w:szCs w:val="20"/>
                <w:lang w:bidi="ar"/>
              </w:rPr>
              <w:t>规</w:t>
            </w:r>
            <w:proofErr w:type="gramEnd"/>
            <w:r>
              <w:rPr>
                <w:rFonts w:ascii="Microsoft YaHei" w:eastAsia="Microsoft YaHei" w:hAnsi="Microsoft YaHei" w:cs="Microsoft YaHei"/>
                <w:color w:val="000000"/>
                <w:kern w:val="0"/>
                <w:sz w:val="20"/>
                <w:szCs w:val="20"/>
                <w:lang w:bidi="ar"/>
              </w:rPr>
              <w:t>（Amelia/赵安/Clarice 或签）</w:t>
            </w:r>
          </w:p>
        </w:tc>
      </w:tr>
      <w:tr w:rsidR="00CF6F30" w14:paraId="1FC66477" w14:textId="77777777">
        <w:trPr>
          <w:trHeight w:val="840"/>
        </w:trPr>
        <w:tc>
          <w:tcPr>
            <w:tcW w:w="1339" w:type="dxa"/>
            <w:vMerge/>
            <w:tcBorders>
              <w:top w:val="single" w:sz="4" w:space="0" w:color="000000"/>
              <w:left w:val="single" w:sz="4" w:space="0" w:color="000000"/>
              <w:bottom w:val="single" w:sz="4" w:space="0" w:color="000000"/>
              <w:right w:val="single" w:sz="4" w:space="0" w:color="000000"/>
            </w:tcBorders>
            <w:noWrap/>
            <w:vAlign w:val="center"/>
          </w:tcPr>
          <w:p w14:paraId="5AAEF23C" w14:textId="77777777" w:rsidR="00CF6F30" w:rsidRDefault="00CF6F30">
            <w:pPr>
              <w:rPr>
                <w:rFonts w:ascii="Microsoft YaHei" w:eastAsia="Microsoft YaHei" w:hAnsi="Microsoft YaHei" w:cs="Microsoft YaHei" w:hint="eastAsia"/>
                <w:sz w:val="20"/>
                <w:szCs w:val="20"/>
              </w:rPr>
            </w:pPr>
          </w:p>
        </w:tc>
        <w:tc>
          <w:tcPr>
            <w:tcW w:w="878" w:type="dxa"/>
            <w:vMerge/>
            <w:tcBorders>
              <w:top w:val="single" w:sz="4" w:space="0" w:color="000000"/>
              <w:left w:val="single" w:sz="4" w:space="0" w:color="000000"/>
              <w:bottom w:val="single" w:sz="4" w:space="0" w:color="000000"/>
              <w:right w:val="single" w:sz="4" w:space="0" w:color="000000"/>
            </w:tcBorders>
            <w:noWrap/>
            <w:vAlign w:val="center"/>
          </w:tcPr>
          <w:p w14:paraId="144EDE3C" w14:textId="77777777" w:rsidR="00CF6F30" w:rsidRDefault="00CF6F30">
            <w:pPr>
              <w:rPr>
                <w:rFonts w:ascii="Microsoft YaHei" w:eastAsia="Microsoft YaHei" w:hAnsi="Microsoft YaHei" w:cs="Microsoft YaHei" w:hint="eastAsia"/>
                <w:color w:val="000000"/>
                <w:sz w:val="20"/>
                <w:szCs w:val="20"/>
              </w:rPr>
            </w:pPr>
          </w:p>
        </w:tc>
        <w:tc>
          <w:tcPr>
            <w:tcW w:w="1182" w:type="dxa"/>
            <w:tcBorders>
              <w:top w:val="single" w:sz="4" w:space="0" w:color="000000"/>
              <w:left w:val="single" w:sz="4" w:space="0" w:color="000000"/>
              <w:bottom w:val="single" w:sz="4" w:space="0" w:color="000000"/>
              <w:right w:val="single" w:sz="4" w:space="0" w:color="000000"/>
            </w:tcBorders>
            <w:noWrap/>
            <w:vAlign w:val="center"/>
          </w:tcPr>
          <w:p w14:paraId="5DE2BFE9" w14:textId="77777777" w:rsidR="00CF6F30" w:rsidRDefault="00F0093C">
            <w:pPr>
              <w:textAlignment w:val="center"/>
              <w:rPr>
                <w:rFonts w:ascii="Microsoft YaHei" w:eastAsia="Microsoft YaHei" w:hAnsi="Microsoft YaHei" w:cs="Microsoft YaHei" w:hint="eastAsia"/>
                <w:color w:val="000000"/>
                <w:sz w:val="20"/>
                <w:szCs w:val="20"/>
              </w:rPr>
            </w:pPr>
            <w:ins w:id="937" w:author="WPS_1761633435" w:date="2025-12-23T22:04:00Z">
              <w:r>
                <w:rPr>
                  <w:rFonts w:ascii="Microsoft YaHei" w:eastAsia="Microsoft YaHei" w:hAnsi="Microsoft YaHei" w:cs="Microsoft YaHei"/>
                  <w:color w:val="000000"/>
                  <w:kern w:val="0"/>
                  <w:sz w:val="20"/>
                  <w:szCs w:val="20"/>
                  <w:lang w:bidi="ar"/>
                </w:rPr>
                <w:t>所有允许变更的字段变更后都需要审批</w:t>
              </w:r>
            </w:ins>
            <w:del w:id="938" w:author="WPS_1761633435" w:date="2025-12-23T22:04:00Z">
              <w:r>
                <w:rPr>
                  <w:rFonts w:ascii="Microsoft YaHei" w:eastAsia="Microsoft YaHei" w:hAnsi="Microsoft YaHei" w:cs="Microsoft YaHei"/>
                  <w:color w:val="000000"/>
                  <w:kern w:val="0"/>
                  <w:sz w:val="20"/>
                  <w:szCs w:val="20"/>
                  <w:lang w:bidi="ar"/>
                </w:rPr>
                <w:delText>账期字段发生变更</w:delText>
              </w:r>
            </w:del>
          </w:p>
        </w:tc>
        <w:tc>
          <w:tcPr>
            <w:tcW w:w="1574" w:type="dxa"/>
            <w:tcBorders>
              <w:top w:val="single" w:sz="4" w:space="0" w:color="000000"/>
              <w:left w:val="single" w:sz="4" w:space="0" w:color="000000"/>
              <w:bottom w:val="single" w:sz="4" w:space="0" w:color="000000"/>
              <w:right w:val="single" w:sz="4" w:space="0" w:color="000000"/>
            </w:tcBorders>
            <w:noWrap/>
            <w:vAlign w:val="center"/>
          </w:tcPr>
          <w:p w14:paraId="038DEE66" w14:textId="77777777" w:rsidR="00CF6F30" w:rsidRDefault="00F0093C">
            <w:pPr>
              <w:textAlignment w:val="center"/>
              <w:rPr>
                <w:del w:id="939" w:author="WPS_1761633435" w:date="2025-12-23T22:04:00Z"/>
                <w:rFonts w:ascii="Microsoft YaHei" w:eastAsia="Microsoft YaHei" w:hAnsi="Microsoft YaHei" w:cs="Microsoft YaHei" w:hint="eastAsia"/>
                <w:color w:val="000000"/>
                <w:kern w:val="0"/>
                <w:sz w:val="20"/>
                <w:szCs w:val="20"/>
                <w:lang w:bidi="ar"/>
              </w:rPr>
            </w:pPr>
            <w:ins w:id="940" w:author="WPS_1761633435" w:date="2025-12-23T22:04:00Z">
              <w:r>
                <w:rPr>
                  <w:rFonts w:ascii="Microsoft YaHei" w:eastAsia="Microsoft YaHei" w:hAnsi="Microsoft YaHei" w:cs="Microsoft YaHei"/>
                  <w:color w:val="000000"/>
                  <w:kern w:val="0"/>
                  <w:sz w:val="20"/>
                  <w:szCs w:val="20"/>
                  <w:lang w:bidi="ar"/>
                </w:rPr>
                <w:t>机构类型=营利机构-其他采购供应商</w:t>
              </w:r>
            </w:ins>
            <w:del w:id="941" w:author="WPS_1761633435" w:date="2025-12-23T22:04:00Z">
              <w:r>
                <w:rPr>
                  <w:rFonts w:ascii="Microsoft YaHei" w:eastAsia="Microsoft YaHei" w:hAnsi="Microsoft YaHei" w:cs="Microsoft YaHei"/>
                  <w:color w:val="000000"/>
                  <w:kern w:val="0"/>
                  <w:sz w:val="20"/>
                  <w:szCs w:val="20"/>
                  <w:lang w:bidi="ar"/>
                </w:rPr>
                <w:delText>机构类型=营利机构-会务供应商（非指定）</w:delText>
              </w:r>
            </w:del>
          </w:p>
          <w:p w14:paraId="50683481" w14:textId="77777777" w:rsidR="00CF6F30" w:rsidRDefault="00F0093C">
            <w:pPr>
              <w:textAlignment w:val="center"/>
              <w:rPr>
                <w:rFonts w:ascii="Microsoft YaHei" w:eastAsia="Microsoft YaHei" w:hAnsi="Microsoft YaHei" w:cs="Microsoft YaHei" w:hint="eastAsia"/>
                <w:color w:val="000000"/>
                <w:sz w:val="20"/>
                <w:szCs w:val="20"/>
              </w:rPr>
            </w:pPr>
            <w:del w:id="942" w:author="WPS_1761633435" w:date="2025-12-23T22:04:00Z">
              <w:r>
                <w:rPr>
                  <w:rFonts w:ascii="Microsoft YaHei" w:eastAsia="Microsoft YaHei" w:hAnsi="Microsoft YaHei" w:cs="Microsoft YaHei"/>
                  <w:color w:val="000000"/>
                  <w:kern w:val="0"/>
                  <w:sz w:val="20"/>
                  <w:szCs w:val="20"/>
                  <w:lang w:bidi="ar"/>
                </w:rPr>
                <w:delText>机构类型=营利机构-其他</w:delText>
              </w:r>
            </w:del>
          </w:p>
        </w:tc>
        <w:tc>
          <w:tcPr>
            <w:tcW w:w="4722" w:type="dxa"/>
            <w:tcBorders>
              <w:top w:val="single" w:sz="4" w:space="0" w:color="000000"/>
              <w:left w:val="single" w:sz="4" w:space="0" w:color="000000"/>
              <w:bottom w:val="single" w:sz="4" w:space="0" w:color="000000"/>
              <w:right w:val="single" w:sz="4" w:space="0" w:color="000000"/>
            </w:tcBorders>
            <w:noWrap/>
            <w:vAlign w:val="center"/>
          </w:tcPr>
          <w:p w14:paraId="3C6677EB"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申请人——采购（Tommy Pan）</w:t>
            </w:r>
          </w:p>
        </w:tc>
      </w:tr>
      <w:tr w:rsidR="00CF6F30" w14:paraId="5A36DB96" w14:textId="77777777">
        <w:trPr>
          <w:trHeight w:val="840"/>
        </w:trPr>
        <w:tc>
          <w:tcPr>
            <w:tcW w:w="1339" w:type="dxa"/>
            <w:vMerge w:val="restart"/>
            <w:tcBorders>
              <w:top w:val="single" w:sz="4" w:space="0" w:color="000000"/>
              <w:left w:val="single" w:sz="4" w:space="0" w:color="000000"/>
              <w:bottom w:val="single" w:sz="4" w:space="0" w:color="000000"/>
              <w:right w:val="single" w:sz="4" w:space="0" w:color="000000"/>
            </w:tcBorders>
            <w:noWrap/>
            <w:vAlign w:val="center"/>
          </w:tcPr>
          <w:p w14:paraId="29513870" w14:textId="77777777" w:rsidR="00CF6F30" w:rsidRDefault="00F0093C">
            <w:pPr>
              <w:textAlignment w:val="center"/>
              <w:rPr>
                <w:rFonts w:ascii="Microsoft YaHei" w:eastAsia="Microsoft YaHei" w:hAnsi="Microsoft YaHei" w:cs="Microsoft YaHei" w:hint="eastAsia"/>
                <w:sz w:val="20"/>
                <w:szCs w:val="20"/>
              </w:rPr>
            </w:pPr>
            <w:r>
              <w:rPr>
                <w:rFonts w:ascii="Microsoft YaHei" w:eastAsia="Microsoft YaHei" w:hAnsi="Microsoft YaHei" w:cs="Microsoft YaHei"/>
                <w:kern w:val="0"/>
                <w:sz w:val="20"/>
                <w:szCs w:val="20"/>
                <w:lang w:bidi="ar"/>
              </w:rPr>
              <w:t>材料管理</w:t>
            </w:r>
          </w:p>
        </w:tc>
        <w:tc>
          <w:tcPr>
            <w:tcW w:w="2060" w:type="dxa"/>
            <w:gridSpan w:val="2"/>
            <w:vMerge w:val="restart"/>
            <w:tcBorders>
              <w:top w:val="single" w:sz="4" w:space="0" w:color="000000"/>
              <w:left w:val="single" w:sz="4" w:space="0" w:color="000000"/>
              <w:bottom w:val="single" w:sz="4" w:space="0" w:color="000000"/>
              <w:right w:val="single" w:sz="4" w:space="0" w:color="000000"/>
            </w:tcBorders>
            <w:vAlign w:val="center"/>
          </w:tcPr>
          <w:p w14:paraId="59325338"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材料申请/变更</w:t>
            </w:r>
          </w:p>
        </w:tc>
        <w:tc>
          <w:tcPr>
            <w:tcW w:w="1574" w:type="dxa"/>
            <w:tcBorders>
              <w:top w:val="single" w:sz="4" w:space="0" w:color="000000"/>
              <w:left w:val="single" w:sz="4" w:space="0" w:color="000000"/>
              <w:bottom w:val="single" w:sz="4" w:space="0" w:color="000000"/>
            </w:tcBorders>
            <w:noWrap/>
            <w:vAlign w:val="center"/>
          </w:tcPr>
          <w:p w14:paraId="68841ED0"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材料性质：广审材料</w:t>
            </w:r>
          </w:p>
        </w:tc>
        <w:tc>
          <w:tcPr>
            <w:tcW w:w="4722" w:type="dxa"/>
            <w:tcBorders>
              <w:top w:val="single" w:sz="4" w:space="0" w:color="000000"/>
              <w:left w:val="single" w:sz="4" w:space="0" w:color="000000"/>
              <w:bottom w:val="single" w:sz="4" w:space="0" w:color="000000"/>
              <w:right w:val="single" w:sz="4" w:space="0" w:color="000000"/>
            </w:tcBorders>
            <w:noWrap/>
            <w:vAlign w:val="center"/>
          </w:tcPr>
          <w:p w14:paraId="0D7199BD" w14:textId="77777777" w:rsidR="00CF6F30" w:rsidRDefault="00F0093C">
            <w:pPr>
              <w:textAlignment w:val="center"/>
              <w:rPr>
                <w:color w:val="000000"/>
                <w:sz w:val="20"/>
                <w:szCs w:val="20"/>
              </w:rPr>
            </w:pPr>
            <w:r>
              <w:rPr>
                <w:rFonts w:ascii="Microsoft YaHei" w:eastAsia="Microsoft YaHei" w:hAnsi="Microsoft YaHei" w:cs="Microsoft YaHei"/>
                <w:color w:val="000000"/>
                <w:kern w:val="0"/>
                <w:sz w:val="20"/>
                <w:szCs w:val="20"/>
                <w:lang w:bidi="ar"/>
              </w:rPr>
              <w:t>市场部人员申请---&gt; 产品经理、医学官</w:t>
            </w:r>
            <w:r>
              <w:rPr>
                <w:rFonts w:ascii="Microsoft YaHei" w:eastAsia="Microsoft YaHei" w:hAnsi="Microsoft YaHei" w:cs="Microsoft YaHei"/>
                <w:kern w:val="0"/>
                <w:sz w:val="20"/>
                <w:szCs w:val="20"/>
                <w:lang w:bidi="ar"/>
              </w:rPr>
              <w:t>（Jason Lv）</w:t>
            </w:r>
            <w:r>
              <w:rPr>
                <w:rFonts w:ascii="Microsoft YaHei" w:eastAsia="Microsoft YaHei" w:hAnsi="Microsoft YaHei" w:cs="Microsoft YaHei"/>
                <w:color w:val="000000"/>
                <w:kern w:val="0"/>
                <w:sz w:val="20"/>
                <w:szCs w:val="20"/>
                <w:lang w:bidi="ar"/>
              </w:rPr>
              <w:t>（会签） ---&gt; RA（填写广审有效期、广审号）</w:t>
            </w:r>
          </w:p>
        </w:tc>
      </w:tr>
      <w:tr w:rsidR="00CF6F30" w14:paraId="06367238" w14:textId="77777777">
        <w:trPr>
          <w:trHeight w:val="840"/>
        </w:trPr>
        <w:tc>
          <w:tcPr>
            <w:tcW w:w="1339" w:type="dxa"/>
            <w:vMerge/>
            <w:tcBorders>
              <w:top w:val="single" w:sz="4" w:space="0" w:color="000000"/>
              <w:left w:val="single" w:sz="4" w:space="0" w:color="000000"/>
              <w:bottom w:val="single" w:sz="4" w:space="0" w:color="000000"/>
              <w:right w:val="single" w:sz="4" w:space="0" w:color="000000"/>
            </w:tcBorders>
            <w:noWrap/>
            <w:vAlign w:val="center"/>
          </w:tcPr>
          <w:p w14:paraId="19BBC627" w14:textId="77777777" w:rsidR="00CF6F30" w:rsidRDefault="00CF6F30">
            <w:pPr>
              <w:rPr>
                <w:rFonts w:ascii="Microsoft YaHei" w:eastAsia="Microsoft YaHei" w:hAnsi="Microsoft YaHei" w:cs="Microsoft YaHei" w:hint="eastAsia"/>
                <w:b/>
                <w:bCs/>
                <w:color w:val="FFFFFF"/>
                <w:sz w:val="20"/>
                <w:szCs w:val="20"/>
              </w:rPr>
            </w:pPr>
          </w:p>
        </w:tc>
        <w:tc>
          <w:tcPr>
            <w:tcW w:w="2060" w:type="dxa"/>
            <w:gridSpan w:val="2"/>
            <w:vMerge/>
            <w:tcBorders>
              <w:top w:val="single" w:sz="4" w:space="0" w:color="000000"/>
              <w:left w:val="single" w:sz="4" w:space="0" w:color="000000"/>
              <w:bottom w:val="single" w:sz="4" w:space="0" w:color="000000"/>
              <w:right w:val="single" w:sz="4" w:space="0" w:color="000000"/>
            </w:tcBorders>
            <w:vAlign w:val="center"/>
          </w:tcPr>
          <w:p w14:paraId="77F0828D" w14:textId="77777777" w:rsidR="00CF6F30" w:rsidRDefault="00CF6F30">
            <w:pPr>
              <w:rPr>
                <w:rFonts w:ascii="Microsoft YaHei" w:eastAsia="Microsoft YaHei" w:hAnsi="Microsoft YaHei" w:cs="Microsoft YaHei" w:hint="eastAsia"/>
                <w:color w:val="000000"/>
                <w:sz w:val="20"/>
                <w:szCs w:val="20"/>
              </w:rPr>
            </w:pPr>
          </w:p>
        </w:tc>
        <w:tc>
          <w:tcPr>
            <w:tcW w:w="1574" w:type="dxa"/>
            <w:tcBorders>
              <w:top w:val="single" w:sz="4" w:space="0" w:color="000000"/>
              <w:left w:val="single" w:sz="4" w:space="0" w:color="000000"/>
              <w:bottom w:val="single" w:sz="4" w:space="0" w:color="000000"/>
            </w:tcBorders>
            <w:noWrap/>
            <w:vAlign w:val="center"/>
          </w:tcPr>
          <w:p w14:paraId="2B37C717" w14:textId="77777777" w:rsidR="00CF6F30" w:rsidRDefault="00F0093C">
            <w:pPr>
              <w:textAlignment w:val="center"/>
              <w:rPr>
                <w:rFonts w:ascii="Microsoft YaHei" w:eastAsia="Microsoft YaHei" w:hAnsi="Microsoft YaHei" w:cs="Microsoft YaHei" w:hint="eastAsia"/>
                <w:color w:val="000000"/>
                <w:sz w:val="20"/>
                <w:szCs w:val="20"/>
              </w:rPr>
            </w:pPr>
            <w:r>
              <w:rPr>
                <w:rFonts w:ascii="Microsoft YaHei" w:eastAsia="Microsoft YaHei" w:hAnsi="Microsoft YaHei" w:cs="Microsoft YaHei"/>
                <w:color w:val="000000"/>
                <w:kern w:val="0"/>
                <w:sz w:val="20"/>
                <w:szCs w:val="20"/>
                <w:lang w:bidi="ar"/>
              </w:rPr>
              <w:t>材料性质：</w:t>
            </w:r>
            <w:proofErr w:type="gramStart"/>
            <w:r>
              <w:rPr>
                <w:rFonts w:ascii="Microsoft YaHei" w:eastAsia="Microsoft YaHei" w:hAnsi="Microsoft YaHei" w:cs="Microsoft YaHei"/>
                <w:color w:val="000000"/>
                <w:kern w:val="0"/>
                <w:sz w:val="20"/>
                <w:szCs w:val="20"/>
                <w:lang w:bidi="ar"/>
              </w:rPr>
              <w:t>非广审</w:t>
            </w:r>
            <w:proofErr w:type="gramEnd"/>
            <w:r>
              <w:rPr>
                <w:rFonts w:ascii="Microsoft YaHei" w:eastAsia="Microsoft YaHei" w:hAnsi="Microsoft YaHei" w:cs="Microsoft YaHei"/>
                <w:color w:val="000000"/>
                <w:kern w:val="0"/>
                <w:sz w:val="20"/>
                <w:szCs w:val="20"/>
                <w:lang w:bidi="ar"/>
              </w:rPr>
              <w:t>材料</w:t>
            </w:r>
          </w:p>
        </w:tc>
        <w:tc>
          <w:tcPr>
            <w:tcW w:w="4722" w:type="dxa"/>
            <w:tcBorders>
              <w:top w:val="single" w:sz="4" w:space="0" w:color="000000"/>
              <w:left w:val="single" w:sz="4" w:space="0" w:color="000000"/>
              <w:bottom w:val="single" w:sz="4" w:space="0" w:color="000000"/>
              <w:right w:val="single" w:sz="4" w:space="0" w:color="000000"/>
            </w:tcBorders>
            <w:noWrap/>
            <w:vAlign w:val="center"/>
          </w:tcPr>
          <w:p w14:paraId="3CED760D" w14:textId="77777777" w:rsidR="00CF6F30" w:rsidRDefault="00F0093C">
            <w:pPr>
              <w:rPr>
                <w:color w:val="000000"/>
                <w:sz w:val="20"/>
                <w:szCs w:val="20"/>
              </w:rPr>
            </w:pPr>
            <w:r>
              <w:rPr>
                <w:rFonts w:ascii="Microsoft YaHei" w:eastAsia="Microsoft YaHei" w:hAnsi="Microsoft YaHei" w:cs="Microsoft YaHei"/>
                <w:color w:val="000000"/>
                <w:kern w:val="0"/>
                <w:sz w:val="20"/>
                <w:szCs w:val="20"/>
                <w:lang w:bidi="ar"/>
              </w:rPr>
              <w:t>市场部人员申请---&gt; 产品经理、医学官</w:t>
            </w:r>
            <w:r>
              <w:rPr>
                <w:rFonts w:ascii="Microsoft YaHei" w:eastAsia="Microsoft YaHei" w:hAnsi="Microsoft YaHei" w:cs="Microsoft YaHei"/>
                <w:kern w:val="0"/>
                <w:sz w:val="20"/>
                <w:szCs w:val="20"/>
                <w:lang w:bidi="ar"/>
              </w:rPr>
              <w:t>（Jason Lv）</w:t>
            </w:r>
            <w:r>
              <w:rPr>
                <w:rFonts w:ascii="Microsoft YaHei" w:eastAsia="Microsoft YaHei" w:hAnsi="Microsoft YaHei" w:cs="Microsoft YaHei"/>
                <w:color w:val="000000"/>
                <w:kern w:val="0"/>
                <w:sz w:val="20"/>
                <w:szCs w:val="20"/>
                <w:lang w:bidi="ar"/>
              </w:rPr>
              <w:t>（会签） ---&gt; 法</w:t>
            </w:r>
            <w:proofErr w:type="gramStart"/>
            <w:r>
              <w:rPr>
                <w:rFonts w:ascii="Microsoft YaHei" w:eastAsia="Microsoft YaHei" w:hAnsi="Microsoft YaHei" w:cs="Microsoft YaHei"/>
                <w:color w:val="000000"/>
                <w:kern w:val="0"/>
                <w:sz w:val="20"/>
                <w:szCs w:val="20"/>
                <w:lang w:bidi="ar"/>
              </w:rPr>
              <w:t>务</w:t>
            </w:r>
            <w:proofErr w:type="gramEnd"/>
            <w:r>
              <w:rPr>
                <w:rFonts w:ascii="Microsoft YaHei" w:eastAsia="Microsoft YaHei" w:hAnsi="Microsoft YaHei" w:cs="Microsoft YaHei"/>
                <w:color w:val="000000"/>
                <w:kern w:val="0"/>
                <w:sz w:val="20"/>
                <w:szCs w:val="20"/>
                <w:lang w:bidi="ar"/>
              </w:rPr>
              <w:t>、合</w:t>
            </w:r>
            <w:proofErr w:type="gramStart"/>
            <w:r>
              <w:rPr>
                <w:rFonts w:ascii="Microsoft YaHei" w:eastAsia="Microsoft YaHei" w:hAnsi="Microsoft YaHei" w:cs="Microsoft YaHei"/>
                <w:color w:val="000000"/>
                <w:kern w:val="0"/>
                <w:sz w:val="20"/>
                <w:szCs w:val="20"/>
                <w:lang w:bidi="ar"/>
              </w:rPr>
              <w:t>规</w:t>
            </w:r>
            <w:proofErr w:type="gramEnd"/>
            <w:r>
              <w:rPr>
                <w:rFonts w:ascii="Microsoft YaHei" w:eastAsia="Microsoft YaHei" w:hAnsi="Microsoft YaHei" w:cs="Microsoft YaHei"/>
                <w:color w:val="000000"/>
                <w:kern w:val="0"/>
                <w:sz w:val="20"/>
                <w:szCs w:val="20"/>
                <w:lang w:bidi="ar"/>
              </w:rPr>
              <w:t xml:space="preserve"> （会签） ---&gt; RA</w:t>
            </w:r>
          </w:p>
        </w:tc>
      </w:tr>
    </w:tbl>
    <w:p w14:paraId="544AD1BE" w14:textId="77777777" w:rsidR="00CF6F30" w:rsidRDefault="00CF6F30">
      <w:pPr>
        <w:snapToGrid w:val="0"/>
        <w:spacing w:line="300" w:lineRule="auto"/>
        <w:rPr>
          <w:rFonts w:ascii="Microsoft YaHei" w:eastAsia="Microsoft YaHei" w:hAnsi="Microsoft YaHei" w:cs="Microsoft YaHei" w:hint="eastAsia"/>
        </w:rPr>
      </w:pPr>
    </w:p>
    <w:p w14:paraId="58A020BC" w14:textId="77777777" w:rsidR="00CF6F30" w:rsidRDefault="00F0093C">
      <w:p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2、审批按钮说明：</w:t>
      </w:r>
    </w:p>
    <w:p w14:paraId="1214ACB2" w14:textId="77777777" w:rsidR="00CF6F30" w:rsidRDefault="00F0093C">
      <w:p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noProof/>
        </w:rPr>
        <w:lastRenderedPageBreak/>
        <w:drawing>
          <wp:inline distT="0" distB="0" distL="114300" distR="114300" wp14:anchorId="4D60DDDD" wp14:editId="182C4E8A">
            <wp:extent cx="5706745" cy="4034155"/>
            <wp:effectExtent l="12700" t="12700" r="20955" b="1714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106" cstate="print"/>
                    <a:srcRect/>
                    <a:stretch>
                      <a:fillRect/>
                    </a:stretch>
                  </pic:blipFill>
                  <pic:spPr>
                    <a:xfrm>
                      <a:off x="0" y="0"/>
                      <a:ext cx="5706771" cy="4034661"/>
                    </a:xfrm>
                    <a:prstGeom prst="rect">
                      <a:avLst/>
                    </a:prstGeom>
                    <a:ln>
                      <a:solidFill>
                        <a:schemeClr val="tx1"/>
                      </a:solidFill>
                    </a:ln>
                  </pic:spPr>
                </pic:pic>
              </a:graphicData>
            </a:graphic>
          </wp:inline>
        </w:drawing>
      </w:r>
    </w:p>
    <w:p w14:paraId="3E31E31C" w14:textId="77777777" w:rsidR="00CF6F30" w:rsidRDefault="00F0093C">
      <w:pPr>
        <w:numPr>
          <w:ilvl w:val="0"/>
          <w:numId w:val="87"/>
        </w:numPr>
        <w:spacing w:line="360" w:lineRule="auto"/>
        <w:ind w:leftChars="300" w:left="1055"/>
        <w:rPr>
          <w:rFonts w:ascii="Microsoft YaHei" w:eastAsia="Microsoft YaHei" w:hAnsi="Microsoft YaHei" w:cs="Microsoft YaHei" w:hint="eastAsia"/>
        </w:rPr>
      </w:pPr>
      <w:r>
        <w:rPr>
          <w:rFonts w:ascii="Microsoft YaHei" w:eastAsia="Microsoft YaHei" w:hAnsi="Microsoft YaHei" w:cs="Microsoft YaHei" w:hint="eastAsia"/>
        </w:rPr>
        <w:t>加签：</w:t>
      </w:r>
    </w:p>
    <w:p w14:paraId="1AE276BA"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可以选择“向前加签”或“向后加签”。这意味着审批流程可以在当前节点之前或之后增加一个或多个审批节点。</w:t>
      </w:r>
    </w:p>
    <w:p w14:paraId="7CF170F8" w14:textId="77777777" w:rsidR="00CF6F30" w:rsidRDefault="00CF6F30">
      <w:pPr>
        <w:spacing w:line="360" w:lineRule="auto"/>
        <w:ind w:leftChars="300" w:left="630" w:firstLineChars="200" w:firstLine="420"/>
        <w:rPr>
          <w:rFonts w:ascii="Microsoft YaHei" w:eastAsia="Microsoft YaHei" w:hAnsi="Microsoft YaHei" w:cs="Microsoft YaHei" w:hint="eastAsia"/>
        </w:rPr>
      </w:pPr>
    </w:p>
    <w:p w14:paraId="5587CB29" w14:textId="77777777" w:rsidR="00CF6F30" w:rsidRDefault="00F0093C">
      <w:pPr>
        <w:numPr>
          <w:ilvl w:val="0"/>
          <w:numId w:val="87"/>
        </w:numPr>
        <w:spacing w:line="360" w:lineRule="auto"/>
        <w:ind w:leftChars="300" w:left="1055"/>
        <w:rPr>
          <w:rFonts w:ascii="Microsoft YaHei" w:eastAsia="Microsoft YaHei" w:hAnsi="Microsoft YaHei" w:cs="Microsoft YaHei" w:hint="eastAsia"/>
        </w:rPr>
      </w:pPr>
      <w:r>
        <w:rPr>
          <w:rFonts w:ascii="Microsoft YaHei" w:eastAsia="Microsoft YaHei" w:hAnsi="Microsoft YaHei" w:cs="Microsoft YaHei" w:hint="eastAsia"/>
        </w:rPr>
        <w:t>同意：</w:t>
      </w:r>
    </w:p>
    <w:p w14:paraId="5589C17B"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审批备注是非必填项。</w:t>
      </w:r>
    </w:p>
    <w:p w14:paraId="20D06081"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审批通过后，流程将流转至下一个审批节点。</w:t>
      </w:r>
    </w:p>
    <w:p w14:paraId="75130003"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如果没有后续审批节点，则单据审批完成，申请单审批状态更新为“审批通过”。</w:t>
      </w:r>
    </w:p>
    <w:p w14:paraId="74F47A68" w14:textId="77777777" w:rsidR="00CF6F30" w:rsidRDefault="00F0093C">
      <w:pPr>
        <w:numPr>
          <w:ilvl w:val="0"/>
          <w:numId w:val="87"/>
        </w:numPr>
        <w:spacing w:line="360" w:lineRule="auto"/>
        <w:ind w:leftChars="300" w:left="1055"/>
        <w:rPr>
          <w:rFonts w:ascii="Microsoft YaHei" w:eastAsia="Microsoft YaHei" w:hAnsi="Microsoft YaHei" w:cs="Microsoft YaHei" w:hint="eastAsia"/>
        </w:rPr>
      </w:pPr>
      <w:r>
        <w:rPr>
          <w:rFonts w:ascii="Microsoft YaHei" w:eastAsia="Microsoft YaHei" w:hAnsi="Microsoft YaHei" w:cs="Microsoft YaHei" w:hint="eastAsia"/>
        </w:rPr>
        <w:t>拒绝：</w:t>
      </w:r>
    </w:p>
    <w:p w14:paraId="6208E9C8"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审批备注是必填项。</w:t>
      </w:r>
    </w:p>
    <w:p w14:paraId="0AFD7D32"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审批拒绝后，该申请单审批状态更新为“审批拒绝”。</w:t>
      </w:r>
    </w:p>
    <w:p w14:paraId="39B88AFB"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申请人可以根据该单据编辑提交，提交后需要重新审批。</w:t>
      </w:r>
    </w:p>
    <w:p w14:paraId="77B89247" w14:textId="77777777" w:rsidR="00CF6F30" w:rsidRDefault="00F0093C">
      <w:pPr>
        <w:numPr>
          <w:ilvl w:val="0"/>
          <w:numId w:val="87"/>
        </w:numPr>
        <w:spacing w:line="360" w:lineRule="auto"/>
        <w:ind w:leftChars="300" w:left="1055"/>
        <w:rPr>
          <w:rFonts w:ascii="Microsoft YaHei" w:eastAsia="Microsoft YaHei" w:hAnsi="Microsoft YaHei" w:cs="Microsoft YaHei" w:hint="eastAsia"/>
        </w:rPr>
      </w:pPr>
      <w:r>
        <w:rPr>
          <w:rFonts w:ascii="Microsoft YaHei" w:eastAsia="Microsoft YaHei" w:hAnsi="Microsoft YaHei" w:cs="Microsoft YaHei" w:hint="eastAsia"/>
        </w:rPr>
        <w:t xml:space="preserve"> 退回：</w:t>
      </w:r>
    </w:p>
    <w:p w14:paraId="7ED0987D"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lastRenderedPageBreak/>
        <w:t xml:space="preserve">  - 审批备注是必填项。</w:t>
      </w:r>
    </w:p>
    <w:p w14:paraId="2376E66D"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审批退回后，该申请单审批状态更新为“审批退回”。</w:t>
      </w:r>
    </w:p>
    <w:p w14:paraId="2372B68C"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提交后审批流程从退回操作的审批节点开始。</w:t>
      </w:r>
    </w:p>
    <w:p w14:paraId="02D1CF43" w14:textId="77777777" w:rsidR="00CF6F30" w:rsidRDefault="00F0093C">
      <w:pPr>
        <w:numPr>
          <w:ilvl w:val="0"/>
          <w:numId w:val="87"/>
        </w:numPr>
        <w:spacing w:line="360" w:lineRule="auto"/>
        <w:ind w:leftChars="300" w:left="1055"/>
        <w:rPr>
          <w:rFonts w:ascii="Microsoft YaHei" w:eastAsia="Microsoft YaHei" w:hAnsi="Microsoft YaHei" w:cs="Microsoft YaHei" w:hint="eastAsia"/>
        </w:rPr>
      </w:pPr>
      <w:r>
        <w:rPr>
          <w:rFonts w:ascii="Microsoft YaHei" w:eastAsia="Microsoft YaHei" w:hAnsi="Microsoft YaHei" w:cs="Microsoft YaHei" w:hint="eastAsia"/>
        </w:rPr>
        <w:t xml:space="preserve"> 转审：</w:t>
      </w:r>
    </w:p>
    <w:p w14:paraId="4608EBDF"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审批备注是非必填项。</w:t>
      </w:r>
    </w:p>
    <w:p w14:paraId="5F4D9C22" w14:textId="77777777" w:rsidR="00CF6F30" w:rsidRDefault="00F0093C">
      <w:pPr>
        <w:spacing w:line="360" w:lineRule="auto"/>
        <w:ind w:leftChars="300" w:left="63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 xml:space="preserve">  - 审批转审后，流程将流转至被转审的审批节点</w:t>
      </w:r>
      <w:proofErr w:type="gramStart"/>
      <w:r>
        <w:rPr>
          <w:rFonts w:ascii="Microsoft YaHei" w:eastAsia="Microsoft YaHei" w:hAnsi="Microsoft YaHei" w:cs="Microsoft YaHei" w:hint="eastAsia"/>
        </w:rPr>
        <w:t>”</w:t>
      </w:r>
      <w:proofErr w:type="gramEnd"/>
      <w:r>
        <w:rPr>
          <w:rFonts w:ascii="Microsoft YaHei" w:eastAsia="Microsoft YaHei" w:hAnsi="Microsoft YaHei" w:cs="Microsoft YaHei" w:hint="eastAsia"/>
        </w:rPr>
        <w:t>。</w:t>
      </w:r>
    </w:p>
    <w:p w14:paraId="3F6BB831" w14:textId="77777777" w:rsidR="00CF6F30" w:rsidRDefault="00F0093C">
      <w:pPr>
        <w:numPr>
          <w:ilvl w:val="0"/>
          <w:numId w:val="86"/>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审批流对接说明：EMS通过与</w:t>
      </w:r>
      <w:proofErr w:type="gramStart"/>
      <w:r>
        <w:rPr>
          <w:rFonts w:ascii="Microsoft YaHei" w:eastAsia="Microsoft YaHei" w:hAnsi="Microsoft YaHei" w:cs="Microsoft YaHei" w:hint="eastAsia"/>
        </w:rPr>
        <w:t>企业微信审批</w:t>
      </w:r>
      <w:proofErr w:type="gramEnd"/>
      <w:r>
        <w:rPr>
          <w:rFonts w:ascii="Microsoft YaHei" w:eastAsia="Microsoft YaHei" w:hAnsi="Microsoft YaHei" w:cs="Microsoft YaHei" w:hint="eastAsia"/>
        </w:rPr>
        <w:t>待办集成，通过单点登录，实现用户在企业微信中点击待办链接时，可直接跳转到EMS单据审批页面，由用户进行审批。</w:t>
      </w:r>
    </w:p>
    <w:p w14:paraId="5051BF4C" w14:textId="77777777" w:rsidR="00CF6F30" w:rsidRDefault="00CF6F30">
      <w:pPr>
        <w:spacing w:line="360" w:lineRule="auto"/>
        <w:ind w:leftChars="200" w:left="420"/>
        <w:rPr>
          <w:rFonts w:ascii="Microsoft YaHei" w:eastAsia="Microsoft YaHei" w:hAnsi="Microsoft YaHei" w:cs="Microsoft YaHei" w:hint="eastAsia"/>
        </w:rPr>
      </w:pPr>
    </w:p>
    <w:p w14:paraId="0A1E7669" w14:textId="77777777" w:rsidR="00CF6F30" w:rsidRDefault="00F0093C">
      <w:pPr>
        <w:pStyle w:val="10"/>
        <w:spacing w:after="0" w:line="360" w:lineRule="auto"/>
        <w:ind w:leftChars="0" w:left="0" w:right="210"/>
        <w:rPr>
          <w:rFonts w:ascii="Microsoft YaHei" w:eastAsia="Microsoft YaHei" w:hAnsi="Microsoft YaHei" w:cs="Microsoft YaHei" w:hint="eastAsia"/>
          <w:sz w:val="28"/>
          <w:szCs w:val="28"/>
        </w:rPr>
      </w:pPr>
      <w:bookmarkStart w:id="943" w:name="_Toc378163594"/>
      <w:bookmarkStart w:id="944" w:name="_Toc536438390"/>
      <w:bookmarkStart w:id="945" w:name="_Toc879892292"/>
      <w:r>
        <w:rPr>
          <w:rFonts w:ascii="Microsoft YaHei" w:eastAsia="Microsoft YaHei" w:hAnsi="Microsoft YaHei" w:cs="Microsoft YaHei" w:hint="eastAsia"/>
          <w:sz w:val="28"/>
          <w:szCs w:val="28"/>
        </w:rPr>
        <w:t>第</w:t>
      </w:r>
      <w:r>
        <w:rPr>
          <w:rFonts w:ascii="Microsoft YaHei" w:eastAsia="Microsoft YaHei" w:hAnsi="Microsoft YaHei" w:cs="Microsoft YaHei" w:hint="eastAsia"/>
          <w:sz w:val="28"/>
          <w:szCs w:val="28"/>
          <w:lang w:val="en-US"/>
        </w:rPr>
        <w:t>五</w:t>
      </w:r>
      <w:r>
        <w:rPr>
          <w:rFonts w:ascii="Microsoft YaHei" w:eastAsia="Microsoft YaHei" w:hAnsi="Microsoft YaHei" w:cs="Microsoft YaHei" w:hint="eastAsia"/>
          <w:sz w:val="28"/>
          <w:szCs w:val="28"/>
        </w:rPr>
        <w:t>章：</w:t>
      </w:r>
      <w:r>
        <w:rPr>
          <w:rFonts w:ascii="Microsoft YaHei" w:eastAsia="Microsoft YaHei" w:hAnsi="Microsoft YaHei" w:cs="Microsoft YaHei" w:hint="eastAsia"/>
          <w:sz w:val="28"/>
          <w:szCs w:val="28"/>
          <w:lang w:val="en-US"/>
        </w:rPr>
        <w:t>报表</w:t>
      </w:r>
      <w:bookmarkEnd w:id="943"/>
      <w:bookmarkEnd w:id="944"/>
      <w:bookmarkEnd w:id="945"/>
    </w:p>
    <w:p w14:paraId="4DB150EB" w14:textId="77777777" w:rsidR="00CF6F30" w:rsidRDefault="00F0093C">
      <w:pPr>
        <w:pStyle w:val="a0"/>
        <w:spacing w:line="360" w:lineRule="auto"/>
        <w:ind w:left="0"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本期实施报表范围包含以下报表：《自办会明细》、《三方项目明细》、《自办会飞检明细》、《三方项目飞检明细》、《讲者明细》、《讲者使用明细》、《材料明细》、《第三方机构明细》、《HCP参会者明细》</w:t>
      </w:r>
    </w:p>
    <w:p w14:paraId="267A18BF" w14:textId="77777777" w:rsidR="00CF6F30" w:rsidRDefault="00F0093C">
      <w:pPr>
        <w:numPr>
          <w:ilvl w:val="0"/>
          <w:numId w:val="88"/>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HCP参会明细：可以通过</w:t>
      </w:r>
      <w:r>
        <w:rPr>
          <w:rFonts w:ascii="Microsoft YaHei" w:eastAsia="Microsoft YaHei" w:hAnsi="Microsoft YaHei" w:cs="Microsoft YaHei"/>
        </w:rPr>
        <w:t>报表查看HCP参与过的所有会议，包含赞助HCP参加第三</w:t>
      </w:r>
      <w:proofErr w:type="gramStart"/>
      <w:r>
        <w:rPr>
          <w:rFonts w:ascii="Microsoft YaHei" w:eastAsia="Microsoft YaHei" w:hAnsi="Microsoft YaHei" w:cs="Microsoft YaHei"/>
        </w:rPr>
        <w:t>方学术</w:t>
      </w:r>
      <w:proofErr w:type="gramEnd"/>
      <w:r>
        <w:rPr>
          <w:rFonts w:ascii="Microsoft YaHei" w:eastAsia="Microsoft YaHei" w:hAnsi="Microsoft YaHei" w:cs="Microsoft YaHei"/>
        </w:rPr>
        <w:t>活动及HCP作为参会人参与的所有会议。</w:t>
      </w:r>
      <w:r>
        <w:rPr>
          <w:rFonts w:ascii="Microsoft YaHei" w:eastAsia="Microsoft YaHei" w:hAnsi="Microsoft YaHei" w:cs="Microsoft YaHei" w:hint="eastAsia"/>
        </w:rPr>
        <w:t>包含，HCP姓名、任职医院/机构、会议申请单号、会议负责人姓名、工号、会议名称、HCP角色（讲者</w:t>
      </w:r>
      <w:r>
        <w:rPr>
          <w:rFonts w:ascii="Microsoft YaHei" w:eastAsia="Microsoft YaHei" w:hAnsi="Microsoft YaHei" w:cs="Microsoft YaHei"/>
        </w:rPr>
        <w:t>/</w:t>
      </w:r>
      <w:r>
        <w:rPr>
          <w:rFonts w:ascii="Microsoft YaHei" w:eastAsia="Microsoft YaHei" w:hAnsi="Microsoft YaHei" w:cs="Microsoft YaHei" w:hint="eastAsia"/>
        </w:rPr>
        <w:t>参会人）、讲者服务费用明细、技术线等信息，</w:t>
      </w:r>
      <w:r>
        <w:rPr>
          <w:rFonts w:ascii="Microsoft YaHei" w:eastAsia="Microsoft YaHei" w:hAnsi="Microsoft YaHei" w:cs="Microsoft YaHei"/>
        </w:rPr>
        <w:t>其中作为参会人</w:t>
      </w:r>
      <w:r>
        <w:rPr>
          <w:rFonts w:ascii="Microsoft YaHei" w:eastAsia="Microsoft YaHei" w:hAnsi="Microsoft YaHei" w:cs="Microsoft YaHei" w:hint="eastAsia"/>
        </w:rPr>
        <w:t>需</w:t>
      </w:r>
      <w:r>
        <w:rPr>
          <w:rFonts w:ascii="Microsoft YaHei" w:eastAsia="Microsoft YaHei" w:hAnsi="Microsoft YaHei" w:cs="Microsoft YaHei"/>
        </w:rPr>
        <w:t>有电子签到记录才可以统计导出</w:t>
      </w:r>
      <w:r>
        <w:rPr>
          <w:rFonts w:ascii="Microsoft YaHei" w:eastAsia="Microsoft YaHei" w:hAnsi="Microsoft YaHei" w:cs="Microsoft YaHei" w:hint="eastAsia"/>
        </w:rPr>
        <w:t>。</w:t>
      </w:r>
    </w:p>
    <w:p w14:paraId="10B90F18" w14:textId="77777777" w:rsidR="00CF6F30" w:rsidRDefault="00F0093C">
      <w:pPr>
        <w:numPr>
          <w:ilvl w:val="0"/>
          <w:numId w:val="88"/>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自办会明细：可以通过报表查看所有申请的自办会议，包含字段，会议ID、会议名称、会议开始时间、会议结束时间、会议申请人、会议负责人、会议形式、技术线、会议城市、会议地点(具体到会场酒店)、外部参会人数（不含讲者）、内部参会人数、讲者人数、会议状态、会议总预算、会议是否实际召开、会议实际开始时间、会议实际结束时间、实际内部参会人数、实际外部人数、实际讲者人数。</w:t>
      </w:r>
    </w:p>
    <w:p w14:paraId="63F1754A" w14:textId="77777777" w:rsidR="00CF6F30" w:rsidRDefault="00F0093C">
      <w:pPr>
        <w:numPr>
          <w:ilvl w:val="0"/>
          <w:numId w:val="88"/>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三</w:t>
      </w:r>
      <w:proofErr w:type="gramStart"/>
      <w:r>
        <w:rPr>
          <w:rFonts w:ascii="Microsoft YaHei" w:eastAsia="Microsoft YaHei" w:hAnsi="Microsoft YaHei" w:cs="Microsoft YaHei" w:hint="eastAsia"/>
        </w:rPr>
        <w:t>方项目</w:t>
      </w:r>
      <w:proofErr w:type="gramEnd"/>
      <w:r>
        <w:rPr>
          <w:rFonts w:ascii="Microsoft YaHei" w:eastAsia="Microsoft YaHei" w:hAnsi="Microsoft YaHei" w:cs="Microsoft YaHei" w:hint="eastAsia"/>
        </w:rPr>
        <w:t>明细：可以通过报表查看所有申请的三方项目，包含字段，项目ID、项目名称、项目类型、技术线、项目开始时间、项目结束时间、项目申请人、项目负责人、项目形式、项目城市、项目地点、主办方、是否委托第三方收款、委托方、是否系列会、系列会总场次、是否有赞助HCP相关费用、HCP</w:t>
      </w:r>
      <w:r>
        <w:rPr>
          <w:rFonts w:ascii="Microsoft YaHei" w:eastAsia="Microsoft YaHei" w:hAnsi="Microsoft YaHei" w:cs="Microsoft YaHei" w:hint="eastAsia"/>
        </w:rPr>
        <w:lastRenderedPageBreak/>
        <w:t>参会人数、权益回报形式、项目总预算、学协会费用总预算、第三</w:t>
      </w:r>
      <w:proofErr w:type="gramStart"/>
      <w:r>
        <w:rPr>
          <w:rFonts w:ascii="Microsoft YaHei" w:eastAsia="Microsoft YaHei" w:hAnsi="Microsoft YaHei" w:cs="Microsoft YaHei" w:hint="eastAsia"/>
        </w:rPr>
        <w:t>方供应</w:t>
      </w:r>
      <w:proofErr w:type="gramEnd"/>
      <w:r>
        <w:rPr>
          <w:rFonts w:ascii="Microsoft YaHei" w:eastAsia="Microsoft YaHei" w:hAnsi="Microsoft YaHei" w:cs="Microsoft YaHei" w:hint="eastAsia"/>
        </w:rPr>
        <w:t>商总预算、捐赠总预算、意向供应商、意向供应商预计金额。</w:t>
      </w:r>
    </w:p>
    <w:p w14:paraId="622E4BB8" w14:textId="77777777" w:rsidR="00CF6F30" w:rsidRDefault="00F0093C">
      <w:pPr>
        <w:numPr>
          <w:ilvl w:val="0"/>
          <w:numId w:val="88"/>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自办会飞检明细：可以通过报表查看</w:t>
      </w:r>
      <w:proofErr w:type="gramStart"/>
      <w:r>
        <w:rPr>
          <w:rFonts w:ascii="Microsoft YaHei" w:eastAsia="Microsoft YaHei" w:hAnsi="Microsoft YaHei" w:cs="Microsoft YaHei" w:hint="eastAsia"/>
        </w:rPr>
        <w:t>被飞检的</w:t>
      </w:r>
      <w:proofErr w:type="gramEnd"/>
      <w:r>
        <w:rPr>
          <w:rFonts w:ascii="Microsoft YaHei" w:eastAsia="Microsoft YaHei" w:hAnsi="Microsoft YaHei" w:cs="Microsoft YaHei" w:hint="eastAsia"/>
        </w:rPr>
        <w:t>所有自办会议，包含字段，会议ID、会议负责人、会议负责人部门、会议名称、会议类型、会议开始时间、会议结束时间、会议形式、会议城市、会议地点(具体到会场酒店)、外部参会人数（不含讲者）、内部参会人数、讲者人数、会议状态、</w:t>
      </w: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会议飞检类型</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飞检是否</w:t>
      </w:r>
      <w:proofErr w:type="gramEnd"/>
      <w:r>
        <w:rPr>
          <w:rFonts w:ascii="Microsoft YaHei" w:eastAsia="Microsoft YaHei" w:hAnsi="Microsoft YaHei" w:cs="Microsoft YaHei" w:hint="eastAsia"/>
        </w:rPr>
        <w:t>禁用结算。</w:t>
      </w:r>
    </w:p>
    <w:p w14:paraId="56AE48BC" w14:textId="77777777" w:rsidR="00CF6F30" w:rsidRDefault="00F0093C">
      <w:pPr>
        <w:numPr>
          <w:ilvl w:val="0"/>
          <w:numId w:val="88"/>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三</w:t>
      </w:r>
      <w:proofErr w:type="gramStart"/>
      <w:r>
        <w:rPr>
          <w:rFonts w:ascii="Microsoft YaHei" w:eastAsia="Microsoft YaHei" w:hAnsi="Microsoft YaHei" w:cs="Microsoft YaHei" w:hint="eastAsia"/>
        </w:rPr>
        <w:t>方项目飞检</w:t>
      </w:r>
      <w:proofErr w:type="gramEnd"/>
      <w:r>
        <w:rPr>
          <w:rFonts w:ascii="Microsoft YaHei" w:eastAsia="Microsoft YaHei" w:hAnsi="Microsoft YaHei" w:cs="Microsoft YaHei" w:hint="eastAsia"/>
        </w:rPr>
        <w:t>明细：可以通过报表查看</w:t>
      </w:r>
      <w:proofErr w:type="gramStart"/>
      <w:r>
        <w:rPr>
          <w:rFonts w:ascii="Microsoft YaHei" w:eastAsia="Microsoft YaHei" w:hAnsi="Microsoft YaHei" w:cs="Microsoft YaHei" w:hint="eastAsia"/>
        </w:rPr>
        <w:t>被飞检的</w:t>
      </w:r>
      <w:proofErr w:type="gramEnd"/>
      <w:r>
        <w:rPr>
          <w:rFonts w:ascii="Microsoft YaHei" w:eastAsia="Microsoft YaHei" w:hAnsi="Microsoft YaHei" w:cs="Microsoft YaHei" w:hint="eastAsia"/>
        </w:rPr>
        <w:t>所有三方项目，包含字段，项目ID、项目名称、项目类型、技术线、项目开始时间、项目结束时间、项目申请人、项目负责人、项目形式、项目城市、项目地点、主办方、项目状态、</w:t>
      </w:r>
      <w:proofErr w:type="gramStart"/>
      <w:r>
        <w:rPr>
          <w:rFonts w:ascii="Microsoft YaHei" w:eastAsia="Microsoft YaHei" w:hAnsi="Microsoft YaHei" w:cs="Microsoft YaHei" w:hint="eastAsia"/>
        </w:rPr>
        <w:t>飞检员</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飞检状态</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项目飞检类型</w:t>
      </w:r>
      <w:proofErr w:type="gramEnd"/>
      <w:r>
        <w:rPr>
          <w:rFonts w:ascii="Microsoft YaHei" w:eastAsia="Microsoft YaHei" w:hAnsi="Microsoft YaHei" w:cs="Microsoft YaHei" w:hint="eastAsia"/>
        </w:rPr>
        <w:t>、</w:t>
      </w:r>
      <w:proofErr w:type="gramStart"/>
      <w:r>
        <w:rPr>
          <w:rFonts w:ascii="Microsoft YaHei" w:eastAsia="Microsoft YaHei" w:hAnsi="Microsoft YaHei" w:cs="Microsoft YaHei" w:hint="eastAsia"/>
        </w:rPr>
        <w:t>飞检是否</w:t>
      </w:r>
      <w:proofErr w:type="gramEnd"/>
      <w:r>
        <w:rPr>
          <w:rFonts w:ascii="Microsoft YaHei" w:eastAsia="Microsoft YaHei" w:hAnsi="Microsoft YaHei" w:cs="Microsoft YaHei" w:hint="eastAsia"/>
        </w:rPr>
        <w:t>禁用结算。</w:t>
      </w:r>
    </w:p>
    <w:p w14:paraId="7B329376" w14:textId="77777777" w:rsidR="00CF6F30" w:rsidRDefault="00F0093C">
      <w:pPr>
        <w:numPr>
          <w:ilvl w:val="0"/>
          <w:numId w:val="88"/>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讲者明细：可以通过报表查看所有申请的讲者入库信息，包含字段，讲者编码、讲者姓名、所在省份城市、主要任职医院/机构名称、医院/机构等级、标准科室、专业职称、行政职务、手机号、讲者等级、开户行名称、银行账号。</w:t>
      </w:r>
    </w:p>
    <w:p w14:paraId="2ADECBB9" w14:textId="77777777" w:rsidR="00CF6F30" w:rsidRDefault="00F0093C">
      <w:pPr>
        <w:numPr>
          <w:ilvl w:val="0"/>
          <w:numId w:val="88"/>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讲者使用明细：可以通过报表查看每场会议邀请的不同讲者使用明细，包含字段，会议ID、会议负责人、会议负责人部门、会议名称、会议开始时间、会议结束时间、会议状态、讲者编码、讲者姓名、讲者状态、主要任职医院/机构名称、医院/机构等级、标准科室、专业职称、行政职务、讲者级别、不含税劳务费、税费、含税劳务费、服务时长、服务类型、讲课费申请时间、讲课费审批通过时间、讲课费状态。</w:t>
      </w:r>
    </w:p>
    <w:p w14:paraId="4A7C7FDF" w14:textId="77777777" w:rsidR="00CF6F30" w:rsidRDefault="00F0093C">
      <w:pPr>
        <w:numPr>
          <w:ilvl w:val="0"/>
          <w:numId w:val="88"/>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材料明细：可以通过报表查看所有已入库的材料清单，包含字段，材料编码、材料名称、材料性质、材料类型、适用范围、适用技术线、材料权限、适用活动性质、材料用途。</w:t>
      </w:r>
    </w:p>
    <w:p w14:paraId="465E8FD6" w14:textId="77777777" w:rsidR="00CF6F30" w:rsidRDefault="00F0093C">
      <w:pPr>
        <w:numPr>
          <w:ilvl w:val="0"/>
          <w:numId w:val="88"/>
        </w:numPr>
        <w:spacing w:line="360" w:lineRule="auto"/>
        <w:ind w:firstLineChars="200" w:firstLine="420"/>
        <w:rPr>
          <w:rFonts w:ascii="Microsoft YaHei" w:eastAsia="Microsoft YaHei" w:hAnsi="Microsoft YaHei" w:cs="Microsoft YaHei" w:hint="eastAsia"/>
        </w:rPr>
      </w:pPr>
      <w:r>
        <w:rPr>
          <w:rFonts w:ascii="Microsoft YaHei" w:eastAsia="Microsoft YaHei" w:hAnsi="Microsoft YaHei" w:cs="Microsoft YaHei" w:hint="eastAsia"/>
        </w:rPr>
        <w:t>第三方机构明细：可以通过报表查看所有已入库的三方机构信息，包含字段，三方机构编码、三方机构名称、机构类型、机构申请人、机构申请人部门、统一社会信用代码、项目类型、公司主体、机构申请时间。</w:t>
      </w:r>
    </w:p>
    <w:p w14:paraId="351414E7" w14:textId="77777777" w:rsidR="00CF6F30" w:rsidRDefault="00CF6F30"/>
    <w:sectPr w:rsidR="00CF6F30">
      <w:footerReference w:type="default" r:id="rId107"/>
      <w:pgSz w:w="11880" w:h="15840"/>
      <w:pgMar w:top="993" w:right="1138" w:bottom="1077" w:left="720" w:header="431" w:footer="431" w:gutter="357"/>
      <w:paperSrc w:first="7" w:other="7"/>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3" w:author="Clarice Shen" w:date="2026-01-13T15:05:00Z" w:initials="CS">
    <w:p w14:paraId="075FA30B" w14:textId="77777777" w:rsidR="009E5D3F" w:rsidRDefault="009E5D3F" w:rsidP="009E5D3F">
      <w:pPr>
        <w:pStyle w:val="ab"/>
        <w:jc w:val="left"/>
      </w:pPr>
      <w:r>
        <w:rPr>
          <w:rStyle w:val="aff4"/>
        </w:rPr>
        <w:annotationRef/>
      </w:r>
      <w:r>
        <w:rPr>
          <w:rFonts w:hint="eastAsia"/>
        </w:rPr>
        <w:t>第三方的供应商</w:t>
      </w:r>
      <w:r>
        <w:rPr>
          <w:rFonts w:hint="eastAsia"/>
        </w:rPr>
        <w:t>DD</w:t>
      </w:r>
      <w:r>
        <w:rPr>
          <w:rFonts w:hint="eastAsia"/>
        </w:rPr>
        <w:t>是否已经包括</w:t>
      </w:r>
    </w:p>
  </w:comment>
  <w:comment w:id="87" w:author="Clarice Shen" w:date="2026-01-13T15:39:00Z" w:initials="CS">
    <w:p w14:paraId="330C6E70" w14:textId="77777777" w:rsidR="007A178E" w:rsidRDefault="007A178E" w:rsidP="007A178E">
      <w:pPr>
        <w:pStyle w:val="ab"/>
        <w:jc w:val="left"/>
      </w:pPr>
      <w:r>
        <w:rPr>
          <w:rStyle w:val="aff4"/>
        </w:rPr>
        <w:annotationRef/>
      </w:r>
      <w:r>
        <w:rPr>
          <w:rFonts w:hint="eastAsia"/>
        </w:rPr>
        <w:t>如讲者涉及多种活动，可引导在系统上从高标申请并酌情考虑减少费用。这个在使用上可否在系统层面给予提示。</w:t>
      </w:r>
    </w:p>
  </w:comment>
  <w:comment w:id="93" w:author="Clarice Shen" w:date="2026-01-18T14:44:00Z" w:initials="CS">
    <w:p w14:paraId="21DBDE5A" w14:textId="77777777" w:rsidR="00EF6FC9" w:rsidRDefault="00EF6FC9" w:rsidP="00EF6FC9">
      <w:pPr>
        <w:pStyle w:val="ab"/>
        <w:jc w:val="left"/>
      </w:pPr>
      <w:r>
        <w:rPr>
          <w:rStyle w:val="aff4"/>
        </w:rPr>
        <w:annotationRef/>
      </w:r>
      <w:r>
        <w:rPr>
          <w:rFonts w:hint="eastAsia"/>
        </w:rPr>
        <w:t>亚太两级别</w:t>
      </w:r>
      <w:r>
        <w:rPr>
          <w:rFonts w:hint="eastAsia"/>
        </w:rPr>
        <w:t>+USD</w:t>
      </w:r>
    </w:p>
  </w:comment>
  <w:comment w:id="96" w:author="Clarice Shen" w:date="2026-01-18T14:45:00Z" w:initials="CS">
    <w:p w14:paraId="24258D20" w14:textId="77777777" w:rsidR="00EF6FC9" w:rsidRDefault="00EF6FC9" w:rsidP="00EF6FC9">
      <w:pPr>
        <w:pStyle w:val="ab"/>
        <w:jc w:val="left"/>
      </w:pPr>
      <w:r>
        <w:rPr>
          <w:rStyle w:val="aff4"/>
        </w:rPr>
        <w:annotationRef/>
      </w:r>
      <w:r>
        <w:rPr>
          <w:rFonts w:hint="eastAsia"/>
        </w:rPr>
        <w:t>能否不在下拉式菜单里体现，</w:t>
      </w:r>
      <w:r>
        <w:rPr>
          <w:rFonts w:hint="eastAsia"/>
        </w:rPr>
        <w:t xml:space="preserve">case by case </w:t>
      </w:r>
      <w:r>
        <w:rPr>
          <w:rFonts w:hint="eastAsia"/>
        </w:rPr>
        <w:t>审批。</w:t>
      </w:r>
    </w:p>
  </w:comment>
  <w:comment w:id="131" w:author="Clarice Shen" w:date="2026-01-13T15:41:00Z" w:initials="CS">
    <w:p w14:paraId="0CF64762" w14:textId="2AB8980F" w:rsidR="007A178E" w:rsidRDefault="007A178E" w:rsidP="007A178E">
      <w:pPr>
        <w:pStyle w:val="ab"/>
        <w:jc w:val="left"/>
      </w:pPr>
      <w:r>
        <w:rPr>
          <w:rStyle w:val="aff4"/>
        </w:rPr>
        <w:annotationRef/>
      </w:r>
      <w:r>
        <w:rPr>
          <w:rFonts w:hint="eastAsia"/>
        </w:rPr>
        <w:t>对于一些特殊的高标活动和国际讲师（按照士卓曼当地公司</w:t>
      </w:r>
      <w:r>
        <w:rPr>
          <w:rFonts w:hint="eastAsia"/>
        </w:rPr>
        <w:t>guidance</w:t>
      </w:r>
      <w:r>
        <w:rPr>
          <w:rFonts w:hint="eastAsia"/>
        </w:rPr>
        <w:t>与讲师协商讲师费），这个怎么处理。</w:t>
      </w:r>
    </w:p>
  </w:comment>
  <w:comment w:id="134" w:author="Clarice Shen" w:date="2026-01-13T15:53:00Z" w:initials="CS">
    <w:p w14:paraId="58BA711D" w14:textId="77777777" w:rsidR="002B4CAD" w:rsidRDefault="002B4CAD" w:rsidP="002B4CAD">
      <w:pPr>
        <w:pStyle w:val="ab"/>
        <w:jc w:val="left"/>
      </w:pPr>
      <w:r>
        <w:rPr>
          <w:rStyle w:val="aff4"/>
        </w:rPr>
        <w:annotationRef/>
      </w:r>
      <w:r>
        <w:rPr>
          <w:rFonts w:hint="eastAsia"/>
        </w:rPr>
        <w:t>在老系统中，这个申请单是之前和云简没有联通的时候我们想的权宜之计。这一步在云简上审批可以自动打通吗？</w:t>
      </w:r>
    </w:p>
  </w:comment>
  <w:comment w:id="135" w:author="Clarice Shen" w:date="2026-01-13T15:56:00Z" w:initials="CS">
    <w:p w14:paraId="24EFD1FF" w14:textId="77777777" w:rsidR="002B4CAD" w:rsidRDefault="002B4CAD" w:rsidP="002B4CAD">
      <w:pPr>
        <w:pStyle w:val="ab"/>
        <w:jc w:val="left"/>
      </w:pPr>
      <w:r>
        <w:rPr>
          <w:rStyle w:val="aff4"/>
        </w:rPr>
        <w:annotationRef/>
      </w:r>
      <w:r>
        <w:rPr>
          <w:rFonts w:hint="eastAsia"/>
        </w:rPr>
        <w:t>如果之后合同是直接用模板，这里似乎无需上传合同。但是这边需要提供签约对方的情况。希望能直接在讲师库和供应商</w:t>
      </w:r>
      <w:r>
        <w:t>/</w:t>
      </w:r>
      <w:r>
        <w:rPr>
          <w:rFonts w:hint="eastAsia"/>
        </w:rPr>
        <w:t>HCO</w:t>
      </w:r>
      <w:r>
        <w:rPr>
          <w:rFonts w:hint="eastAsia"/>
        </w:rPr>
        <w:t>库中选择</w:t>
      </w:r>
    </w:p>
  </w:comment>
  <w:comment w:id="136" w:author="Clarice Shen" w:date="2026-01-13T15:53:00Z" w:initials="CS">
    <w:p w14:paraId="1F755A15" w14:textId="4641D3EA" w:rsidR="002B4CAD" w:rsidRDefault="002B4CAD" w:rsidP="002B4CAD">
      <w:pPr>
        <w:pStyle w:val="ab"/>
        <w:jc w:val="left"/>
      </w:pPr>
      <w:r>
        <w:rPr>
          <w:rStyle w:val="aff4"/>
        </w:rPr>
        <w:annotationRef/>
      </w:r>
      <w:r>
        <w:rPr>
          <w:rFonts w:hint="eastAsia"/>
        </w:rPr>
        <w:t>同上</w:t>
      </w:r>
    </w:p>
  </w:comment>
  <w:comment w:id="137" w:author="Clarice Shen" w:date="2026-01-13T15:56:00Z" w:initials="CS">
    <w:p w14:paraId="487406F2" w14:textId="77777777" w:rsidR="002B4CAD" w:rsidRDefault="002B4CAD" w:rsidP="002B4CAD">
      <w:pPr>
        <w:pStyle w:val="ab"/>
        <w:jc w:val="left"/>
      </w:pPr>
      <w:r>
        <w:rPr>
          <w:rStyle w:val="aff4"/>
        </w:rPr>
        <w:annotationRef/>
      </w:r>
      <w:r>
        <w:rPr>
          <w:rFonts w:hint="eastAsia"/>
        </w:rPr>
        <w:t>同上</w:t>
      </w:r>
    </w:p>
  </w:comment>
  <w:comment w:id="138" w:author="Clarice Shen" w:date="2026-01-13T16:49:00Z" w:initials="CS">
    <w:p w14:paraId="349A80EC" w14:textId="77777777" w:rsidR="00307E97" w:rsidRDefault="00307E97" w:rsidP="00307E97">
      <w:pPr>
        <w:pStyle w:val="ab"/>
        <w:jc w:val="left"/>
      </w:pPr>
      <w:r>
        <w:rPr>
          <w:rStyle w:val="aff4"/>
        </w:rPr>
        <w:annotationRef/>
      </w:r>
      <w:r>
        <w:rPr>
          <w:rFonts w:hint="eastAsia"/>
        </w:rPr>
        <w:t>须提交捐赠机构的资质文件，这是否已经在</w:t>
      </w:r>
      <w:r>
        <w:rPr>
          <w:rFonts w:hint="eastAsia"/>
        </w:rPr>
        <w:t>HCO DD</w:t>
      </w:r>
      <w:r>
        <w:rPr>
          <w:rFonts w:hint="eastAsia"/>
        </w:rPr>
        <w:t>中覆盖？</w:t>
      </w:r>
      <w:r>
        <w:rPr>
          <w:rFonts w:hint="eastAsia"/>
        </w:rPr>
        <w:t xml:space="preserve"> </w:t>
      </w:r>
    </w:p>
  </w:comment>
  <w:comment w:id="139" w:author="Clarice Shen" w:date="2026-01-13T15:55:00Z" w:initials="CS">
    <w:p w14:paraId="11ECAE6E" w14:textId="1B695C89" w:rsidR="002B4CAD" w:rsidRDefault="002B4CAD" w:rsidP="002B4CAD">
      <w:pPr>
        <w:pStyle w:val="ab"/>
        <w:jc w:val="left"/>
      </w:pPr>
      <w:r>
        <w:rPr>
          <w:rStyle w:val="aff4"/>
        </w:rPr>
        <w:annotationRef/>
      </w:r>
      <w:r>
        <w:rPr>
          <w:rFonts w:hint="eastAsia"/>
        </w:rPr>
        <w:t>同上</w:t>
      </w:r>
    </w:p>
  </w:comment>
  <w:comment w:id="140" w:author="Clarice Shen" w:date="2026-01-13T15:57:00Z" w:initials="CS">
    <w:p w14:paraId="4DC4EF0B" w14:textId="77777777" w:rsidR="002B4CAD" w:rsidRDefault="002B4CAD" w:rsidP="002B4CAD">
      <w:pPr>
        <w:pStyle w:val="ab"/>
        <w:jc w:val="left"/>
      </w:pPr>
      <w:r>
        <w:rPr>
          <w:rStyle w:val="aff4"/>
        </w:rPr>
        <w:annotationRef/>
      </w:r>
      <w:r>
        <w:rPr>
          <w:rFonts w:hint="eastAsia"/>
        </w:rPr>
        <w:t>同上</w:t>
      </w:r>
    </w:p>
  </w:comment>
  <w:comment w:id="141" w:author="Clarice Shen" w:date="2026-01-13T15:58:00Z" w:initials="CS">
    <w:p w14:paraId="65DC4503" w14:textId="77777777" w:rsidR="002B4CAD" w:rsidRDefault="002B4CAD" w:rsidP="002B4CAD">
      <w:pPr>
        <w:pStyle w:val="ab"/>
        <w:jc w:val="left"/>
      </w:pPr>
      <w:r>
        <w:rPr>
          <w:rStyle w:val="aff4"/>
        </w:rPr>
        <w:annotationRef/>
      </w:r>
      <w:r>
        <w:rPr>
          <w:rFonts w:hint="eastAsia"/>
        </w:rPr>
        <w:t>同上</w:t>
      </w:r>
    </w:p>
  </w:comment>
  <w:comment w:id="142" w:author="Clarice Shen" w:date="2026-01-13T16:00:00Z" w:initials="CS">
    <w:p w14:paraId="3D153C7F" w14:textId="77777777" w:rsidR="006A1FC4" w:rsidRDefault="006A1FC4" w:rsidP="006A1FC4">
      <w:pPr>
        <w:pStyle w:val="ab"/>
        <w:jc w:val="left"/>
      </w:pPr>
      <w:r>
        <w:rPr>
          <w:rStyle w:val="aff4"/>
        </w:rPr>
        <w:annotationRef/>
      </w:r>
      <w:r>
        <w:rPr>
          <w:rFonts w:hint="eastAsia"/>
        </w:rPr>
        <w:t>3</w:t>
      </w:r>
      <w:r>
        <w:rPr>
          <w:rFonts w:hint="eastAsia"/>
        </w:rPr>
        <w:t>天的提前量应该问题不大，但如果有紧急会议怎么操作？这个限制的作用是什么？</w:t>
      </w:r>
    </w:p>
  </w:comment>
  <w:comment w:id="143" w:author="Clarice Shen" w:date="2026-01-13T16:03:00Z" w:initials="CS">
    <w:p w14:paraId="1D10E01A" w14:textId="77777777" w:rsidR="006A1FC4" w:rsidRDefault="006A1FC4" w:rsidP="006A1FC4">
      <w:pPr>
        <w:pStyle w:val="ab"/>
        <w:jc w:val="left"/>
      </w:pPr>
      <w:r>
        <w:rPr>
          <w:rStyle w:val="aff4"/>
        </w:rPr>
        <w:annotationRef/>
      </w:r>
      <w:r>
        <w:rPr>
          <w:rFonts w:hint="eastAsia"/>
        </w:rPr>
        <w:t>这个限制的必要性是什么？</w:t>
      </w:r>
    </w:p>
  </w:comment>
  <w:comment w:id="144" w:author="Clarice Shen" w:date="2026-01-13T16:05:00Z" w:initials="CS">
    <w:p w14:paraId="7A2C2216" w14:textId="77777777" w:rsidR="006A1FC4" w:rsidRDefault="006A1FC4" w:rsidP="006A1FC4">
      <w:pPr>
        <w:pStyle w:val="ab"/>
        <w:jc w:val="left"/>
      </w:pPr>
      <w:r>
        <w:rPr>
          <w:rStyle w:val="aff4"/>
        </w:rPr>
        <w:annotationRef/>
      </w:r>
      <w:r>
        <w:rPr>
          <w:rFonts w:hint="eastAsia"/>
        </w:rPr>
        <w:t>这是什么意思？是否和会中管理有关。如会中来了新的参加人是需要增加。如果这个只是会前管理那没有意见。</w:t>
      </w:r>
    </w:p>
  </w:comment>
  <w:comment w:id="145" w:author="Clarice Shen" w:date="2026-01-13T16:09:00Z" w:initials="CS">
    <w:p w14:paraId="54318B82" w14:textId="77777777" w:rsidR="006B76C6" w:rsidRDefault="006B76C6" w:rsidP="006B76C6">
      <w:pPr>
        <w:pStyle w:val="ab"/>
        <w:jc w:val="left"/>
      </w:pPr>
      <w:r>
        <w:rPr>
          <w:rStyle w:val="aff4"/>
        </w:rPr>
        <w:annotationRef/>
      </w:r>
      <w:r>
        <w:rPr>
          <w:rFonts w:hint="eastAsia"/>
        </w:rPr>
        <w:t>从系统功能上建议也开通上传照片功能，当然后续培训我们可以引导销售用客户端拍照。</w:t>
      </w:r>
    </w:p>
  </w:comment>
  <w:comment w:id="146" w:author="Clarice Shen" w:date="2026-01-14T19:10:00Z" w:initials="CS">
    <w:p w14:paraId="463463CF" w14:textId="77777777" w:rsidR="009773E7" w:rsidRDefault="009773E7" w:rsidP="009773E7">
      <w:pPr>
        <w:pStyle w:val="ab"/>
        <w:jc w:val="left"/>
      </w:pPr>
      <w:r>
        <w:rPr>
          <w:rStyle w:val="aff4"/>
        </w:rPr>
        <w:annotationRef/>
      </w:r>
      <w:r>
        <w:rPr>
          <w:rFonts w:hint="eastAsia"/>
        </w:rPr>
        <w:t>连接</w:t>
      </w:r>
      <w:r>
        <w:rPr>
          <w:rFonts w:hint="eastAsia"/>
        </w:rPr>
        <w:t>e-sign</w:t>
      </w:r>
      <w:r>
        <w:rPr>
          <w:rFonts w:hint="eastAsia"/>
        </w:rPr>
        <w:t>后应该可以自动同步。</w:t>
      </w:r>
    </w:p>
  </w:comment>
  <w:comment w:id="147" w:author="Clarice Shen" w:date="2026-01-14T19:11:00Z" w:initials="CS">
    <w:p w14:paraId="6C662624" w14:textId="77777777" w:rsidR="005B5485" w:rsidRDefault="005B5485" w:rsidP="005B5485">
      <w:pPr>
        <w:pStyle w:val="ab"/>
        <w:jc w:val="left"/>
      </w:pPr>
      <w:r>
        <w:rPr>
          <w:rStyle w:val="aff4"/>
        </w:rPr>
        <w:annotationRef/>
      </w:r>
      <w:r>
        <w:rPr>
          <w:rFonts w:hint="eastAsia"/>
        </w:rPr>
        <w:t>此三项择一提供即可。</w:t>
      </w:r>
    </w:p>
  </w:comment>
  <w:comment w:id="149" w:author="Clarice Shen" w:date="2026-01-13T16:17:00Z" w:initials="CS">
    <w:p w14:paraId="47739683" w14:textId="5D8DB344" w:rsidR="006B76C6" w:rsidRDefault="006B76C6" w:rsidP="006B76C6">
      <w:pPr>
        <w:pStyle w:val="ab"/>
        <w:jc w:val="left"/>
      </w:pPr>
      <w:r>
        <w:rPr>
          <w:rStyle w:val="aff4"/>
        </w:rPr>
        <w:annotationRef/>
      </w:r>
      <w:r>
        <w:rPr>
          <w:rFonts w:hint="eastAsia"/>
        </w:rPr>
        <w:t>中英文不符</w:t>
      </w:r>
    </w:p>
  </w:comment>
  <w:comment w:id="156" w:author="Clarice Shen" w:date="2026-01-13T16:17:00Z" w:initials="CS">
    <w:p w14:paraId="1310141A" w14:textId="77777777" w:rsidR="009928DB" w:rsidRDefault="006B76C6" w:rsidP="009928DB">
      <w:pPr>
        <w:pStyle w:val="ab"/>
        <w:jc w:val="left"/>
      </w:pPr>
      <w:r>
        <w:rPr>
          <w:rStyle w:val="aff4"/>
        </w:rPr>
        <w:annotationRef/>
      </w:r>
      <w:r w:rsidR="009928DB">
        <w:rPr>
          <w:rFonts w:hint="eastAsia"/>
        </w:rPr>
        <w:t>建议将</w:t>
      </w:r>
      <w:r w:rsidR="009928DB">
        <w:rPr>
          <w:rFonts w:hint="eastAsia"/>
        </w:rPr>
        <w:t>KOL</w:t>
      </w:r>
      <w:r w:rsidR="009928DB">
        <w:rPr>
          <w:rFonts w:hint="eastAsia"/>
        </w:rPr>
        <w:t>改为讲师或医疗卫生专业人士</w:t>
      </w:r>
    </w:p>
  </w:comment>
  <w:comment w:id="201" w:author="Clarice Shen" w:date="2026-01-13T16:22:00Z" w:initials="CS">
    <w:p w14:paraId="390DC0D5" w14:textId="77777777" w:rsidR="009928DB" w:rsidRDefault="009928DB" w:rsidP="009928DB">
      <w:pPr>
        <w:pStyle w:val="ab"/>
        <w:jc w:val="left"/>
      </w:pPr>
      <w:r>
        <w:rPr>
          <w:rStyle w:val="aff4"/>
        </w:rPr>
        <w:annotationRef/>
      </w:r>
      <w:r>
        <w:rPr>
          <w:rFonts w:hint="eastAsia"/>
        </w:rPr>
        <w:t>这两点在活动审批活动目的中应有说明</w:t>
      </w:r>
    </w:p>
  </w:comment>
  <w:comment w:id="222" w:author="Clarice Shen" w:date="2026-01-13T16:24:00Z" w:initials="CS">
    <w:p w14:paraId="30A701F2" w14:textId="77777777" w:rsidR="009928DB" w:rsidRDefault="009928DB" w:rsidP="009928DB">
      <w:pPr>
        <w:pStyle w:val="ab"/>
        <w:jc w:val="left"/>
      </w:pPr>
      <w:r>
        <w:rPr>
          <w:rStyle w:val="aff4"/>
        </w:rPr>
        <w:annotationRef/>
      </w:r>
      <w:r>
        <w:rPr>
          <w:rFonts w:hint="eastAsia"/>
        </w:rPr>
        <w:t>中英文不一致</w:t>
      </w:r>
    </w:p>
  </w:comment>
  <w:comment w:id="278" w:author="Clarice Shen" w:date="2026-01-13T16:43:00Z" w:initials="CS">
    <w:p w14:paraId="542B80E5" w14:textId="77777777" w:rsidR="00307E97" w:rsidRDefault="00307E97" w:rsidP="00307E97">
      <w:pPr>
        <w:pStyle w:val="ab"/>
        <w:jc w:val="left"/>
      </w:pPr>
      <w:r>
        <w:rPr>
          <w:rStyle w:val="aff4"/>
        </w:rPr>
        <w:annotationRef/>
      </w:r>
      <w:r>
        <w:rPr>
          <w:rFonts w:hint="eastAsia"/>
        </w:rPr>
        <w:t>这个有对应的英文吗？</w:t>
      </w:r>
    </w:p>
  </w:comment>
  <w:comment w:id="282" w:author="Achelous、" w:date="2025-12-26T17:57:00Z" w:initials="">
    <w:p w14:paraId="1F01582F" w14:textId="5AB93C32" w:rsidR="00CF6F30" w:rsidRDefault="00F0093C">
      <w:pPr>
        <w:pStyle w:val="ab"/>
      </w:pPr>
      <w:r>
        <w:annotationRef/>
      </w:r>
    </w:p>
  </w:comment>
  <w:comment w:id="281" w:author="Amelia Sun" w:date="2025-12-26T16:37:00Z" w:initials="AS">
    <w:p w14:paraId="324BEB94" w14:textId="77777777" w:rsidR="00CF6F30" w:rsidRDefault="00F0093C">
      <w:pPr>
        <w:pStyle w:val="ab"/>
      </w:pPr>
      <w:r>
        <w:rPr>
          <w:rFonts w:hint="eastAsia"/>
        </w:rPr>
        <w:t>这个不用手写体了吧，请让他们选是否确认，是</w:t>
      </w:r>
      <w:r>
        <w:t>/</w:t>
      </w:r>
      <w:r>
        <w:rPr>
          <w:rFonts w:hint="eastAsia"/>
        </w:rPr>
        <w:t>否。</w:t>
      </w:r>
    </w:p>
  </w:comment>
  <w:comment w:id="299" w:author="Achelous、" w:date="2025-12-26T17:58:00Z" w:initials="">
    <w:p w14:paraId="6DF3A313" w14:textId="77777777" w:rsidR="00CF6F30" w:rsidRDefault="00F0093C">
      <w:pPr>
        <w:pStyle w:val="ab"/>
        <w:rPr>
          <w:lang w:val="en-US"/>
        </w:rPr>
      </w:pPr>
      <w:r>
        <w:rPr>
          <w:rFonts w:hint="eastAsia"/>
          <w:lang w:val="en-US"/>
        </w:rPr>
        <w:t>调整为是</w:t>
      </w:r>
      <w:r>
        <w:rPr>
          <w:rFonts w:hint="eastAsia"/>
          <w:lang w:val="en-US"/>
        </w:rPr>
        <w:t>/</w:t>
      </w:r>
      <w:r>
        <w:rPr>
          <w:rFonts w:hint="eastAsia"/>
          <w:lang w:val="en-US"/>
        </w:rPr>
        <w:t>否选项</w:t>
      </w:r>
    </w:p>
  </w:comment>
  <w:comment w:id="301" w:author="Clarice Shen" w:date="2026-01-13T16:48:00Z" w:initials="CS">
    <w:p w14:paraId="3EF06FE9" w14:textId="77777777" w:rsidR="00307E97" w:rsidRDefault="00307E97" w:rsidP="00307E97">
      <w:pPr>
        <w:pStyle w:val="ab"/>
        <w:jc w:val="left"/>
      </w:pPr>
      <w:r>
        <w:rPr>
          <w:rStyle w:val="aff4"/>
        </w:rPr>
        <w:annotationRef/>
      </w:r>
      <w:r>
        <w:rPr>
          <w:rFonts w:hint="eastAsia"/>
        </w:rPr>
        <w:t>须有适用于第三方活动的合规确认</w:t>
      </w:r>
    </w:p>
  </w:comment>
  <w:comment w:id="302" w:author="Achelous、" w:date="2025-12-26T18:44:00Z" w:initials="">
    <w:p w14:paraId="2FD807BA" w14:textId="0A58F776" w:rsidR="00CF6F30" w:rsidRDefault="00F0093C">
      <w:pPr>
        <w:pStyle w:val="ab"/>
        <w:rPr>
          <w:lang w:val="en-US"/>
        </w:rPr>
      </w:pPr>
      <w:r>
        <w:rPr>
          <w:rFonts w:hint="eastAsia"/>
          <w:lang w:val="en-US"/>
        </w:rPr>
        <w:t>技术线已更新</w:t>
      </w:r>
    </w:p>
  </w:comment>
  <w:comment w:id="304" w:author="Amelia Sun" w:date="2025-12-26T16:39:00Z" w:initials="AS">
    <w:p w14:paraId="27B2EABA" w14:textId="77777777" w:rsidR="00CF6F30" w:rsidRDefault="00F0093C">
      <w:pPr>
        <w:pStyle w:val="ab"/>
      </w:pPr>
      <w:r>
        <w:rPr>
          <w:rFonts w:hint="eastAsia"/>
        </w:rPr>
        <w:t>现在技术线这块还是这几个吗？还是细化到我们上次说的那几类产品分类？下面出现技术线的同。</w:t>
      </w:r>
    </w:p>
  </w:comment>
  <w:comment w:id="318" w:author="Clarice Shen" w:date="2026-01-13T16:59:00Z" w:initials="CS">
    <w:p w14:paraId="19A273E3" w14:textId="77777777" w:rsidR="00A54A0A" w:rsidRDefault="00A54A0A" w:rsidP="00A54A0A">
      <w:pPr>
        <w:pStyle w:val="ab"/>
        <w:jc w:val="left"/>
      </w:pPr>
      <w:r>
        <w:rPr>
          <w:rStyle w:val="aff4"/>
        </w:rPr>
        <w:annotationRef/>
      </w:r>
      <w:r>
        <w:rPr>
          <w:rFonts w:hint="eastAsia"/>
        </w:rPr>
        <w:t>此类讲者不设专门级别，就活动</w:t>
      </w:r>
      <w:r>
        <w:rPr>
          <w:rFonts w:hint="eastAsia"/>
        </w:rPr>
        <w:t>case by case</w:t>
      </w:r>
      <w:r>
        <w:rPr>
          <w:rFonts w:hint="eastAsia"/>
        </w:rPr>
        <w:t>审批，这个是否能做到。</w:t>
      </w:r>
    </w:p>
  </w:comment>
  <w:comment w:id="322" w:author="Clarice Shen" w:date="2026-01-13T17:00:00Z" w:initials="CS">
    <w:p w14:paraId="49000DAC" w14:textId="77777777" w:rsidR="00A54A0A" w:rsidRDefault="00A54A0A" w:rsidP="00A54A0A">
      <w:pPr>
        <w:pStyle w:val="ab"/>
        <w:jc w:val="left"/>
      </w:pPr>
      <w:r>
        <w:rPr>
          <w:rStyle w:val="aff4"/>
        </w:rPr>
        <w:annotationRef/>
      </w:r>
      <w:r>
        <w:rPr>
          <w:rFonts w:hint="eastAsia"/>
        </w:rPr>
        <w:t>请给我开通所有权限。</w:t>
      </w:r>
    </w:p>
  </w:comment>
  <w:comment w:id="334" w:author="Clarice Shen" w:date="2026-01-14T20:43:00Z" w:initials="CS">
    <w:p w14:paraId="7B243F72" w14:textId="77777777" w:rsidR="00637B86" w:rsidRDefault="00637B86" w:rsidP="00637B86">
      <w:pPr>
        <w:pStyle w:val="ab"/>
        <w:jc w:val="left"/>
      </w:pPr>
      <w:r>
        <w:rPr>
          <w:rStyle w:val="aff4"/>
        </w:rPr>
        <w:annotationRef/>
      </w:r>
      <w:r>
        <w:rPr>
          <w:rFonts w:hint="eastAsia"/>
        </w:rPr>
        <w:t>该部分市场部确认</w:t>
      </w:r>
    </w:p>
  </w:comment>
  <w:comment w:id="365" w:author="Clarice Shen" w:date="2026-01-14T20:56:00Z" w:initials="CS">
    <w:p w14:paraId="3D764264" w14:textId="77777777" w:rsidR="00830703" w:rsidRDefault="00830703" w:rsidP="00830703">
      <w:pPr>
        <w:pStyle w:val="ab"/>
        <w:jc w:val="left"/>
      </w:pPr>
      <w:r>
        <w:rPr>
          <w:rStyle w:val="aff4"/>
        </w:rPr>
        <w:annotationRef/>
      </w:r>
      <w:r>
        <w:rPr>
          <w:rFonts w:hint="eastAsia"/>
        </w:rPr>
        <w:t>币种是否能增加美金</w:t>
      </w:r>
    </w:p>
  </w:comment>
  <w:comment w:id="366" w:author="Amelia Sun" w:date="2025-12-26T17:16:00Z" w:initials="AS">
    <w:p w14:paraId="5CC1E0E7" w14:textId="669D30C7" w:rsidR="00CF6F30" w:rsidRDefault="00F0093C">
      <w:pPr>
        <w:pStyle w:val="ab"/>
      </w:pPr>
      <w:r>
        <w:rPr>
          <w:rFonts w:hint="eastAsia"/>
        </w:rPr>
        <w:t>之后上线之后我们细分到</w:t>
      </w:r>
      <w:r>
        <w:rPr>
          <w:rFonts w:hint="eastAsia"/>
        </w:rPr>
        <w:t>premium implants</w:t>
      </w:r>
      <w:r>
        <w:rPr>
          <w:rFonts w:hint="eastAsia"/>
        </w:rPr>
        <w:t>的</w:t>
      </w:r>
      <w:r>
        <w:t>E</w:t>
      </w:r>
      <w:r>
        <w:rPr>
          <w:rFonts w:hint="eastAsia"/>
        </w:rPr>
        <w:t>ast</w:t>
      </w:r>
      <w:r>
        <w:rPr>
          <w:rFonts w:hint="eastAsia"/>
        </w:rPr>
        <w:t>，</w:t>
      </w:r>
      <w:r>
        <w:t>W</w:t>
      </w:r>
      <w:r>
        <w:rPr>
          <w:rFonts w:hint="eastAsia"/>
        </w:rPr>
        <w:t>est</w:t>
      </w:r>
      <w:r>
        <w:rPr>
          <w:rFonts w:hint="eastAsia"/>
        </w:rPr>
        <w:t>，</w:t>
      </w:r>
      <w:r>
        <w:t>N</w:t>
      </w:r>
      <w:r>
        <w:rPr>
          <w:rFonts w:hint="eastAsia"/>
        </w:rPr>
        <w:t>orth</w:t>
      </w:r>
      <w:r>
        <w:rPr>
          <w:rFonts w:hint="eastAsia"/>
        </w:rPr>
        <w:t>，</w:t>
      </w:r>
      <w:r>
        <w:t>S</w:t>
      </w:r>
      <w:r>
        <w:rPr>
          <w:rFonts w:hint="eastAsia"/>
        </w:rPr>
        <w:t xml:space="preserve">outh </w:t>
      </w:r>
      <w:r>
        <w:rPr>
          <w:rFonts w:hint="eastAsia"/>
        </w:rPr>
        <w:t>四个区域。</w:t>
      </w:r>
      <w:r>
        <w:rPr>
          <w:rFonts w:hint="eastAsia"/>
        </w:rPr>
        <w:t xml:space="preserve"> </w:t>
      </w:r>
      <w:r>
        <w:rPr>
          <w:rFonts w:hint="eastAsia"/>
        </w:rPr>
        <w:t>自办会的部门再加一个</w:t>
      </w:r>
      <w:r>
        <w:t>ITI</w:t>
      </w:r>
      <w:r>
        <w:rPr>
          <w:rFonts w:hint="eastAsia"/>
        </w:rPr>
        <w:t>。</w:t>
      </w:r>
    </w:p>
  </w:comment>
  <w:comment w:id="368" w:author="Achelous、" w:date="2025-12-26T18:15:00Z" w:initials="">
    <w:p w14:paraId="6EEFB543" w14:textId="77777777" w:rsidR="00CF6F30" w:rsidRDefault="00F0093C">
      <w:pPr>
        <w:pStyle w:val="ab"/>
        <w:rPr>
          <w:lang w:val="en-US"/>
        </w:rPr>
      </w:pPr>
      <w:r>
        <w:rPr>
          <w:rFonts w:hint="eastAsia"/>
          <w:lang w:val="en-US"/>
        </w:rPr>
        <w:t>已新增</w:t>
      </w:r>
    </w:p>
  </w:comment>
  <w:comment w:id="371" w:author="Amelia Sun" w:date="2025-12-26T17:18:00Z" w:initials="AS">
    <w:p w14:paraId="00C234E4" w14:textId="77777777" w:rsidR="00CF6F30" w:rsidRDefault="00F0093C">
      <w:pPr>
        <w:pStyle w:val="ab"/>
      </w:pPr>
      <w:r>
        <w:rPr>
          <w:rFonts w:hint="eastAsia"/>
        </w:rPr>
        <w:t>技术线是不是也都改了，之后出现技术线的同。</w:t>
      </w:r>
    </w:p>
  </w:comment>
  <w:comment w:id="372" w:author="Achelous、" w:date="2025-12-26T18:16:00Z" w:initials="">
    <w:p w14:paraId="20A1CBCC" w14:textId="77777777" w:rsidR="00CF6F30" w:rsidRDefault="00F0093C">
      <w:pPr>
        <w:pStyle w:val="ab"/>
        <w:rPr>
          <w:lang w:val="en-US"/>
        </w:rPr>
      </w:pPr>
      <w:r>
        <w:rPr>
          <w:rFonts w:hint="eastAsia"/>
          <w:lang w:val="en-US"/>
        </w:rPr>
        <w:t>技术线已更新</w:t>
      </w:r>
    </w:p>
  </w:comment>
  <w:comment w:id="377" w:author="Clarice Shen" w:date="2026-01-15T14:17:00Z" w:initials="CS">
    <w:p w14:paraId="3216A0E6" w14:textId="77777777" w:rsidR="001A3074" w:rsidRDefault="001A3074" w:rsidP="001A3074">
      <w:pPr>
        <w:pStyle w:val="ab"/>
        <w:jc w:val="left"/>
      </w:pPr>
      <w:r>
        <w:rPr>
          <w:rStyle w:val="aff4"/>
        </w:rPr>
        <w:annotationRef/>
      </w:r>
      <w:r>
        <w:rPr>
          <w:rFonts w:hint="eastAsia"/>
        </w:rPr>
        <w:t>是不是得加个汽车，比如往返广州</w:t>
      </w:r>
      <w:r>
        <w:t>-</w:t>
      </w:r>
      <w:r>
        <w:rPr>
          <w:rFonts w:hint="eastAsia"/>
        </w:rPr>
        <w:t>佛山</w:t>
      </w:r>
    </w:p>
  </w:comment>
  <w:comment w:id="378" w:author="Clarice Shen" w:date="2026-01-15T14:32:00Z" w:initials="CS">
    <w:p w14:paraId="412C4DBF" w14:textId="77777777" w:rsidR="0048797B" w:rsidRDefault="0048797B" w:rsidP="0048797B">
      <w:pPr>
        <w:pStyle w:val="ab"/>
        <w:jc w:val="left"/>
      </w:pPr>
      <w:r>
        <w:rPr>
          <w:rStyle w:val="aff4"/>
        </w:rPr>
        <w:annotationRef/>
      </w:r>
      <w:r>
        <w:rPr>
          <w:rFonts w:hint="eastAsia"/>
        </w:rPr>
        <w:t>有线上</w:t>
      </w:r>
      <w:r>
        <w:t>+</w:t>
      </w:r>
      <w:r>
        <w:rPr>
          <w:rFonts w:hint="eastAsia"/>
        </w:rPr>
        <w:t>线下这种模式吗？目前这种活动比较少</w:t>
      </w:r>
    </w:p>
  </w:comment>
  <w:comment w:id="397" w:author="Clarice Shen" w:date="2026-01-16T10:41:00Z" w:initials="CS">
    <w:p w14:paraId="7A77F2E4" w14:textId="77777777" w:rsidR="004349FC" w:rsidRDefault="002C2C1A" w:rsidP="004349FC">
      <w:pPr>
        <w:pStyle w:val="ab"/>
        <w:jc w:val="left"/>
      </w:pPr>
      <w:r>
        <w:rPr>
          <w:rStyle w:val="aff4"/>
        </w:rPr>
        <w:annotationRef/>
      </w:r>
      <w:r w:rsidR="004349FC">
        <w:rPr>
          <w:rFonts w:hint="eastAsia"/>
        </w:rPr>
        <w:t>如果供应商的背景核查（</w:t>
      </w:r>
      <w:r w:rsidR="004349FC">
        <w:rPr>
          <w:rFonts w:hint="eastAsia"/>
        </w:rPr>
        <w:t>single source approval required</w:t>
      </w:r>
      <w:r w:rsidR="004349FC">
        <w:rPr>
          <w:rFonts w:hint="eastAsia"/>
        </w:rPr>
        <w:t>）也放</w:t>
      </w:r>
      <w:r w:rsidR="004349FC">
        <w:rPr>
          <w:rFonts w:hint="eastAsia"/>
        </w:rPr>
        <w:t>EMS</w:t>
      </w:r>
      <w:r w:rsidR="004349FC">
        <w:rPr>
          <w:rFonts w:hint="eastAsia"/>
        </w:rPr>
        <w:t>，这边的受托的第三方也应该经过供应商核查的流程。</w:t>
      </w:r>
    </w:p>
  </w:comment>
  <w:comment w:id="398" w:author="Amelia Sun" w:date="2025-12-26T17:22:00Z" w:initials="AS">
    <w:p w14:paraId="55A23E92" w14:textId="5AF88966" w:rsidR="00CF6F30" w:rsidRDefault="00F0093C">
      <w:pPr>
        <w:pStyle w:val="ab"/>
      </w:pPr>
      <w:r>
        <w:rPr>
          <w:rFonts w:hint="eastAsia"/>
        </w:rPr>
        <w:t>premium</w:t>
      </w:r>
      <w:r>
        <w:rPr>
          <w:rFonts w:hint="eastAsia"/>
        </w:rPr>
        <w:t>细分，加一个</w:t>
      </w:r>
      <w:r>
        <w:t>ITI</w:t>
      </w:r>
      <w:r>
        <w:rPr>
          <w:rFonts w:hint="eastAsia"/>
        </w:rPr>
        <w:t>。</w:t>
      </w:r>
    </w:p>
  </w:comment>
  <w:comment w:id="401" w:author="Achelous、" w:date="2025-12-26T18:18:00Z" w:initials="">
    <w:p w14:paraId="5CF413D9" w14:textId="77777777" w:rsidR="00CF6F30" w:rsidRDefault="00F0093C">
      <w:pPr>
        <w:pStyle w:val="ab"/>
        <w:rPr>
          <w:lang w:val="en-US"/>
        </w:rPr>
      </w:pPr>
      <w:r>
        <w:rPr>
          <w:rFonts w:hint="eastAsia"/>
          <w:lang w:val="en-US"/>
        </w:rPr>
        <w:t>已新增</w:t>
      </w:r>
    </w:p>
  </w:comment>
  <w:comment w:id="418" w:author="Achelous、" w:date="2025-12-26T18:24:00Z" w:initials="">
    <w:p w14:paraId="1F3A7499" w14:textId="77777777" w:rsidR="00CF6F30" w:rsidRDefault="00F0093C">
      <w:pPr>
        <w:pStyle w:val="ab"/>
        <w:rPr>
          <w:lang w:val="en-US"/>
        </w:rPr>
      </w:pPr>
      <w:r>
        <w:rPr>
          <w:rFonts w:hint="eastAsia"/>
          <w:lang w:val="en-US"/>
        </w:rPr>
        <w:t>新增部门</w:t>
      </w:r>
    </w:p>
  </w:comment>
  <w:comment w:id="454" w:author="Clarice Shen" w:date="2026-01-16T11:38:00Z" w:initials="CS">
    <w:p w14:paraId="7CCE0061" w14:textId="77777777" w:rsidR="008B1CCB" w:rsidRDefault="008B1CCB" w:rsidP="008B1CCB">
      <w:pPr>
        <w:pStyle w:val="ab"/>
        <w:jc w:val="left"/>
      </w:pPr>
      <w:r>
        <w:rPr>
          <w:rStyle w:val="aff4"/>
        </w:rPr>
        <w:annotationRef/>
      </w:r>
      <w:r>
        <w:rPr>
          <w:rFonts w:hint="eastAsia"/>
        </w:rPr>
        <w:t>这里会</w:t>
      </w:r>
      <w:r>
        <w:rPr>
          <w:rFonts w:hint="eastAsia"/>
        </w:rPr>
        <w:t>cover</w:t>
      </w:r>
      <w:r>
        <w:rPr>
          <w:rFonts w:hint="eastAsia"/>
        </w:rPr>
        <w:t>所有的</w:t>
      </w:r>
      <w:r>
        <w:rPr>
          <w:rFonts w:hint="eastAsia"/>
        </w:rPr>
        <w:t>HCO</w:t>
      </w:r>
      <w:r>
        <w:rPr>
          <w:rFonts w:hint="eastAsia"/>
        </w:rPr>
        <w:t>，</w:t>
      </w:r>
      <w:r>
        <w:rPr>
          <w:rFonts w:hint="eastAsia"/>
        </w:rPr>
        <w:t>NGO</w:t>
      </w:r>
      <w:r>
        <w:rPr>
          <w:rFonts w:hint="eastAsia"/>
        </w:rPr>
        <w:t>和供应商的认证对吗</w:t>
      </w:r>
    </w:p>
  </w:comment>
  <w:comment w:id="891" w:author="Achelous、" w:date="2025-12-26T19:48:00Z" w:initials="">
    <w:p w14:paraId="52D78EA0" w14:textId="18D00313" w:rsidR="00CF6F30" w:rsidRDefault="00F0093C">
      <w:pPr>
        <w:pStyle w:val="ab"/>
        <w:rPr>
          <w:lang w:val="en-US"/>
        </w:rPr>
      </w:pPr>
      <w:r>
        <w:rPr>
          <w:rFonts w:hint="eastAsia"/>
          <w:lang w:val="en-US"/>
        </w:rPr>
        <w:t>新增</w:t>
      </w:r>
      <w:r>
        <w:rPr>
          <w:lang w:val="en-US"/>
        </w:rPr>
        <w:t>”</w:t>
      </w:r>
      <w:r>
        <w:rPr>
          <w:rFonts w:ascii="SimSun" w:eastAsia="SimSun" w:hAnsi="SimSun" w:cs="SimSun"/>
          <w:sz w:val="24"/>
          <w:szCs w:val="24"/>
        </w:rPr>
        <w:t>按照角色来设置对应审批流程节点的审批人</w:t>
      </w:r>
      <w:r>
        <w:rPr>
          <w:lang w:val="en-US"/>
        </w:rPr>
        <w:t>”</w:t>
      </w:r>
    </w:p>
  </w:comment>
  <w:comment w:id="894" w:author="Achelous、" w:date="2025-12-26T18:40:00Z" w:initials="">
    <w:p w14:paraId="776AE28E" w14:textId="77777777" w:rsidR="00CF6F30" w:rsidRDefault="00F0093C">
      <w:pPr>
        <w:pStyle w:val="ab"/>
        <w:rPr>
          <w:lang w:val="en-US"/>
        </w:rPr>
      </w:pPr>
      <w:r>
        <w:rPr>
          <w:rFonts w:hint="eastAsia"/>
          <w:lang w:val="en-US"/>
        </w:rPr>
        <w:t>按照角色设置审批节点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5FA30B" w15:done="0"/>
  <w15:commentEx w15:paraId="330C6E70" w15:done="1"/>
  <w15:commentEx w15:paraId="21DBDE5A" w15:done="0"/>
  <w15:commentEx w15:paraId="24258D20" w15:done="0"/>
  <w15:commentEx w15:paraId="0CF64762" w15:done="0"/>
  <w15:commentEx w15:paraId="58BA711D" w15:done="0"/>
  <w15:commentEx w15:paraId="24EFD1FF" w15:done="0"/>
  <w15:commentEx w15:paraId="1F755A15" w15:done="0"/>
  <w15:commentEx w15:paraId="487406F2" w15:done="0"/>
  <w15:commentEx w15:paraId="349A80EC" w15:done="0"/>
  <w15:commentEx w15:paraId="11ECAE6E" w15:done="0"/>
  <w15:commentEx w15:paraId="4DC4EF0B" w15:done="0"/>
  <w15:commentEx w15:paraId="65DC4503" w15:done="0"/>
  <w15:commentEx w15:paraId="3D153C7F" w15:done="1"/>
  <w15:commentEx w15:paraId="1D10E01A" w15:done="1"/>
  <w15:commentEx w15:paraId="7A2C2216" w15:done="0"/>
  <w15:commentEx w15:paraId="54318B82" w15:done="0"/>
  <w15:commentEx w15:paraId="463463CF" w15:done="0"/>
  <w15:commentEx w15:paraId="6C662624" w15:done="1"/>
  <w15:commentEx w15:paraId="47739683" w15:done="0"/>
  <w15:commentEx w15:paraId="1310141A" w15:done="0"/>
  <w15:commentEx w15:paraId="390DC0D5" w15:done="0"/>
  <w15:commentEx w15:paraId="30A701F2" w15:done="0"/>
  <w15:commentEx w15:paraId="542B80E5" w15:done="1"/>
  <w15:commentEx w15:paraId="1F01582F" w15:done="0"/>
  <w15:commentEx w15:paraId="324BEB94" w15:done="0"/>
  <w15:commentEx w15:paraId="6DF3A313" w15:done="0"/>
  <w15:commentEx w15:paraId="3EF06FE9" w15:done="0"/>
  <w15:commentEx w15:paraId="2FD807BA" w15:done="0"/>
  <w15:commentEx w15:paraId="27B2EABA" w15:done="0"/>
  <w15:commentEx w15:paraId="19A273E3" w15:done="0"/>
  <w15:commentEx w15:paraId="49000DAC" w15:done="0"/>
  <w15:commentEx w15:paraId="7B243F72" w15:done="0"/>
  <w15:commentEx w15:paraId="3D764264" w15:done="0"/>
  <w15:commentEx w15:paraId="5CC1E0E7" w15:done="0"/>
  <w15:commentEx w15:paraId="6EEFB543" w15:done="0"/>
  <w15:commentEx w15:paraId="00C234E4" w15:done="0"/>
  <w15:commentEx w15:paraId="20A1CBCC" w15:done="0"/>
  <w15:commentEx w15:paraId="3216A0E6" w15:done="0"/>
  <w15:commentEx w15:paraId="412C4DBF" w15:done="1"/>
  <w15:commentEx w15:paraId="7A77F2E4" w15:done="0"/>
  <w15:commentEx w15:paraId="55A23E92" w15:done="0"/>
  <w15:commentEx w15:paraId="5CF413D9" w15:done="0"/>
  <w15:commentEx w15:paraId="1F3A7499" w15:done="0"/>
  <w15:commentEx w15:paraId="7CCE0061" w15:done="0"/>
  <w15:commentEx w15:paraId="52D78EA0" w15:done="0"/>
  <w15:commentEx w15:paraId="776AE2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E56E15C" w16cex:dateUtc="2026-01-13T07:05:00Z"/>
  <w16cex:commentExtensible w16cex:durableId="6F05EB7D" w16cex:dateUtc="2026-01-13T07:39:00Z"/>
  <w16cex:commentExtensible w16cex:durableId="10FA9282" w16cex:dateUtc="2026-01-18T06:44:00Z"/>
  <w16cex:commentExtensible w16cex:durableId="4A8CEF33" w16cex:dateUtc="2026-01-18T06:45:00Z"/>
  <w16cex:commentExtensible w16cex:durableId="0B93C144" w16cex:dateUtc="2026-01-13T07:41:00Z"/>
  <w16cex:commentExtensible w16cex:durableId="4B702538" w16cex:dateUtc="2026-01-13T07:53:00Z"/>
  <w16cex:commentExtensible w16cex:durableId="6357BB85" w16cex:dateUtc="2026-01-13T07:56:00Z"/>
  <w16cex:commentExtensible w16cex:durableId="55965872" w16cex:dateUtc="2026-01-13T07:53:00Z"/>
  <w16cex:commentExtensible w16cex:durableId="5015014C" w16cex:dateUtc="2026-01-13T07:56:00Z"/>
  <w16cex:commentExtensible w16cex:durableId="035A2E0F" w16cex:dateUtc="2026-01-13T08:49:00Z"/>
  <w16cex:commentExtensible w16cex:durableId="7DA2CDF4" w16cex:dateUtc="2026-01-13T07:55:00Z"/>
  <w16cex:commentExtensible w16cex:durableId="003263C0" w16cex:dateUtc="2026-01-13T07:57:00Z"/>
  <w16cex:commentExtensible w16cex:durableId="0CAEF5A4" w16cex:dateUtc="2026-01-13T07:58:00Z"/>
  <w16cex:commentExtensible w16cex:durableId="5F277C15" w16cex:dateUtc="2026-01-13T08:00:00Z"/>
  <w16cex:commentExtensible w16cex:durableId="26D9AB49" w16cex:dateUtc="2026-01-13T08:03:00Z"/>
  <w16cex:commentExtensible w16cex:durableId="6F220D10" w16cex:dateUtc="2026-01-13T08:05:00Z"/>
  <w16cex:commentExtensible w16cex:durableId="279403D5" w16cex:dateUtc="2026-01-13T08:09:00Z"/>
  <w16cex:commentExtensible w16cex:durableId="113C0EE2" w16cex:dateUtc="2026-01-14T11:10:00Z"/>
  <w16cex:commentExtensible w16cex:durableId="47D1779B" w16cex:dateUtc="2026-01-14T11:11:00Z"/>
  <w16cex:commentExtensible w16cex:durableId="207BD23D" w16cex:dateUtc="2026-01-13T08:17:00Z"/>
  <w16cex:commentExtensible w16cex:durableId="46599649" w16cex:dateUtc="2026-01-13T08:17:00Z"/>
  <w16cex:commentExtensible w16cex:durableId="46920E28" w16cex:dateUtc="2026-01-13T08:22:00Z"/>
  <w16cex:commentExtensible w16cex:durableId="6DD184EC" w16cex:dateUtc="2026-01-13T08:24:00Z"/>
  <w16cex:commentExtensible w16cex:durableId="06B202CD" w16cex:dateUtc="2026-01-13T08:43:00Z"/>
  <w16cex:commentExtensible w16cex:durableId="3E4645FF" w16cex:dateUtc="2026-01-13T08:48:00Z"/>
  <w16cex:commentExtensible w16cex:durableId="0E9C145E" w16cex:dateUtc="2026-01-13T08:59:00Z"/>
  <w16cex:commentExtensible w16cex:durableId="304472DD" w16cex:dateUtc="2026-01-13T09:00:00Z"/>
  <w16cex:commentExtensible w16cex:durableId="2DEA1617" w16cex:dateUtc="2026-01-14T12:43:00Z"/>
  <w16cex:commentExtensible w16cex:durableId="0931D558" w16cex:dateUtc="2026-01-14T12:56:00Z"/>
  <w16cex:commentExtensible w16cex:durableId="6E68B183" w16cex:dateUtc="2026-01-15T06:17:00Z"/>
  <w16cex:commentExtensible w16cex:durableId="313592EB" w16cex:dateUtc="2026-01-15T06:32:00Z"/>
  <w16cex:commentExtensible w16cex:durableId="47E1C28D" w16cex:dateUtc="2026-01-16T02:41:00Z"/>
  <w16cex:commentExtensible w16cex:durableId="116FB662" w16cex:dateUtc="2026-01-16T0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5FA30B" w16cid:durableId="4E56E15C"/>
  <w16cid:commentId w16cid:paraId="330C6E70" w16cid:durableId="6F05EB7D"/>
  <w16cid:commentId w16cid:paraId="21DBDE5A" w16cid:durableId="10FA9282"/>
  <w16cid:commentId w16cid:paraId="24258D20" w16cid:durableId="4A8CEF33"/>
  <w16cid:commentId w16cid:paraId="0CF64762" w16cid:durableId="0B93C144"/>
  <w16cid:commentId w16cid:paraId="58BA711D" w16cid:durableId="4B702538"/>
  <w16cid:commentId w16cid:paraId="24EFD1FF" w16cid:durableId="6357BB85"/>
  <w16cid:commentId w16cid:paraId="1F755A15" w16cid:durableId="55965872"/>
  <w16cid:commentId w16cid:paraId="487406F2" w16cid:durableId="5015014C"/>
  <w16cid:commentId w16cid:paraId="349A80EC" w16cid:durableId="035A2E0F"/>
  <w16cid:commentId w16cid:paraId="11ECAE6E" w16cid:durableId="7DA2CDF4"/>
  <w16cid:commentId w16cid:paraId="4DC4EF0B" w16cid:durableId="003263C0"/>
  <w16cid:commentId w16cid:paraId="65DC4503" w16cid:durableId="0CAEF5A4"/>
  <w16cid:commentId w16cid:paraId="3D153C7F" w16cid:durableId="5F277C15"/>
  <w16cid:commentId w16cid:paraId="1D10E01A" w16cid:durableId="26D9AB49"/>
  <w16cid:commentId w16cid:paraId="7A2C2216" w16cid:durableId="6F220D10"/>
  <w16cid:commentId w16cid:paraId="54318B82" w16cid:durableId="279403D5"/>
  <w16cid:commentId w16cid:paraId="463463CF" w16cid:durableId="113C0EE2"/>
  <w16cid:commentId w16cid:paraId="6C662624" w16cid:durableId="47D1779B"/>
  <w16cid:commentId w16cid:paraId="47739683" w16cid:durableId="207BD23D"/>
  <w16cid:commentId w16cid:paraId="1310141A" w16cid:durableId="46599649"/>
  <w16cid:commentId w16cid:paraId="390DC0D5" w16cid:durableId="46920E28"/>
  <w16cid:commentId w16cid:paraId="30A701F2" w16cid:durableId="6DD184EC"/>
  <w16cid:commentId w16cid:paraId="542B80E5" w16cid:durableId="06B202CD"/>
  <w16cid:commentId w16cid:paraId="1F01582F" w16cid:durableId="1F01582F"/>
  <w16cid:commentId w16cid:paraId="324BEB94" w16cid:durableId="324BEB94"/>
  <w16cid:commentId w16cid:paraId="6DF3A313" w16cid:durableId="6DF3A313"/>
  <w16cid:commentId w16cid:paraId="3EF06FE9" w16cid:durableId="3E4645FF"/>
  <w16cid:commentId w16cid:paraId="2FD807BA" w16cid:durableId="2FD807BA"/>
  <w16cid:commentId w16cid:paraId="27B2EABA" w16cid:durableId="27B2EABA"/>
  <w16cid:commentId w16cid:paraId="19A273E3" w16cid:durableId="0E9C145E"/>
  <w16cid:commentId w16cid:paraId="49000DAC" w16cid:durableId="304472DD"/>
  <w16cid:commentId w16cid:paraId="7B243F72" w16cid:durableId="2DEA1617"/>
  <w16cid:commentId w16cid:paraId="3D764264" w16cid:durableId="0931D558"/>
  <w16cid:commentId w16cid:paraId="5CC1E0E7" w16cid:durableId="5CC1E0E7"/>
  <w16cid:commentId w16cid:paraId="6EEFB543" w16cid:durableId="6EEFB543"/>
  <w16cid:commentId w16cid:paraId="00C234E4" w16cid:durableId="00C234E4"/>
  <w16cid:commentId w16cid:paraId="20A1CBCC" w16cid:durableId="20A1CBCC"/>
  <w16cid:commentId w16cid:paraId="3216A0E6" w16cid:durableId="6E68B183"/>
  <w16cid:commentId w16cid:paraId="412C4DBF" w16cid:durableId="313592EB"/>
  <w16cid:commentId w16cid:paraId="7A77F2E4" w16cid:durableId="47E1C28D"/>
  <w16cid:commentId w16cid:paraId="55A23E92" w16cid:durableId="55A23E92"/>
  <w16cid:commentId w16cid:paraId="5CF413D9" w16cid:durableId="5CF413D9"/>
  <w16cid:commentId w16cid:paraId="1F3A7499" w16cid:durableId="1F3A7499"/>
  <w16cid:commentId w16cid:paraId="7CCE0061" w16cid:durableId="116FB662"/>
  <w16cid:commentId w16cid:paraId="52D78EA0" w16cid:durableId="52D78EA0"/>
  <w16cid:commentId w16cid:paraId="776AE28E" w16cid:durableId="776AE2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1DAD2" w14:textId="77777777" w:rsidR="00FD0A76" w:rsidRDefault="00FD0A76">
      <w:r>
        <w:separator/>
      </w:r>
    </w:p>
  </w:endnote>
  <w:endnote w:type="continuationSeparator" w:id="0">
    <w:p w14:paraId="24C81907" w14:textId="77777777" w:rsidR="00FD0A76" w:rsidRDefault="00FD0A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imes">
    <w:altName w:val="Times New Roman"/>
    <w:panose1 w:val="02020603050405020304"/>
    <w:charset w:val="00"/>
    <w:family w:val="roman"/>
    <w:pitch w:val="default"/>
    <w:sig w:usb0="00000000" w:usb1="00000000"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 Sun+ 2">
    <w:altName w:val="SimSun"/>
    <w:charset w:val="86"/>
    <w:family w:val="swiss"/>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KaiTi_GB2312">
    <w:altName w:val="楷体"/>
    <w:panose1 w:val="02010609060101010101"/>
    <w:charset w:val="86"/>
    <w:family w:val="modern"/>
    <w:pitch w:val="default"/>
    <w:sig w:usb0="00000000" w:usb1="00000000" w:usb2="00000010" w:usb3="00000000" w:csb0="00040000" w:csb1="00000000"/>
  </w:font>
  <w:font w:name="PingFang SC">
    <w:altName w:val="SimSun"/>
    <w:charset w:val="86"/>
    <w:family w:val="auto"/>
    <w:pitch w:val="default"/>
    <w:sig w:usb0="00000000" w:usb1="00000000" w:usb2="00000017"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54DC9" w14:textId="77777777" w:rsidR="00CF6F30" w:rsidRDefault="00F0093C">
    <w:pPr>
      <w:pStyle w:val="af3"/>
      <w:framePr w:wrap="around" w:vAnchor="text" w:hAnchor="margin" w:xAlign="right" w:y="1"/>
      <w:rPr>
        <w:rStyle w:val="aff0"/>
      </w:rPr>
    </w:pPr>
    <w:r>
      <w:rPr>
        <w:rStyle w:val="aff0"/>
      </w:rPr>
      <w:fldChar w:fldCharType="begin"/>
    </w:r>
    <w:r>
      <w:rPr>
        <w:rStyle w:val="aff0"/>
      </w:rPr>
      <w:instrText xml:space="preserve">PAGE  </w:instrText>
    </w:r>
    <w:r>
      <w:rPr>
        <w:rStyle w:val="aff0"/>
      </w:rPr>
      <w:fldChar w:fldCharType="end"/>
    </w:r>
  </w:p>
  <w:p w14:paraId="7715E32B" w14:textId="77777777" w:rsidR="00CF6F30" w:rsidRDefault="00CF6F30">
    <w:pPr>
      <w:pStyle w:val="af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9CC30" w14:textId="77777777" w:rsidR="00CF6F30" w:rsidRDefault="00F0093C">
    <w:pPr>
      <w:pStyle w:val="af3"/>
      <w:framePr w:hSpace="187" w:wrap="around" w:vAnchor="text" w:hAnchor="margin" w:xAlign="right" w:y="1"/>
      <w:tabs>
        <w:tab w:val="right" w:pos="9900"/>
        <w:tab w:val="right" w:pos="10440"/>
      </w:tabs>
      <w:rPr>
        <w:b/>
        <w:sz w:val="18"/>
      </w:rPr>
    </w:pPr>
    <w:r>
      <w:rPr>
        <w:rStyle w:val="aff0"/>
        <w:b/>
        <w:sz w:val="18"/>
      </w:rPr>
      <w:fldChar w:fldCharType="begin"/>
    </w:r>
    <w:r>
      <w:rPr>
        <w:rStyle w:val="aff0"/>
        <w:b/>
        <w:sz w:val="18"/>
      </w:rPr>
      <w:instrText xml:space="preserve"> PAGE </w:instrText>
    </w:r>
    <w:r>
      <w:rPr>
        <w:rStyle w:val="aff0"/>
        <w:b/>
        <w:sz w:val="18"/>
      </w:rPr>
      <w:fldChar w:fldCharType="separate"/>
    </w:r>
    <w:r>
      <w:rPr>
        <w:rStyle w:val="aff0"/>
        <w:b/>
        <w:sz w:val="18"/>
      </w:rPr>
      <w:t>i</w:t>
    </w:r>
    <w:r>
      <w:rPr>
        <w:rStyle w:val="aff0"/>
        <w:b/>
        <w:sz w:val="18"/>
      </w:rPr>
      <w:t>v</w:t>
    </w:r>
    <w:r>
      <w:rPr>
        <w:rStyle w:val="aff0"/>
        <w:b/>
        <w:sz w:val="18"/>
      </w:rPr>
      <w:fldChar w:fldCharType="end"/>
    </w:r>
  </w:p>
  <w:p w14:paraId="707B2CE5" w14:textId="77777777" w:rsidR="00CF6F30" w:rsidRDefault="00CF6F30">
    <w:pPr>
      <w:pStyle w:val="af3"/>
      <w:tabs>
        <w:tab w:val="center" w:pos="5400"/>
        <w:tab w:val="right" w:pos="9720"/>
        <w:tab w:val="right" w:pos="10440"/>
      </w:tabs>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FD47F" w14:textId="77777777" w:rsidR="00CF6F30" w:rsidRDefault="00CF6F30">
    <w:pPr>
      <w:pStyle w:val="af3"/>
      <w:tabs>
        <w:tab w:val="right" w:pos="1044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2733B" w14:textId="77777777" w:rsidR="00CF6F30" w:rsidRDefault="00F0093C">
    <w:pPr>
      <w:pStyle w:val="af3"/>
      <w:framePr w:wrap="around" w:vAnchor="text" w:hAnchor="margin" w:xAlign="right" w:y="1"/>
      <w:rPr>
        <w:rStyle w:val="aff0"/>
      </w:rPr>
    </w:pPr>
    <w:r>
      <w:rPr>
        <w:rStyle w:val="aff0"/>
      </w:rPr>
      <w:fldChar w:fldCharType="begin"/>
    </w:r>
    <w:r>
      <w:rPr>
        <w:rStyle w:val="aff0"/>
      </w:rPr>
      <w:instrText xml:space="preserve">PAGE  </w:instrText>
    </w:r>
    <w:r>
      <w:rPr>
        <w:rStyle w:val="aff0"/>
      </w:rPr>
      <w:fldChar w:fldCharType="separate"/>
    </w:r>
    <w:r>
      <w:rPr>
        <w:rStyle w:val="aff0"/>
      </w:rPr>
      <w:t>33</w:t>
    </w:r>
    <w:r>
      <w:rPr>
        <w:rStyle w:val="aff0"/>
      </w:rPr>
      <w:fldChar w:fldCharType="end"/>
    </w:r>
  </w:p>
  <w:p w14:paraId="62BB5FEB" w14:textId="77777777" w:rsidR="00CF6F30" w:rsidRDefault="00CF6F30">
    <w:pPr>
      <w:pStyle w:val="af3"/>
      <w:tabs>
        <w:tab w:val="center" w:pos="5400"/>
        <w:tab w:val="right" w:pos="9720"/>
        <w:tab w:val="right" w:pos="10440"/>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352634" w14:textId="77777777" w:rsidR="00FD0A76" w:rsidRDefault="00FD0A76">
      <w:r>
        <w:separator/>
      </w:r>
    </w:p>
  </w:footnote>
  <w:footnote w:type="continuationSeparator" w:id="0">
    <w:p w14:paraId="1457775A" w14:textId="77777777" w:rsidR="00FD0A76" w:rsidRDefault="00FD0A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CD3CB" w14:textId="77777777" w:rsidR="00CF6F30" w:rsidRDefault="0041465F">
    <w:pPr>
      <w:pStyle w:val="af5"/>
      <w:tabs>
        <w:tab w:val="left" w:pos="7565"/>
        <w:tab w:val="left" w:pos="8647"/>
      </w:tabs>
    </w:pPr>
    <w:ins w:id="66" w:author="Achelous、" w:date="2025-12-25T13:49:00Z">
      <w:r>
        <w:rPr>
          <w:sz w:val="18"/>
        </w:rPr>
        <w:pict w14:anchorId="074B852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960" o:spid="_x0000_s3078" type="#_x0000_t136" style="position:absolute;left:0;text-align:left;margin-left:0;margin-top:0;width:529.65pt;height:57.6pt;rotation:-45;z-index:-251658752;mso-position-horizontal:center;mso-position-horizontal-relative:margin;mso-position-vertical:center;mso-position-vertical-relative:margin;mso-width-relative:page;mso-height-relative:page" fillcolor="silver" stroked="f">
            <v:fill opacity="24248f"/>
            <v:textpath style="font-family:&quot;微软雅黑&quot;" trim="t" fitpath="t" string="MeetingBest&amp;straumann"/>
            <o:lock v:ext="edit" aspectratio="t"/>
            <w10:wrap anchorx="margin" anchory="margin"/>
          </v:shape>
        </w:pict>
      </w:r>
    </w:ins>
    <w:r w:rsidR="00F0093C">
      <w:rPr>
        <w:rFonts w:hint="eastAsia"/>
        <w:noProof/>
        <w:lang w:val="en-US"/>
      </w:rPr>
      <w:drawing>
        <wp:inline distT="0" distB="0" distL="114300" distR="114300" wp14:anchorId="76CDC325" wp14:editId="4EC4596D">
          <wp:extent cx="1280795" cy="419100"/>
          <wp:effectExtent l="0" t="0" r="14605" b="12700"/>
          <wp:docPr id="46" name="图片 46" descr="Straumann_Logo_RGB_44_noCla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traumann_Logo_RGB_44_noClaim"/>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1280795" cy="419100"/>
                  </a:xfrm>
                  <a:prstGeom prst="rect">
                    <a:avLst/>
                  </a:prstGeom>
                </pic:spPr>
              </pic:pic>
            </a:graphicData>
          </a:graphic>
        </wp:inline>
      </w:drawing>
    </w:r>
    <w:r w:rsidR="00F0093C">
      <w:rPr>
        <w:rFonts w:hint="eastAsia"/>
        <w:lang w:val="en-US"/>
      </w:rPr>
      <w:t xml:space="preserve">                                                                                                                                  </w:t>
    </w:r>
    <w:r w:rsidR="00F0093C">
      <w:rPr>
        <w:noProof/>
      </w:rPr>
      <w:drawing>
        <wp:inline distT="0" distB="0" distL="0" distR="0" wp14:anchorId="5DA79585" wp14:editId="011FF0E1">
          <wp:extent cx="1074420" cy="265430"/>
          <wp:effectExtent l="0" t="0" r="11430" b="127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pic:cNvPicPr>
                </pic:nvPicPr>
                <pic:blipFill>
                  <a:blip r:embed="rId3"/>
                  <a:stretch>
                    <a:fillRect/>
                  </a:stretch>
                </pic:blipFill>
                <pic:spPr>
                  <a:xfrm>
                    <a:off x="0" y="0"/>
                    <a:ext cx="1109795" cy="274042"/>
                  </a:xfrm>
                  <a:prstGeom prst="rect">
                    <a:avLst/>
                  </a:prstGeom>
                </pic:spPr>
              </pic:pic>
            </a:graphicData>
          </a:graphic>
        </wp:inline>
      </w:drawing>
    </w:r>
    <w:r w:rsidR="00F0093C">
      <w:rPr>
        <w:rFonts w:hint="eastAsia"/>
        <w:lang w:val="en-US"/>
      </w:rPr>
      <w:t xml:space="preserve">                            </w:t>
    </w:r>
    <w:r w:rsidR="00F0093C">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7BF4E3B"/>
    <w:multiLevelType w:val="multilevel"/>
    <w:tmpl w:val="97BF4E3B"/>
    <w:lvl w:ilvl="0">
      <w:start w:val="1"/>
      <w:numFmt w:val="bullet"/>
      <w:lvlText w:val=""/>
      <w:lvlJc w:val="left"/>
      <w:pPr>
        <w:ind w:left="1596" w:hanging="336"/>
      </w:pPr>
      <w:rPr>
        <w:rFonts w:ascii="Wingdings" w:hAnsi="Wingdings" w:cs="Wingdings" w:hint="default"/>
      </w:rPr>
    </w:lvl>
    <w:lvl w:ilvl="1">
      <w:start w:val="1"/>
      <w:numFmt w:val="bullet"/>
      <w:lvlText w:val="¡"/>
      <w:lvlJc w:val="left"/>
      <w:pPr>
        <w:ind w:left="2016" w:hanging="336"/>
      </w:pPr>
      <w:rPr>
        <w:rFonts w:ascii="Wingdings" w:hAnsi="Wingdings" w:cs="Wingdings" w:hint="default"/>
      </w:rPr>
    </w:lvl>
    <w:lvl w:ilvl="2">
      <w:start w:val="1"/>
      <w:numFmt w:val="bullet"/>
      <w:lvlText w:val=""/>
      <w:lvlJc w:val="left"/>
      <w:pPr>
        <w:ind w:left="2436" w:hanging="336"/>
      </w:pPr>
      <w:rPr>
        <w:rFonts w:ascii="Wingdings" w:hAnsi="Wingdings" w:cs="Wingdings" w:hint="default"/>
      </w:rPr>
    </w:lvl>
    <w:lvl w:ilvl="3">
      <w:start w:val="1"/>
      <w:numFmt w:val="bullet"/>
      <w:lvlText w:val=""/>
      <w:lvlJc w:val="left"/>
      <w:pPr>
        <w:ind w:left="2856" w:hanging="336"/>
      </w:pPr>
      <w:rPr>
        <w:rFonts w:ascii="Wingdings" w:hAnsi="Wingdings" w:cs="Wingdings" w:hint="default"/>
      </w:rPr>
    </w:lvl>
    <w:lvl w:ilvl="4">
      <w:start w:val="1"/>
      <w:numFmt w:val="bullet"/>
      <w:lvlText w:val="¡"/>
      <w:lvlJc w:val="left"/>
      <w:pPr>
        <w:ind w:left="3276" w:hanging="336"/>
      </w:pPr>
      <w:rPr>
        <w:rFonts w:ascii="Wingdings" w:hAnsi="Wingdings" w:cs="Wingdings" w:hint="default"/>
      </w:rPr>
    </w:lvl>
    <w:lvl w:ilvl="5">
      <w:start w:val="1"/>
      <w:numFmt w:val="bullet"/>
      <w:lvlText w:val=""/>
      <w:lvlJc w:val="left"/>
      <w:pPr>
        <w:ind w:left="3696" w:hanging="336"/>
      </w:pPr>
      <w:rPr>
        <w:rFonts w:ascii="Wingdings" w:hAnsi="Wingdings" w:cs="Wingdings" w:hint="default"/>
      </w:rPr>
    </w:lvl>
    <w:lvl w:ilvl="6">
      <w:start w:val="1"/>
      <w:numFmt w:val="bullet"/>
      <w:lvlText w:val=""/>
      <w:lvlJc w:val="left"/>
      <w:pPr>
        <w:ind w:left="4116" w:hanging="336"/>
      </w:pPr>
      <w:rPr>
        <w:rFonts w:ascii="Wingdings" w:hAnsi="Wingdings" w:cs="Wingdings" w:hint="default"/>
      </w:rPr>
    </w:lvl>
    <w:lvl w:ilvl="7">
      <w:start w:val="1"/>
      <w:numFmt w:val="bullet"/>
      <w:lvlText w:val="¡"/>
      <w:lvlJc w:val="left"/>
      <w:pPr>
        <w:ind w:left="4536" w:hanging="336"/>
      </w:pPr>
      <w:rPr>
        <w:rFonts w:ascii="Wingdings" w:hAnsi="Wingdings" w:cs="Wingdings" w:hint="default"/>
      </w:rPr>
    </w:lvl>
    <w:lvl w:ilvl="8">
      <w:start w:val="1"/>
      <w:numFmt w:val="bullet"/>
      <w:lvlText w:val=""/>
      <w:lvlJc w:val="left"/>
      <w:pPr>
        <w:ind w:left="4956" w:hanging="336"/>
      </w:pPr>
      <w:rPr>
        <w:rFonts w:ascii="Wingdings" w:hAnsi="Wingdings" w:cs="Wingdings" w:hint="default"/>
      </w:rPr>
    </w:lvl>
  </w:abstractNum>
  <w:abstractNum w:abstractNumId="1" w15:restartNumberingAfterBreak="0">
    <w:nsid w:val="99EE58BB"/>
    <w:multiLevelType w:val="multilevel"/>
    <w:tmpl w:val="99EE58BB"/>
    <w:lvl w:ilvl="0">
      <w:start w:val="1"/>
      <w:numFmt w:val="bullet"/>
      <w:lvlText w:val="o"/>
      <w:lvlJc w:val="left"/>
      <w:pPr>
        <w:tabs>
          <w:tab w:val="left" w:pos="720"/>
        </w:tabs>
        <w:ind w:left="720" w:hanging="360"/>
      </w:pPr>
      <w:rPr>
        <w:rFonts w:ascii="Courier New" w:hAnsi="Courier New" w:cs="Courier New"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2" w15:restartNumberingAfterBreak="0">
    <w:nsid w:val="A5B92EEB"/>
    <w:multiLevelType w:val="singleLevel"/>
    <w:tmpl w:val="A5B92EEB"/>
    <w:lvl w:ilvl="0">
      <w:start w:val="1"/>
      <w:numFmt w:val="decimal"/>
      <w:suff w:val="nothing"/>
      <w:lvlText w:val="%1、"/>
      <w:lvlJc w:val="left"/>
    </w:lvl>
  </w:abstractNum>
  <w:abstractNum w:abstractNumId="3" w15:restartNumberingAfterBreak="0">
    <w:nsid w:val="AD7EC7B1"/>
    <w:multiLevelType w:val="singleLevel"/>
    <w:tmpl w:val="AD7EC7B1"/>
    <w:lvl w:ilvl="0">
      <w:start w:val="1"/>
      <w:numFmt w:val="decimal"/>
      <w:suff w:val="space"/>
      <w:lvlText w:val="%1."/>
      <w:lvlJc w:val="left"/>
    </w:lvl>
  </w:abstractNum>
  <w:abstractNum w:abstractNumId="4" w15:restartNumberingAfterBreak="0">
    <w:nsid w:val="AF3D3CB2"/>
    <w:multiLevelType w:val="multilevel"/>
    <w:tmpl w:val="AF3D3CB2"/>
    <w:lvl w:ilvl="0">
      <w:start w:val="1"/>
      <w:numFmt w:val="bullet"/>
      <w:lvlText w:val="o"/>
      <w:lvlJc w:val="left"/>
      <w:pPr>
        <w:tabs>
          <w:tab w:val="left" w:pos="720"/>
        </w:tabs>
        <w:ind w:left="720" w:hanging="360"/>
      </w:pPr>
      <w:rPr>
        <w:rFonts w:ascii="Courier New" w:hAnsi="Courier New" w:cs="Courier New"/>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5" w15:restartNumberingAfterBreak="0">
    <w:nsid w:val="AFBE0F9B"/>
    <w:multiLevelType w:val="multilevel"/>
    <w:tmpl w:val="AFBE0F9B"/>
    <w:lvl w:ilvl="0">
      <w:start w:val="4"/>
      <w:numFmt w:val="decimal"/>
      <w:lvlText w:val="%1."/>
      <w:lvlJc w:val="left"/>
      <w:pPr>
        <w:ind w:left="756" w:hanging="336"/>
      </w:pPr>
    </w:lvl>
    <w:lvl w:ilvl="1">
      <w:start w:val="1"/>
      <w:numFmt w:val="lowerLetter"/>
      <w:lvlText w:val="%2."/>
      <w:lvlJc w:val="left"/>
      <w:pPr>
        <w:ind w:left="1176" w:hanging="336"/>
      </w:pPr>
    </w:lvl>
    <w:lvl w:ilvl="2">
      <w:start w:val="1"/>
      <w:numFmt w:val="lowerRoman"/>
      <w:lvlText w:val="%3."/>
      <w:lvlJc w:val="left"/>
      <w:pPr>
        <w:ind w:left="1596" w:hanging="336"/>
      </w:pPr>
    </w:lvl>
    <w:lvl w:ilvl="3">
      <w:start w:val="1"/>
      <w:numFmt w:val="decimal"/>
      <w:lvlText w:val="%4."/>
      <w:lvlJc w:val="left"/>
      <w:pPr>
        <w:ind w:left="2016" w:hanging="336"/>
      </w:pPr>
    </w:lvl>
    <w:lvl w:ilvl="4">
      <w:start w:val="1"/>
      <w:numFmt w:val="lowerLetter"/>
      <w:lvlText w:val="%5."/>
      <w:lvlJc w:val="left"/>
      <w:pPr>
        <w:ind w:left="2436" w:hanging="336"/>
      </w:pPr>
    </w:lvl>
    <w:lvl w:ilvl="5">
      <w:start w:val="1"/>
      <w:numFmt w:val="lowerRoman"/>
      <w:lvlText w:val="%6."/>
      <w:lvlJc w:val="left"/>
      <w:pPr>
        <w:ind w:left="2856" w:hanging="336"/>
      </w:pPr>
    </w:lvl>
    <w:lvl w:ilvl="6">
      <w:start w:val="1"/>
      <w:numFmt w:val="decimal"/>
      <w:lvlText w:val="%7."/>
      <w:lvlJc w:val="left"/>
      <w:pPr>
        <w:ind w:left="3276" w:hanging="336"/>
      </w:pPr>
    </w:lvl>
    <w:lvl w:ilvl="7">
      <w:start w:val="1"/>
      <w:numFmt w:val="lowerLetter"/>
      <w:lvlText w:val="%8."/>
      <w:lvlJc w:val="left"/>
      <w:pPr>
        <w:ind w:left="3696" w:hanging="336"/>
      </w:pPr>
    </w:lvl>
    <w:lvl w:ilvl="8">
      <w:start w:val="1"/>
      <w:numFmt w:val="lowerRoman"/>
      <w:lvlText w:val="%9."/>
      <w:lvlJc w:val="left"/>
      <w:pPr>
        <w:ind w:left="4116" w:hanging="336"/>
      </w:pPr>
    </w:lvl>
  </w:abstractNum>
  <w:abstractNum w:abstractNumId="6" w15:restartNumberingAfterBreak="0">
    <w:nsid w:val="AFD6753B"/>
    <w:multiLevelType w:val="singleLevel"/>
    <w:tmpl w:val="AFD6753B"/>
    <w:lvl w:ilvl="0">
      <w:start w:val="1"/>
      <w:numFmt w:val="bullet"/>
      <w:lvlText w:val=""/>
      <w:lvlJc w:val="left"/>
      <w:pPr>
        <w:tabs>
          <w:tab w:val="left" w:pos="840"/>
        </w:tabs>
        <w:ind w:left="1260" w:hanging="420"/>
      </w:pPr>
      <w:rPr>
        <w:rFonts w:ascii="Wingdings" w:hAnsi="Wingdings" w:hint="default"/>
      </w:rPr>
    </w:lvl>
  </w:abstractNum>
  <w:abstractNum w:abstractNumId="7" w15:restartNumberingAfterBreak="0">
    <w:nsid w:val="B7B92D4B"/>
    <w:multiLevelType w:val="singleLevel"/>
    <w:tmpl w:val="B7B92D4B"/>
    <w:lvl w:ilvl="0">
      <w:start w:val="1"/>
      <w:numFmt w:val="bullet"/>
      <w:lvlText w:val=""/>
      <w:lvlJc w:val="left"/>
      <w:pPr>
        <w:tabs>
          <w:tab w:val="left" w:pos="420"/>
        </w:tabs>
        <w:ind w:left="840" w:hanging="420"/>
      </w:pPr>
      <w:rPr>
        <w:rFonts w:ascii="Wingdings" w:hAnsi="Wingdings" w:hint="default"/>
      </w:rPr>
    </w:lvl>
  </w:abstractNum>
  <w:abstractNum w:abstractNumId="8" w15:restartNumberingAfterBreak="0">
    <w:nsid w:val="BBF0B6FE"/>
    <w:multiLevelType w:val="singleLevel"/>
    <w:tmpl w:val="BBF0B6FE"/>
    <w:lvl w:ilvl="0">
      <w:start w:val="1"/>
      <w:numFmt w:val="decimal"/>
      <w:lvlText w:val="%1."/>
      <w:lvlJc w:val="left"/>
      <w:pPr>
        <w:ind w:left="420" w:hanging="420"/>
      </w:pPr>
      <w:rPr>
        <w:rFonts w:hint="default"/>
      </w:rPr>
    </w:lvl>
  </w:abstractNum>
  <w:abstractNum w:abstractNumId="9" w15:restartNumberingAfterBreak="0">
    <w:nsid w:val="BCF7B2D6"/>
    <w:multiLevelType w:val="multilevel"/>
    <w:tmpl w:val="BCF7B2D6"/>
    <w:lvl w:ilvl="0">
      <w:start w:val="1"/>
      <w:numFmt w:val="decimal"/>
      <w:lvlText w:val="%1."/>
      <w:lvlJc w:val="left"/>
      <w:pPr>
        <w:ind w:left="761" w:hanging="336"/>
      </w:pPr>
      <w:rPr>
        <w:rFonts w:ascii="Microsoft YaHei" w:eastAsia="Microsoft YaHei" w:hAnsi="Microsoft YaHei" w:cs="Microsoft YaHei"/>
        <w:color w:val="000000"/>
        <w:kern w:val="2"/>
        <w:sz w:val="21"/>
        <w:szCs w:val="22"/>
        <w:lang w:val="en-US" w:eastAsia="zh-CN" w:bidi="ar-SA"/>
      </w:rPr>
    </w:lvl>
    <w:lvl w:ilvl="1">
      <w:start w:val="1"/>
      <w:numFmt w:val="lowerLetter"/>
      <w:lvlText w:val="%2."/>
      <w:lvlJc w:val="left"/>
      <w:pPr>
        <w:ind w:left="1181" w:hanging="336"/>
      </w:pPr>
    </w:lvl>
    <w:lvl w:ilvl="2">
      <w:start w:val="1"/>
      <w:numFmt w:val="lowerRoman"/>
      <w:lvlText w:val="%3."/>
      <w:lvlJc w:val="left"/>
      <w:pPr>
        <w:ind w:left="1601" w:hanging="336"/>
      </w:pPr>
    </w:lvl>
    <w:lvl w:ilvl="3">
      <w:start w:val="1"/>
      <w:numFmt w:val="decimal"/>
      <w:lvlText w:val="%4."/>
      <w:lvlJc w:val="left"/>
      <w:pPr>
        <w:ind w:left="2021" w:hanging="336"/>
      </w:pPr>
    </w:lvl>
    <w:lvl w:ilvl="4">
      <w:start w:val="1"/>
      <w:numFmt w:val="lowerLetter"/>
      <w:lvlText w:val="%5."/>
      <w:lvlJc w:val="left"/>
      <w:pPr>
        <w:ind w:left="2441" w:hanging="336"/>
      </w:pPr>
    </w:lvl>
    <w:lvl w:ilvl="5">
      <w:start w:val="1"/>
      <w:numFmt w:val="lowerRoman"/>
      <w:lvlText w:val="%6."/>
      <w:lvlJc w:val="left"/>
      <w:pPr>
        <w:ind w:left="2861" w:hanging="336"/>
      </w:pPr>
    </w:lvl>
    <w:lvl w:ilvl="6">
      <w:start w:val="1"/>
      <w:numFmt w:val="decimal"/>
      <w:lvlText w:val="%7."/>
      <w:lvlJc w:val="left"/>
      <w:pPr>
        <w:ind w:left="3281" w:hanging="336"/>
      </w:pPr>
    </w:lvl>
    <w:lvl w:ilvl="7">
      <w:start w:val="1"/>
      <w:numFmt w:val="lowerLetter"/>
      <w:lvlText w:val="%8."/>
      <w:lvlJc w:val="left"/>
      <w:pPr>
        <w:ind w:left="3701" w:hanging="336"/>
      </w:pPr>
    </w:lvl>
    <w:lvl w:ilvl="8">
      <w:start w:val="1"/>
      <w:numFmt w:val="lowerRoman"/>
      <w:lvlText w:val="%9."/>
      <w:lvlJc w:val="left"/>
      <w:pPr>
        <w:ind w:left="4121" w:hanging="336"/>
      </w:pPr>
    </w:lvl>
  </w:abstractNum>
  <w:abstractNum w:abstractNumId="10" w15:restartNumberingAfterBreak="0">
    <w:nsid w:val="BDFE9E42"/>
    <w:multiLevelType w:val="singleLevel"/>
    <w:tmpl w:val="BDFE9E42"/>
    <w:lvl w:ilvl="0">
      <w:start w:val="1"/>
      <w:numFmt w:val="decimal"/>
      <w:lvlText w:val="%1."/>
      <w:lvlJc w:val="left"/>
      <w:pPr>
        <w:ind w:left="420" w:hanging="420"/>
      </w:pPr>
      <w:rPr>
        <w:rFonts w:hint="default"/>
      </w:rPr>
    </w:lvl>
  </w:abstractNum>
  <w:abstractNum w:abstractNumId="11" w15:restartNumberingAfterBreak="0">
    <w:nsid w:val="BFDFA740"/>
    <w:multiLevelType w:val="singleLevel"/>
    <w:tmpl w:val="BFDFA740"/>
    <w:lvl w:ilvl="0">
      <w:start w:val="1"/>
      <w:numFmt w:val="decimal"/>
      <w:lvlText w:val="%1)"/>
      <w:lvlJc w:val="left"/>
      <w:pPr>
        <w:ind w:left="425" w:hanging="425"/>
      </w:pPr>
      <w:rPr>
        <w:rFonts w:hint="default"/>
      </w:rPr>
    </w:lvl>
  </w:abstractNum>
  <w:abstractNum w:abstractNumId="12" w15:restartNumberingAfterBreak="0">
    <w:nsid w:val="BFFFD056"/>
    <w:multiLevelType w:val="singleLevel"/>
    <w:tmpl w:val="BFFFD056"/>
    <w:lvl w:ilvl="0">
      <w:start w:val="1"/>
      <w:numFmt w:val="decimal"/>
      <w:lvlText w:val="%1."/>
      <w:lvlJc w:val="left"/>
      <w:pPr>
        <w:ind w:left="420" w:hanging="420"/>
      </w:pPr>
      <w:rPr>
        <w:rFonts w:hint="default"/>
      </w:rPr>
    </w:lvl>
  </w:abstractNum>
  <w:abstractNum w:abstractNumId="13" w15:restartNumberingAfterBreak="0">
    <w:nsid w:val="C7AF3B60"/>
    <w:multiLevelType w:val="multilevel"/>
    <w:tmpl w:val="C7AF3B60"/>
    <w:lvl w:ilvl="0">
      <w:start w:val="1"/>
      <w:numFmt w:val="bullet"/>
      <w:lvlText w:val=""/>
      <w:lvlJc w:val="left"/>
      <w:pPr>
        <w:ind w:left="1596" w:hanging="336"/>
      </w:pPr>
      <w:rPr>
        <w:rFonts w:ascii="Wingdings" w:hAnsi="Wingdings" w:cs="Wingdings" w:hint="default"/>
      </w:rPr>
    </w:lvl>
    <w:lvl w:ilvl="1">
      <w:start w:val="1"/>
      <w:numFmt w:val="bullet"/>
      <w:lvlText w:val="¡"/>
      <w:lvlJc w:val="left"/>
      <w:pPr>
        <w:ind w:left="2016" w:hanging="336"/>
      </w:pPr>
      <w:rPr>
        <w:rFonts w:ascii="Wingdings" w:hAnsi="Wingdings" w:cs="Wingdings" w:hint="default"/>
      </w:rPr>
    </w:lvl>
    <w:lvl w:ilvl="2">
      <w:start w:val="1"/>
      <w:numFmt w:val="bullet"/>
      <w:lvlText w:val=""/>
      <w:lvlJc w:val="left"/>
      <w:pPr>
        <w:ind w:left="2436" w:hanging="336"/>
      </w:pPr>
      <w:rPr>
        <w:rFonts w:ascii="Wingdings" w:hAnsi="Wingdings" w:cs="Wingdings" w:hint="default"/>
      </w:rPr>
    </w:lvl>
    <w:lvl w:ilvl="3">
      <w:start w:val="1"/>
      <w:numFmt w:val="bullet"/>
      <w:lvlText w:val=""/>
      <w:lvlJc w:val="left"/>
      <w:pPr>
        <w:ind w:left="2856" w:hanging="336"/>
      </w:pPr>
      <w:rPr>
        <w:rFonts w:ascii="Wingdings" w:hAnsi="Wingdings" w:cs="Wingdings" w:hint="default"/>
      </w:rPr>
    </w:lvl>
    <w:lvl w:ilvl="4">
      <w:start w:val="1"/>
      <w:numFmt w:val="bullet"/>
      <w:lvlText w:val="¡"/>
      <w:lvlJc w:val="left"/>
      <w:pPr>
        <w:ind w:left="3276" w:hanging="336"/>
      </w:pPr>
      <w:rPr>
        <w:rFonts w:ascii="Wingdings" w:hAnsi="Wingdings" w:cs="Wingdings" w:hint="default"/>
      </w:rPr>
    </w:lvl>
    <w:lvl w:ilvl="5">
      <w:start w:val="1"/>
      <w:numFmt w:val="bullet"/>
      <w:lvlText w:val=""/>
      <w:lvlJc w:val="left"/>
      <w:pPr>
        <w:ind w:left="3696" w:hanging="336"/>
      </w:pPr>
      <w:rPr>
        <w:rFonts w:ascii="Wingdings" w:hAnsi="Wingdings" w:cs="Wingdings" w:hint="default"/>
      </w:rPr>
    </w:lvl>
    <w:lvl w:ilvl="6">
      <w:start w:val="1"/>
      <w:numFmt w:val="bullet"/>
      <w:lvlText w:val=""/>
      <w:lvlJc w:val="left"/>
      <w:pPr>
        <w:ind w:left="4116" w:hanging="336"/>
      </w:pPr>
      <w:rPr>
        <w:rFonts w:ascii="Wingdings" w:hAnsi="Wingdings" w:cs="Wingdings" w:hint="default"/>
      </w:rPr>
    </w:lvl>
    <w:lvl w:ilvl="7">
      <w:start w:val="1"/>
      <w:numFmt w:val="bullet"/>
      <w:lvlText w:val="¡"/>
      <w:lvlJc w:val="left"/>
      <w:pPr>
        <w:ind w:left="4536" w:hanging="336"/>
      </w:pPr>
      <w:rPr>
        <w:rFonts w:ascii="Wingdings" w:hAnsi="Wingdings" w:cs="Wingdings" w:hint="default"/>
      </w:rPr>
    </w:lvl>
    <w:lvl w:ilvl="8">
      <w:start w:val="1"/>
      <w:numFmt w:val="bullet"/>
      <w:lvlText w:val=""/>
      <w:lvlJc w:val="left"/>
      <w:pPr>
        <w:ind w:left="4956" w:hanging="336"/>
      </w:pPr>
      <w:rPr>
        <w:rFonts w:ascii="Wingdings" w:hAnsi="Wingdings" w:cs="Wingdings" w:hint="default"/>
      </w:rPr>
    </w:lvl>
  </w:abstractNum>
  <w:abstractNum w:abstractNumId="14" w15:restartNumberingAfterBreak="0">
    <w:nsid w:val="CBDF9673"/>
    <w:multiLevelType w:val="multilevel"/>
    <w:tmpl w:val="CBDF9673"/>
    <w:lvl w:ilvl="0">
      <w:start w:val="1"/>
      <w:numFmt w:val="bullet"/>
      <w:lvlText w:val=""/>
      <w:lvlJc w:val="left"/>
      <w:pPr>
        <w:ind w:left="1596" w:hanging="336"/>
      </w:pPr>
      <w:rPr>
        <w:rFonts w:ascii="Wingdings" w:hAnsi="Wingdings" w:cs="Wingdings" w:hint="default"/>
      </w:rPr>
    </w:lvl>
    <w:lvl w:ilvl="1">
      <w:start w:val="1"/>
      <w:numFmt w:val="bullet"/>
      <w:lvlText w:val="¡"/>
      <w:lvlJc w:val="left"/>
      <w:pPr>
        <w:ind w:left="2016" w:hanging="336"/>
      </w:pPr>
      <w:rPr>
        <w:rFonts w:ascii="Wingdings" w:hAnsi="Wingdings" w:cs="Wingdings" w:hint="default"/>
      </w:rPr>
    </w:lvl>
    <w:lvl w:ilvl="2">
      <w:start w:val="1"/>
      <w:numFmt w:val="bullet"/>
      <w:lvlText w:val=""/>
      <w:lvlJc w:val="left"/>
      <w:pPr>
        <w:ind w:left="2436" w:hanging="336"/>
      </w:pPr>
      <w:rPr>
        <w:rFonts w:ascii="Wingdings" w:hAnsi="Wingdings" w:cs="Wingdings" w:hint="default"/>
      </w:rPr>
    </w:lvl>
    <w:lvl w:ilvl="3">
      <w:start w:val="1"/>
      <w:numFmt w:val="bullet"/>
      <w:lvlText w:val=""/>
      <w:lvlJc w:val="left"/>
      <w:pPr>
        <w:ind w:left="2856" w:hanging="336"/>
      </w:pPr>
      <w:rPr>
        <w:rFonts w:ascii="Wingdings" w:hAnsi="Wingdings" w:cs="Wingdings" w:hint="default"/>
      </w:rPr>
    </w:lvl>
    <w:lvl w:ilvl="4">
      <w:start w:val="1"/>
      <w:numFmt w:val="bullet"/>
      <w:lvlText w:val="¡"/>
      <w:lvlJc w:val="left"/>
      <w:pPr>
        <w:ind w:left="3276" w:hanging="336"/>
      </w:pPr>
      <w:rPr>
        <w:rFonts w:ascii="Wingdings" w:hAnsi="Wingdings" w:cs="Wingdings" w:hint="default"/>
      </w:rPr>
    </w:lvl>
    <w:lvl w:ilvl="5">
      <w:start w:val="1"/>
      <w:numFmt w:val="bullet"/>
      <w:lvlText w:val=""/>
      <w:lvlJc w:val="left"/>
      <w:pPr>
        <w:ind w:left="3696" w:hanging="336"/>
      </w:pPr>
      <w:rPr>
        <w:rFonts w:ascii="Wingdings" w:hAnsi="Wingdings" w:cs="Wingdings" w:hint="default"/>
      </w:rPr>
    </w:lvl>
    <w:lvl w:ilvl="6">
      <w:start w:val="1"/>
      <w:numFmt w:val="bullet"/>
      <w:lvlText w:val=""/>
      <w:lvlJc w:val="left"/>
      <w:pPr>
        <w:ind w:left="4116" w:hanging="336"/>
      </w:pPr>
      <w:rPr>
        <w:rFonts w:ascii="Wingdings" w:hAnsi="Wingdings" w:cs="Wingdings" w:hint="default"/>
      </w:rPr>
    </w:lvl>
    <w:lvl w:ilvl="7">
      <w:start w:val="1"/>
      <w:numFmt w:val="bullet"/>
      <w:lvlText w:val="¡"/>
      <w:lvlJc w:val="left"/>
      <w:pPr>
        <w:ind w:left="4536" w:hanging="336"/>
      </w:pPr>
      <w:rPr>
        <w:rFonts w:ascii="Wingdings" w:hAnsi="Wingdings" w:cs="Wingdings" w:hint="default"/>
      </w:rPr>
    </w:lvl>
    <w:lvl w:ilvl="8">
      <w:start w:val="1"/>
      <w:numFmt w:val="bullet"/>
      <w:lvlText w:val=""/>
      <w:lvlJc w:val="left"/>
      <w:pPr>
        <w:ind w:left="4956" w:hanging="336"/>
      </w:pPr>
      <w:rPr>
        <w:rFonts w:ascii="Wingdings" w:hAnsi="Wingdings" w:cs="Wingdings" w:hint="default"/>
      </w:rPr>
    </w:lvl>
  </w:abstractNum>
  <w:abstractNum w:abstractNumId="15" w15:restartNumberingAfterBreak="0">
    <w:nsid w:val="D61FF79A"/>
    <w:multiLevelType w:val="singleLevel"/>
    <w:tmpl w:val="D61FF79A"/>
    <w:lvl w:ilvl="0">
      <w:start w:val="1"/>
      <w:numFmt w:val="bullet"/>
      <w:lvlText w:val=""/>
      <w:lvlJc w:val="left"/>
      <w:pPr>
        <w:tabs>
          <w:tab w:val="left" w:pos="420"/>
        </w:tabs>
        <w:ind w:left="840" w:hanging="420"/>
      </w:pPr>
      <w:rPr>
        <w:rFonts w:ascii="Wingdings" w:hAnsi="Wingdings" w:hint="default"/>
      </w:rPr>
    </w:lvl>
  </w:abstractNum>
  <w:abstractNum w:abstractNumId="16" w15:restartNumberingAfterBreak="0">
    <w:nsid w:val="D7E6F69B"/>
    <w:multiLevelType w:val="singleLevel"/>
    <w:tmpl w:val="D7E6F69B"/>
    <w:lvl w:ilvl="0">
      <w:start w:val="1"/>
      <w:numFmt w:val="decimal"/>
      <w:lvlText w:val="%1)"/>
      <w:lvlJc w:val="left"/>
      <w:pPr>
        <w:tabs>
          <w:tab w:val="left" w:pos="420"/>
        </w:tabs>
        <w:ind w:left="845" w:hanging="425"/>
      </w:pPr>
      <w:rPr>
        <w:rFonts w:hint="default"/>
      </w:rPr>
    </w:lvl>
  </w:abstractNum>
  <w:abstractNum w:abstractNumId="17" w15:restartNumberingAfterBreak="0">
    <w:nsid w:val="DDF351A9"/>
    <w:multiLevelType w:val="multilevel"/>
    <w:tmpl w:val="DDF351A9"/>
    <w:lvl w:ilvl="0">
      <w:start w:val="1"/>
      <w:numFmt w:val="bullet"/>
      <w:lvlText w:val="o"/>
      <w:lvlJc w:val="left"/>
      <w:pPr>
        <w:tabs>
          <w:tab w:val="left" w:pos="720"/>
        </w:tabs>
        <w:ind w:left="720" w:hanging="360"/>
      </w:pPr>
      <w:rPr>
        <w:rFonts w:ascii="Courier New" w:hAnsi="Courier New" w:cs="Courier New"/>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18" w15:restartNumberingAfterBreak="0">
    <w:nsid w:val="E5DCA161"/>
    <w:multiLevelType w:val="singleLevel"/>
    <w:tmpl w:val="E5DCA161"/>
    <w:lvl w:ilvl="0">
      <w:start w:val="1"/>
      <w:numFmt w:val="decimal"/>
      <w:lvlText w:val="%1."/>
      <w:lvlJc w:val="left"/>
      <w:pPr>
        <w:ind w:left="420" w:hanging="420"/>
      </w:pPr>
      <w:rPr>
        <w:rFonts w:hint="default"/>
      </w:rPr>
    </w:lvl>
  </w:abstractNum>
  <w:abstractNum w:abstractNumId="19" w15:restartNumberingAfterBreak="0">
    <w:nsid w:val="EFCDD9F1"/>
    <w:multiLevelType w:val="multilevel"/>
    <w:tmpl w:val="EFCDD9F1"/>
    <w:lvl w:ilvl="0">
      <w:start w:val="1"/>
      <w:numFmt w:val="bullet"/>
      <w:lvlText w:val=""/>
      <w:lvlJc w:val="left"/>
      <w:pPr>
        <w:ind w:left="1596" w:hanging="336"/>
      </w:pPr>
      <w:rPr>
        <w:rFonts w:ascii="Wingdings" w:hAnsi="Wingdings" w:cs="Wingdings" w:hint="default"/>
      </w:rPr>
    </w:lvl>
    <w:lvl w:ilvl="1">
      <w:start w:val="1"/>
      <w:numFmt w:val="bullet"/>
      <w:lvlText w:val="¡"/>
      <w:lvlJc w:val="left"/>
      <w:pPr>
        <w:ind w:left="2016" w:hanging="336"/>
      </w:pPr>
      <w:rPr>
        <w:rFonts w:ascii="Wingdings" w:hAnsi="Wingdings" w:cs="Wingdings" w:hint="default"/>
      </w:rPr>
    </w:lvl>
    <w:lvl w:ilvl="2">
      <w:start w:val="1"/>
      <w:numFmt w:val="bullet"/>
      <w:lvlText w:val=""/>
      <w:lvlJc w:val="left"/>
      <w:pPr>
        <w:ind w:left="2436" w:hanging="336"/>
      </w:pPr>
      <w:rPr>
        <w:rFonts w:ascii="Wingdings" w:hAnsi="Wingdings" w:cs="Wingdings" w:hint="default"/>
      </w:rPr>
    </w:lvl>
    <w:lvl w:ilvl="3">
      <w:start w:val="1"/>
      <w:numFmt w:val="bullet"/>
      <w:lvlText w:val=""/>
      <w:lvlJc w:val="left"/>
      <w:pPr>
        <w:ind w:left="2856" w:hanging="336"/>
      </w:pPr>
      <w:rPr>
        <w:rFonts w:ascii="Wingdings" w:hAnsi="Wingdings" w:cs="Wingdings" w:hint="default"/>
      </w:rPr>
    </w:lvl>
    <w:lvl w:ilvl="4">
      <w:start w:val="1"/>
      <w:numFmt w:val="bullet"/>
      <w:lvlText w:val="¡"/>
      <w:lvlJc w:val="left"/>
      <w:pPr>
        <w:ind w:left="3276" w:hanging="336"/>
      </w:pPr>
      <w:rPr>
        <w:rFonts w:ascii="Wingdings" w:hAnsi="Wingdings" w:cs="Wingdings" w:hint="default"/>
      </w:rPr>
    </w:lvl>
    <w:lvl w:ilvl="5">
      <w:start w:val="1"/>
      <w:numFmt w:val="bullet"/>
      <w:lvlText w:val=""/>
      <w:lvlJc w:val="left"/>
      <w:pPr>
        <w:ind w:left="3696" w:hanging="336"/>
      </w:pPr>
      <w:rPr>
        <w:rFonts w:ascii="Wingdings" w:hAnsi="Wingdings" w:cs="Wingdings" w:hint="default"/>
      </w:rPr>
    </w:lvl>
    <w:lvl w:ilvl="6">
      <w:start w:val="1"/>
      <w:numFmt w:val="bullet"/>
      <w:lvlText w:val=""/>
      <w:lvlJc w:val="left"/>
      <w:pPr>
        <w:ind w:left="4116" w:hanging="336"/>
      </w:pPr>
      <w:rPr>
        <w:rFonts w:ascii="Wingdings" w:hAnsi="Wingdings" w:cs="Wingdings" w:hint="default"/>
      </w:rPr>
    </w:lvl>
    <w:lvl w:ilvl="7">
      <w:start w:val="1"/>
      <w:numFmt w:val="bullet"/>
      <w:lvlText w:val="¡"/>
      <w:lvlJc w:val="left"/>
      <w:pPr>
        <w:ind w:left="4536" w:hanging="336"/>
      </w:pPr>
      <w:rPr>
        <w:rFonts w:ascii="Wingdings" w:hAnsi="Wingdings" w:cs="Wingdings" w:hint="default"/>
      </w:rPr>
    </w:lvl>
    <w:lvl w:ilvl="8">
      <w:start w:val="1"/>
      <w:numFmt w:val="bullet"/>
      <w:lvlText w:val=""/>
      <w:lvlJc w:val="left"/>
      <w:pPr>
        <w:ind w:left="4956" w:hanging="336"/>
      </w:pPr>
      <w:rPr>
        <w:rFonts w:ascii="Wingdings" w:hAnsi="Wingdings" w:cs="Wingdings" w:hint="default"/>
      </w:rPr>
    </w:lvl>
  </w:abstractNum>
  <w:abstractNum w:abstractNumId="20" w15:restartNumberingAfterBreak="0">
    <w:nsid w:val="EFFACA6E"/>
    <w:multiLevelType w:val="singleLevel"/>
    <w:tmpl w:val="EFFACA6E"/>
    <w:lvl w:ilvl="0">
      <w:start w:val="1"/>
      <w:numFmt w:val="lowerLetter"/>
      <w:lvlText w:val="%1."/>
      <w:lvlJc w:val="left"/>
      <w:pPr>
        <w:tabs>
          <w:tab w:val="left" w:pos="840"/>
        </w:tabs>
        <w:ind w:left="1265" w:hanging="425"/>
      </w:pPr>
      <w:rPr>
        <w:rFonts w:hint="default"/>
      </w:rPr>
    </w:lvl>
  </w:abstractNum>
  <w:abstractNum w:abstractNumId="21" w15:restartNumberingAfterBreak="0">
    <w:nsid w:val="F17EE740"/>
    <w:multiLevelType w:val="singleLevel"/>
    <w:tmpl w:val="F17EE740"/>
    <w:lvl w:ilvl="0">
      <w:start w:val="1"/>
      <w:numFmt w:val="decimal"/>
      <w:suff w:val="space"/>
      <w:lvlText w:val="%1."/>
      <w:lvlJc w:val="left"/>
      <w:pPr>
        <w:ind w:left="420"/>
      </w:pPr>
    </w:lvl>
  </w:abstractNum>
  <w:abstractNum w:abstractNumId="22" w15:restartNumberingAfterBreak="0">
    <w:nsid w:val="F374B9EB"/>
    <w:multiLevelType w:val="singleLevel"/>
    <w:tmpl w:val="F374B9EB"/>
    <w:lvl w:ilvl="0">
      <w:start w:val="1"/>
      <w:numFmt w:val="decimal"/>
      <w:lvlText w:val="%1."/>
      <w:lvlJc w:val="left"/>
      <w:pPr>
        <w:ind w:left="420" w:hanging="420"/>
      </w:pPr>
      <w:rPr>
        <w:rFonts w:hint="default"/>
      </w:rPr>
    </w:lvl>
  </w:abstractNum>
  <w:abstractNum w:abstractNumId="23" w15:restartNumberingAfterBreak="0">
    <w:nsid w:val="F5E690D1"/>
    <w:multiLevelType w:val="singleLevel"/>
    <w:tmpl w:val="F5E690D1"/>
    <w:lvl w:ilvl="0">
      <w:start w:val="1"/>
      <w:numFmt w:val="decimal"/>
      <w:lvlText w:val="%1."/>
      <w:lvlJc w:val="left"/>
      <w:pPr>
        <w:ind w:left="420" w:hanging="420"/>
      </w:pPr>
      <w:rPr>
        <w:rFonts w:hint="default"/>
      </w:rPr>
    </w:lvl>
  </w:abstractNum>
  <w:abstractNum w:abstractNumId="24" w15:restartNumberingAfterBreak="0">
    <w:nsid w:val="F5FEAE8A"/>
    <w:multiLevelType w:val="multilevel"/>
    <w:tmpl w:val="F5FEAE8A"/>
    <w:lvl w:ilvl="0">
      <w:start w:val="1"/>
      <w:numFmt w:val="bullet"/>
      <w:lvlText w:val=""/>
      <w:lvlJc w:val="left"/>
      <w:pPr>
        <w:ind w:left="1596" w:hanging="336"/>
      </w:pPr>
      <w:rPr>
        <w:rFonts w:ascii="Wingdings" w:hAnsi="Wingdings" w:cs="Wingdings" w:hint="default"/>
      </w:rPr>
    </w:lvl>
    <w:lvl w:ilvl="1">
      <w:start w:val="1"/>
      <w:numFmt w:val="bullet"/>
      <w:lvlText w:val="¡"/>
      <w:lvlJc w:val="left"/>
      <w:pPr>
        <w:ind w:left="2016" w:hanging="336"/>
      </w:pPr>
      <w:rPr>
        <w:rFonts w:ascii="Wingdings" w:hAnsi="Wingdings" w:cs="Wingdings" w:hint="default"/>
      </w:rPr>
    </w:lvl>
    <w:lvl w:ilvl="2">
      <w:start w:val="1"/>
      <w:numFmt w:val="bullet"/>
      <w:lvlText w:val=""/>
      <w:lvlJc w:val="left"/>
      <w:pPr>
        <w:ind w:left="2436" w:hanging="336"/>
      </w:pPr>
      <w:rPr>
        <w:rFonts w:ascii="Wingdings" w:hAnsi="Wingdings" w:cs="Wingdings" w:hint="default"/>
      </w:rPr>
    </w:lvl>
    <w:lvl w:ilvl="3">
      <w:start w:val="1"/>
      <w:numFmt w:val="bullet"/>
      <w:lvlText w:val=""/>
      <w:lvlJc w:val="left"/>
      <w:pPr>
        <w:ind w:left="2856" w:hanging="336"/>
      </w:pPr>
      <w:rPr>
        <w:rFonts w:ascii="Wingdings" w:hAnsi="Wingdings" w:cs="Wingdings" w:hint="default"/>
      </w:rPr>
    </w:lvl>
    <w:lvl w:ilvl="4">
      <w:start w:val="1"/>
      <w:numFmt w:val="bullet"/>
      <w:lvlText w:val="¡"/>
      <w:lvlJc w:val="left"/>
      <w:pPr>
        <w:ind w:left="3276" w:hanging="336"/>
      </w:pPr>
      <w:rPr>
        <w:rFonts w:ascii="Wingdings" w:hAnsi="Wingdings" w:cs="Wingdings" w:hint="default"/>
      </w:rPr>
    </w:lvl>
    <w:lvl w:ilvl="5">
      <w:start w:val="1"/>
      <w:numFmt w:val="bullet"/>
      <w:lvlText w:val=""/>
      <w:lvlJc w:val="left"/>
      <w:pPr>
        <w:ind w:left="3696" w:hanging="336"/>
      </w:pPr>
      <w:rPr>
        <w:rFonts w:ascii="Wingdings" w:hAnsi="Wingdings" w:cs="Wingdings" w:hint="default"/>
      </w:rPr>
    </w:lvl>
    <w:lvl w:ilvl="6">
      <w:start w:val="1"/>
      <w:numFmt w:val="bullet"/>
      <w:lvlText w:val=""/>
      <w:lvlJc w:val="left"/>
      <w:pPr>
        <w:ind w:left="4116" w:hanging="336"/>
      </w:pPr>
      <w:rPr>
        <w:rFonts w:ascii="Wingdings" w:hAnsi="Wingdings" w:cs="Wingdings" w:hint="default"/>
      </w:rPr>
    </w:lvl>
    <w:lvl w:ilvl="7">
      <w:start w:val="1"/>
      <w:numFmt w:val="bullet"/>
      <w:lvlText w:val="¡"/>
      <w:lvlJc w:val="left"/>
      <w:pPr>
        <w:ind w:left="4536" w:hanging="336"/>
      </w:pPr>
      <w:rPr>
        <w:rFonts w:ascii="Wingdings" w:hAnsi="Wingdings" w:cs="Wingdings" w:hint="default"/>
      </w:rPr>
    </w:lvl>
    <w:lvl w:ilvl="8">
      <w:start w:val="1"/>
      <w:numFmt w:val="bullet"/>
      <w:lvlText w:val=""/>
      <w:lvlJc w:val="left"/>
      <w:pPr>
        <w:ind w:left="4956" w:hanging="336"/>
      </w:pPr>
      <w:rPr>
        <w:rFonts w:ascii="Wingdings" w:hAnsi="Wingdings" w:cs="Wingdings" w:hint="default"/>
      </w:rPr>
    </w:lvl>
  </w:abstractNum>
  <w:abstractNum w:abstractNumId="25" w15:restartNumberingAfterBreak="0">
    <w:nsid w:val="F77EE5A2"/>
    <w:multiLevelType w:val="singleLevel"/>
    <w:tmpl w:val="F77EE5A2"/>
    <w:lvl w:ilvl="0">
      <w:start w:val="1"/>
      <w:numFmt w:val="decimal"/>
      <w:lvlText w:val="%1)"/>
      <w:lvlJc w:val="left"/>
      <w:pPr>
        <w:tabs>
          <w:tab w:val="left" w:pos="840"/>
        </w:tabs>
        <w:ind w:left="1265" w:hanging="425"/>
      </w:pPr>
      <w:rPr>
        <w:rFonts w:hint="default"/>
      </w:rPr>
    </w:lvl>
  </w:abstractNum>
  <w:abstractNum w:abstractNumId="26" w15:restartNumberingAfterBreak="0">
    <w:nsid w:val="F7B32B1E"/>
    <w:multiLevelType w:val="singleLevel"/>
    <w:tmpl w:val="F7B32B1E"/>
    <w:lvl w:ilvl="0">
      <w:start w:val="1"/>
      <w:numFmt w:val="decimal"/>
      <w:lvlText w:val="%1."/>
      <w:lvlJc w:val="left"/>
      <w:pPr>
        <w:ind w:left="420" w:hanging="420"/>
      </w:pPr>
      <w:rPr>
        <w:rFonts w:hint="default"/>
      </w:rPr>
    </w:lvl>
  </w:abstractNum>
  <w:abstractNum w:abstractNumId="27" w15:restartNumberingAfterBreak="0">
    <w:nsid w:val="F7EDB4A9"/>
    <w:multiLevelType w:val="singleLevel"/>
    <w:tmpl w:val="F7EDB4A9"/>
    <w:lvl w:ilvl="0">
      <w:start w:val="1"/>
      <w:numFmt w:val="bullet"/>
      <w:lvlText w:val=""/>
      <w:lvlJc w:val="left"/>
      <w:pPr>
        <w:tabs>
          <w:tab w:val="left" w:pos="840"/>
        </w:tabs>
        <w:ind w:left="1260" w:hanging="420"/>
      </w:pPr>
      <w:rPr>
        <w:rFonts w:ascii="Wingdings" w:hAnsi="Wingdings" w:hint="default"/>
      </w:rPr>
    </w:lvl>
  </w:abstractNum>
  <w:abstractNum w:abstractNumId="28" w15:restartNumberingAfterBreak="0">
    <w:nsid w:val="F7FE8154"/>
    <w:multiLevelType w:val="singleLevel"/>
    <w:tmpl w:val="F7FE8154"/>
    <w:lvl w:ilvl="0">
      <w:start w:val="1"/>
      <w:numFmt w:val="decimal"/>
      <w:lvlText w:val="%1)"/>
      <w:lvlJc w:val="left"/>
      <w:pPr>
        <w:tabs>
          <w:tab w:val="left" w:pos="420"/>
        </w:tabs>
        <w:ind w:left="845" w:hanging="425"/>
      </w:pPr>
      <w:rPr>
        <w:rFonts w:hint="default"/>
      </w:rPr>
    </w:lvl>
  </w:abstractNum>
  <w:abstractNum w:abstractNumId="29" w15:restartNumberingAfterBreak="0">
    <w:nsid w:val="F95BB2F8"/>
    <w:multiLevelType w:val="singleLevel"/>
    <w:tmpl w:val="F95BB2F8"/>
    <w:lvl w:ilvl="0">
      <w:start w:val="1"/>
      <w:numFmt w:val="lowerLetter"/>
      <w:lvlText w:val="%1."/>
      <w:lvlJc w:val="left"/>
      <w:pPr>
        <w:tabs>
          <w:tab w:val="left" w:pos="840"/>
        </w:tabs>
        <w:ind w:left="1265" w:hanging="425"/>
      </w:pPr>
      <w:rPr>
        <w:rFonts w:hint="default"/>
      </w:rPr>
    </w:lvl>
  </w:abstractNum>
  <w:abstractNum w:abstractNumId="30" w15:restartNumberingAfterBreak="0">
    <w:nsid w:val="F9F2912E"/>
    <w:multiLevelType w:val="multilevel"/>
    <w:tmpl w:val="F9F2912E"/>
    <w:lvl w:ilvl="0">
      <w:start w:val="1"/>
      <w:numFmt w:val="bullet"/>
      <w:lvlText w:val=""/>
      <w:lvlJc w:val="left"/>
      <w:pPr>
        <w:ind w:left="1596" w:hanging="336"/>
      </w:pPr>
      <w:rPr>
        <w:rFonts w:ascii="Wingdings" w:hAnsi="Wingdings" w:cs="Wingdings" w:hint="default"/>
      </w:rPr>
    </w:lvl>
    <w:lvl w:ilvl="1">
      <w:start w:val="1"/>
      <w:numFmt w:val="bullet"/>
      <w:lvlText w:val="¡"/>
      <w:lvlJc w:val="left"/>
      <w:pPr>
        <w:ind w:left="2016" w:hanging="336"/>
      </w:pPr>
      <w:rPr>
        <w:rFonts w:ascii="Wingdings" w:hAnsi="Wingdings" w:cs="Wingdings" w:hint="default"/>
      </w:rPr>
    </w:lvl>
    <w:lvl w:ilvl="2">
      <w:start w:val="1"/>
      <w:numFmt w:val="bullet"/>
      <w:lvlText w:val=""/>
      <w:lvlJc w:val="left"/>
      <w:pPr>
        <w:ind w:left="2436" w:hanging="336"/>
      </w:pPr>
      <w:rPr>
        <w:rFonts w:ascii="Wingdings" w:hAnsi="Wingdings" w:cs="Wingdings" w:hint="default"/>
      </w:rPr>
    </w:lvl>
    <w:lvl w:ilvl="3">
      <w:start w:val="1"/>
      <w:numFmt w:val="bullet"/>
      <w:lvlText w:val=""/>
      <w:lvlJc w:val="left"/>
      <w:pPr>
        <w:ind w:left="2856" w:hanging="336"/>
      </w:pPr>
      <w:rPr>
        <w:rFonts w:ascii="Wingdings" w:hAnsi="Wingdings" w:cs="Wingdings" w:hint="default"/>
      </w:rPr>
    </w:lvl>
    <w:lvl w:ilvl="4">
      <w:start w:val="1"/>
      <w:numFmt w:val="bullet"/>
      <w:lvlText w:val="¡"/>
      <w:lvlJc w:val="left"/>
      <w:pPr>
        <w:ind w:left="3276" w:hanging="336"/>
      </w:pPr>
      <w:rPr>
        <w:rFonts w:ascii="Wingdings" w:hAnsi="Wingdings" w:cs="Wingdings" w:hint="default"/>
      </w:rPr>
    </w:lvl>
    <w:lvl w:ilvl="5">
      <w:start w:val="1"/>
      <w:numFmt w:val="bullet"/>
      <w:lvlText w:val=""/>
      <w:lvlJc w:val="left"/>
      <w:pPr>
        <w:ind w:left="3696" w:hanging="336"/>
      </w:pPr>
      <w:rPr>
        <w:rFonts w:ascii="Wingdings" w:hAnsi="Wingdings" w:cs="Wingdings" w:hint="default"/>
      </w:rPr>
    </w:lvl>
    <w:lvl w:ilvl="6">
      <w:start w:val="1"/>
      <w:numFmt w:val="bullet"/>
      <w:lvlText w:val=""/>
      <w:lvlJc w:val="left"/>
      <w:pPr>
        <w:ind w:left="4116" w:hanging="336"/>
      </w:pPr>
      <w:rPr>
        <w:rFonts w:ascii="Wingdings" w:hAnsi="Wingdings" w:cs="Wingdings" w:hint="default"/>
      </w:rPr>
    </w:lvl>
    <w:lvl w:ilvl="7">
      <w:start w:val="1"/>
      <w:numFmt w:val="bullet"/>
      <w:lvlText w:val="¡"/>
      <w:lvlJc w:val="left"/>
      <w:pPr>
        <w:ind w:left="4536" w:hanging="336"/>
      </w:pPr>
      <w:rPr>
        <w:rFonts w:ascii="Wingdings" w:hAnsi="Wingdings" w:cs="Wingdings" w:hint="default"/>
      </w:rPr>
    </w:lvl>
    <w:lvl w:ilvl="8">
      <w:start w:val="1"/>
      <w:numFmt w:val="bullet"/>
      <w:lvlText w:val=""/>
      <w:lvlJc w:val="left"/>
      <w:pPr>
        <w:ind w:left="4956" w:hanging="336"/>
      </w:pPr>
      <w:rPr>
        <w:rFonts w:ascii="Wingdings" w:hAnsi="Wingdings" w:cs="Wingdings" w:hint="default"/>
      </w:rPr>
    </w:lvl>
  </w:abstractNum>
  <w:abstractNum w:abstractNumId="31" w15:restartNumberingAfterBreak="0">
    <w:nsid w:val="FA7AE632"/>
    <w:multiLevelType w:val="singleLevel"/>
    <w:tmpl w:val="FA7AE632"/>
    <w:lvl w:ilvl="0">
      <w:start w:val="1"/>
      <w:numFmt w:val="decimal"/>
      <w:lvlText w:val="%1."/>
      <w:lvlJc w:val="left"/>
      <w:pPr>
        <w:ind w:left="420" w:hanging="420"/>
      </w:pPr>
      <w:rPr>
        <w:rFonts w:hint="default"/>
      </w:rPr>
    </w:lvl>
  </w:abstractNum>
  <w:abstractNum w:abstractNumId="32" w15:restartNumberingAfterBreak="0">
    <w:nsid w:val="FAFD09BE"/>
    <w:multiLevelType w:val="singleLevel"/>
    <w:tmpl w:val="FAFD09BE"/>
    <w:lvl w:ilvl="0">
      <w:start w:val="1"/>
      <w:numFmt w:val="decimal"/>
      <w:lvlText w:val="%1."/>
      <w:lvlJc w:val="left"/>
      <w:pPr>
        <w:ind w:left="420" w:hanging="420"/>
      </w:pPr>
      <w:rPr>
        <w:rFonts w:hint="default"/>
      </w:rPr>
    </w:lvl>
  </w:abstractNum>
  <w:abstractNum w:abstractNumId="33" w15:restartNumberingAfterBreak="0">
    <w:nsid w:val="FB53B1C7"/>
    <w:multiLevelType w:val="multilevel"/>
    <w:tmpl w:val="FB53B1C7"/>
    <w:lvl w:ilvl="0">
      <w:start w:val="1"/>
      <w:numFmt w:val="bullet"/>
      <w:lvlText w:val=""/>
      <w:lvlJc w:val="left"/>
      <w:pPr>
        <w:ind w:left="1596" w:hanging="336"/>
      </w:pPr>
      <w:rPr>
        <w:rFonts w:ascii="Wingdings" w:hAnsi="Wingdings" w:cs="Wingdings" w:hint="default"/>
      </w:rPr>
    </w:lvl>
    <w:lvl w:ilvl="1">
      <w:start w:val="1"/>
      <w:numFmt w:val="bullet"/>
      <w:lvlText w:val="¡"/>
      <w:lvlJc w:val="left"/>
      <w:pPr>
        <w:ind w:left="2016" w:hanging="336"/>
      </w:pPr>
      <w:rPr>
        <w:rFonts w:ascii="Wingdings" w:hAnsi="Wingdings" w:cs="Wingdings" w:hint="default"/>
      </w:rPr>
    </w:lvl>
    <w:lvl w:ilvl="2">
      <w:start w:val="1"/>
      <w:numFmt w:val="bullet"/>
      <w:lvlText w:val=""/>
      <w:lvlJc w:val="left"/>
      <w:pPr>
        <w:ind w:left="2436" w:hanging="336"/>
      </w:pPr>
      <w:rPr>
        <w:rFonts w:ascii="Wingdings" w:hAnsi="Wingdings" w:cs="Wingdings" w:hint="default"/>
      </w:rPr>
    </w:lvl>
    <w:lvl w:ilvl="3">
      <w:start w:val="1"/>
      <w:numFmt w:val="bullet"/>
      <w:lvlText w:val=""/>
      <w:lvlJc w:val="left"/>
      <w:pPr>
        <w:ind w:left="2856" w:hanging="336"/>
      </w:pPr>
      <w:rPr>
        <w:rFonts w:ascii="Wingdings" w:hAnsi="Wingdings" w:cs="Wingdings" w:hint="default"/>
      </w:rPr>
    </w:lvl>
    <w:lvl w:ilvl="4">
      <w:start w:val="1"/>
      <w:numFmt w:val="bullet"/>
      <w:lvlText w:val="¡"/>
      <w:lvlJc w:val="left"/>
      <w:pPr>
        <w:ind w:left="3276" w:hanging="336"/>
      </w:pPr>
      <w:rPr>
        <w:rFonts w:ascii="Wingdings" w:hAnsi="Wingdings" w:cs="Wingdings" w:hint="default"/>
      </w:rPr>
    </w:lvl>
    <w:lvl w:ilvl="5">
      <w:start w:val="1"/>
      <w:numFmt w:val="bullet"/>
      <w:lvlText w:val=""/>
      <w:lvlJc w:val="left"/>
      <w:pPr>
        <w:ind w:left="3696" w:hanging="336"/>
      </w:pPr>
      <w:rPr>
        <w:rFonts w:ascii="Wingdings" w:hAnsi="Wingdings" w:cs="Wingdings" w:hint="default"/>
      </w:rPr>
    </w:lvl>
    <w:lvl w:ilvl="6">
      <w:start w:val="1"/>
      <w:numFmt w:val="bullet"/>
      <w:lvlText w:val=""/>
      <w:lvlJc w:val="left"/>
      <w:pPr>
        <w:ind w:left="4116" w:hanging="336"/>
      </w:pPr>
      <w:rPr>
        <w:rFonts w:ascii="Wingdings" w:hAnsi="Wingdings" w:cs="Wingdings" w:hint="default"/>
      </w:rPr>
    </w:lvl>
    <w:lvl w:ilvl="7">
      <w:start w:val="1"/>
      <w:numFmt w:val="bullet"/>
      <w:lvlText w:val="¡"/>
      <w:lvlJc w:val="left"/>
      <w:pPr>
        <w:ind w:left="4536" w:hanging="336"/>
      </w:pPr>
      <w:rPr>
        <w:rFonts w:ascii="Wingdings" w:hAnsi="Wingdings" w:cs="Wingdings" w:hint="default"/>
      </w:rPr>
    </w:lvl>
    <w:lvl w:ilvl="8">
      <w:start w:val="1"/>
      <w:numFmt w:val="bullet"/>
      <w:lvlText w:val=""/>
      <w:lvlJc w:val="left"/>
      <w:pPr>
        <w:ind w:left="4956" w:hanging="336"/>
      </w:pPr>
      <w:rPr>
        <w:rFonts w:ascii="Wingdings" w:hAnsi="Wingdings" w:cs="Wingdings" w:hint="default"/>
      </w:rPr>
    </w:lvl>
  </w:abstractNum>
  <w:abstractNum w:abstractNumId="34" w15:restartNumberingAfterBreak="0">
    <w:nsid w:val="FB7EDF2E"/>
    <w:multiLevelType w:val="singleLevel"/>
    <w:tmpl w:val="FB7EDF2E"/>
    <w:lvl w:ilvl="0">
      <w:start w:val="1"/>
      <w:numFmt w:val="bullet"/>
      <w:lvlText w:val=""/>
      <w:lvlJc w:val="left"/>
      <w:pPr>
        <w:tabs>
          <w:tab w:val="left" w:pos="420"/>
        </w:tabs>
        <w:ind w:left="840" w:hanging="420"/>
      </w:pPr>
      <w:rPr>
        <w:rFonts w:ascii="Wingdings" w:hAnsi="Wingdings" w:hint="default"/>
      </w:rPr>
    </w:lvl>
  </w:abstractNum>
  <w:abstractNum w:abstractNumId="35" w15:restartNumberingAfterBreak="0">
    <w:nsid w:val="FCFDFD1E"/>
    <w:multiLevelType w:val="multilevel"/>
    <w:tmpl w:val="FCFDFD1E"/>
    <w:lvl w:ilvl="0">
      <w:start w:val="1"/>
      <w:numFmt w:val="decimal"/>
      <w:lvlText w:val="%1."/>
      <w:lvlJc w:val="left"/>
      <w:pPr>
        <w:ind w:left="756" w:hanging="336"/>
      </w:pPr>
      <w:rPr>
        <w:rFonts w:ascii="Microsoft YaHei" w:eastAsia="Microsoft YaHei" w:hAnsi="Microsoft YaHei"/>
      </w:rPr>
    </w:lvl>
    <w:lvl w:ilvl="1">
      <w:start w:val="1"/>
      <w:numFmt w:val="lowerLetter"/>
      <w:lvlText w:val="%2."/>
      <w:lvlJc w:val="left"/>
      <w:pPr>
        <w:ind w:left="1176" w:hanging="336"/>
      </w:pPr>
    </w:lvl>
    <w:lvl w:ilvl="2">
      <w:start w:val="1"/>
      <w:numFmt w:val="lowerRoman"/>
      <w:lvlText w:val="%3."/>
      <w:lvlJc w:val="left"/>
      <w:pPr>
        <w:ind w:left="1596" w:hanging="336"/>
      </w:pPr>
    </w:lvl>
    <w:lvl w:ilvl="3">
      <w:start w:val="1"/>
      <w:numFmt w:val="decimal"/>
      <w:lvlText w:val="%4."/>
      <w:lvlJc w:val="left"/>
      <w:pPr>
        <w:ind w:left="2016" w:hanging="336"/>
      </w:pPr>
    </w:lvl>
    <w:lvl w:ilvl="4">
      <w:start w:val="1"/>
      <w:numFmt w:val="lowerLetter"/>
      <w:lvlText w:val="%5."/>
      <w:lvlJc w:val="left"/>
      <w:pPr>
        <w:ind w:left="2436" w:hanging="336"/>
      </w:pPr>
    </w:lvl>
    <w:lvl w:ilvl="5">
      <w:start w:val="1"/>
      <w:numFmt w:val="lowerRoman"/>
      <w:lvlText w:val="%6."/>
      <w:lvlJc w:val="left"/>
      <w:pPr>
        <w:ind w:left="2856" w:hanging="336"/>
      </w:pPr>
    </w:lvl>
    <w:lvl w:ilvl="6">
      <w:start w:val="1"/>
      <w:numFmt w:val="decimal"/>
      <w:lvlText w:val="%7."/>
      <w:lvlJc w:val="left"/>
      <w:pPr>
        <w:ind w:left="3276" w:hanging="336"/>
      </w:pPr>
    </w:lvl>
    <w:lvl w:ilvl="7">
      <w:start w:val="1"/>
      <w:numFmt w:val="lowerLetter"/>
      <w:lvlText w:val="%8."/>
      <w:lvlJc w:val="left"/>
      <w:pPr>
        <w:ind w:left="3696" w:hanging="336"/>
      </w:pPr>
    </w:lvl>
    <w:lvl w:ilvl="8">
      <w:start w:val="1"/>
      <w:numFmt w:val="lowerRoman"/>
      <w:lvlText w:val="%9."/>
      <w:lvlJc w:val="left"/>
      <w:pPr>
        <w:ind w:left="4116" w:hanging="336"/>
      </w:pPr>
    </w:lvl>
  </w:abstractNum>
  <w:abstractNum w:abstractNumId="36" w15:restartNumberingAfterBreak="0">
    <w:nsid w:val="FCFFE02C"/>
    <w:multiLevelType w:val="multilevel"/>
    <w:tmpl w:val="FCFFE02C"/>
    <w:lvl w:ilvl="0">
      <w:start w:val="1"/>
      <w:numFmt w:val="bullet"/>
      <w:lvlText w:val="o"/>
      <w:lvlJc w:val="left"/>
      <w:pPr>
        <w:tabs>
          <w:tab w:val="left" w:pos="720"/>
        </w:tabs>
        <w:ind w:left="720" w:hanging="360"/>
      </w:pPr>
      <w:rPr>
        <w:rFonts w:ascii="Courier New" w:hAnsi="Courier New" w:cs="Courier New"/>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37" w15:restartNumberingAfterBreak="0">
    <w:nsid w:val="FDBBAAB0"/>
    <w:multiLevelType w:val="singleLevel"/>
    <w:tmpl w:val="FDBBAAB0"/>
    <w:lvl w:ilvl="0">
      <w:start w:val="1"/>
      <w:numFmt w:val="decimal"/>
      <w:lvlText w:val="%1)"/>
      <w:lvlJc w:val="left"/>
      <w:pPr>
        <w:tabs>
          <w:tab w:val="left" w:pos="420"/>
        </w:tabs>
        <w:ind w:left="845" w:hanging="425"/>
      </w:pPr>
      <w:rPr>
        <w:rFonts w:hint="default"/>
      </w:rPr>
    </w:lvl>
  </w:abstractNum>
  <w:abstractNum w:abstractNumId="38" w15:restartNumberingAfterBreak="0">
    <w:nsid w:val="FE227580"/>
    <w:multiLevelType w:val="multilevel"/>
    <w:tmpl w:val="FE227580"/>
    <w:lvl w:ilvl="0">
      <w:start w:val="1"/>
      <w:numFmt w:val="bullet"/>
      <w:lvlText w:val="o"/>
      <w:lvlJc w:val="left"/>
      <w:pPr>
        <w:tabs>
          <w:tab w:val="left" w:pos="720"/>
        </w:tabs>
        <w:ind w:left="720" w:hanging="360"/>
      </w:pPr>
      <w:rPr>
        <w:rFonts w:ascii="Courier New" w:hAnsi="Courier New" w:cs="Courier New"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39" w15:restartNumberingAfterBreak="0">
    <w:nsid w:val="FE4E4649"/>
    <w:multiLevelType w:val="singleLevel"/>
    <w:tmpl w:val="FE4E4649"/>
    <w:lvl w:ilvl="0">
      <w:start w:val="1"/>
      <w:numFmt w:val="decimal"/>
      <w:lvlText w:val="%1."/>
      <w:lvlJc w:val="left"/>
      <w:pPr>
        <w:ind w:left="840" w:hanging="420"/>
      </w:pPr>
    </w:lvl>
  </w:abstractNum>
  <w:abstractNum w:abstractNumId="40" w15:restartNumberingAfterBreak="0">
    <w:nsid w:val="FEAED5C6"/>
    <w:multiLevelType w:val="multilevel"/>
    <w:tmpl w:val="FEAED5C6"/>
    <w:lvl w:ilvl="0">
      <w:start w:val="1"/>
      <w:numFmt w:val="bullet"/>
      <w:lvlText w:val=""/>
      <w:lvlJc w:val="left"/>
      <w:pPr>
        <w:ind w:left="1596" w:hanging="336"/>
      </w:pPr>
      <w:rPr>
        <w:rFonts w:ascii="Wingdings" w:hAnsi="Wingdings" w:cs="Wingdings" w:hint="default"/>
      </w:rPr>
    </w:lvl>
    <w:lvl w:ilvl="1">
      <w:start w:val="1"/>
      <w:numFmt w:val="bullet"/>
      <w:lvlText w:val="¡"/>
      <w:lvlJc w:val="left"/>
      <w:pPr>
        <w:ind w:left="2016" w:hanging="336"/>
      </w:pPr>
      <w:rPr>
        <w:rFonts w:ascii="Wingdings" w:hAnsi="Wingdings" w:cs="Wingdings" w:hint="default"/>
      </w:rPr>
    </w:lvl>
    <w:lvl w:ilvl="2">
      <w:start w:val="1"/>
      <w:numFmt w:val="bullet"/>
      <w:lvlText w:val=""/>
      <w:lvlJc w:val="left"/>
      <w:pPr>
        <w:ind w:left="2436" w:hanging="336"/>
      </w:pPr>
      <w:rPr>
        <w:rFonts w:ascii="Wingdings" w:hAnsi="Wingdings" w:cs="Wingdings" w:hint="default"/>
      </w:rPr>
    </w:lvl>
    <w:lvl w:ilvl="3">
      <w:start w:val="1"/>
      <w:numFmt w:val="bullet"/>
      <w:lvlText w:val=""/>
      <w:lvlJc w:val="left"/>
      <w:pPr>
        <w:ind w:left="2856" w:hanging="336"/>
      </w:pPr>
      <w:rPr>
        <w:rFonts w:ascii="Wingdings" w:hAnsi="Wingdings" w:cs="Wingdings" w:hint="default"/>
      </w:rPr>
    </w:lvl>
    <w:lvl w:ilvl="4">
      <w:start w:val="1"/>
      <w:numFmt w:val="bullet"/>
      <w:lvlText w:val="¡"/>
      <w:lvlJc w:val="left"/>
      <w:pPr>
        <w:ind w:left="3276" w:hanging="336"/>
      </w:pPr>
      <w:rPr>
        <w:rFonts w:ascii="Wingdings" w:hAnsi="Wingdings" w:cs="Wingdings" w:hint="default"/>
      </w:rPr>
    </w:lvl>
    <w:lvl w:ilvl="5">
      <w:start w:val="1"/>
      <w:numFmt w:val="bullet"/>
      <w:lvlText w:val=""/>
      <w:lvlJc w:val="left"/>
      <w:pPr>
        <w:ind w:left="3696" w:hanging="336"/>
      </w:pPr>
      <w:rPr>
        <w:rFonts w:ascii="Wingdings" w:hAnsi="Wingdings" w:cs="Wingdings" w:hint="default"/>
      </w:rPr>
    </w:lvl>
    <w:lvl w:ilvl="6">
      <w:start w:val="1"/>
      <w:numFmt w:val="bullet"/>
      <w:lvlText w:val=""/>
      <w:lvlJc w:val="left"/>
      <w:pPr>
        <w:ind w:left="4116" w:hanging="336"/>
      </w:pPr>
      <w:rPr>
        <w:rFonts w:ascii="Wingdings" w:hAnsi="Wingdings" w:cs="Wingdings" w:hint="default"/>
      </w:rPr>
    </w:lvl>
    <w:lvl w:ilvl="7">
      <w:start w:val="1"/>
      <w:numFmt w:val="bullet"/>
      <w:lvlText w:val="¡"/>
      <w:lvlJc w:val="left"/>
      <w:pPr>
        <w:ind w:left="4536" w:hanging="336"/>
      </w:pPr>
      <w:rPr>
        <w:rFonts w:ascii="Wingdings" w:hAnsi="Wingdings" w:cs="Wingdings" w:hint="default"/>
      </w:rPr>
    </w:lvl>
    <w:lvl w:ilvl="8">
      <w:start w:val="1"/>
      <w:numFmt w:val="bullet"/>
      <w:lvlText w:val=""/>
      <w:lvlJc w:val="left"/>
      <w:pPr>
        <w:ind w:left="4956" w:hanging="336"/>
      </w:pPr>
      <w:rPr>
        <w:rFonts w:ascii="Wingdings" w:hAnsi="Wingdings" w:cs="Wingdings" w:hint="default"/>
      </w:rPr>
    </w:lvl>
  </w:abstractNum>
  <w:abstractNum w:abstractNumId="41" w15:restartNumberingAfterBreak="0">
    <w:nsid w:val="FEF2A854"/>
    <w:multiLevelType w:val="multilevel"/>
    <w:tmpl w:val="FEF2A854"/>
    <w:lvl w:ilvl="0">
      <w:start w:val="1"/>
      <w:numFmt w:val="decimal"/>
      <w:lvlText w:val="%1."/>
      <w:lvlJc w:val="left"/>
      <w:pPr>
        <w:ind w:left="756" w:hanging="336"/>
      </w:pPr>
      <w:rPr>
        <w:rFonts w:ascii="Microsoft YaHei" w:eastAsia="Microsoft YaHei" w:hAnsi="Microsoft YaHei"/>
      </w:rPr>
    </w:lvl>
    <w:lvl w:ilvl="1">
      <w:start w:val="1"/>
      <w:numFmt w:val="lowerLetter"/>
      <w:lvlText w:val="%2."/>
      <w:lvlJc w:val="left"/>
      <w:pPr>
        <w:ind w:left="1176" w:hanging="336"/>
      </w:pPr>
    </w:lvl>
    <w:lvl w:ilvl="2">
      <w:start w:val="1"/>
      <w:numFmt w:val="lowerRoman"/>
      <w:lvlText w:val="%3."/>
      <w:lvlJc w:val="left"/>
      <w:pPr>
        <w:ind w:left="1596" w:hanging="336"/>
      </w:pPr>
    </w:lvl>
    <w:lvl w:ilvl="3">
      <w:start w:val="1"/>
      <w:numFmt w:val="decimal"/>
      <w:lvlText w:val="%4."/>
      <w:lvlJc w:val="left"/>
      <w:pPr>
        <w:ind w:left="2016" w:hanging="336"/>
      </w:pPr>
    </w:lvl>
    <w:lvl w:ilvl="4">
      <w:start w:val="1"/>
      <w:numFmt w:val="lowerLetter"/>
      <w:lvlText w:val="%5."/>
      <w:lvlJc w:val="left"/>
      <w:pPr>
        <w:ind w:left="2436" w:hanging="336"/>
      </w:pPr>
    </w:lvl>
    <w:lvl w:ilvl="5">
      <w:start w:val="1"/>
      <w:numFmt w:val="lowerRoman"/>
      <w:lvlText w:val="%6."/>
      <w:lvlJc w:val="left"/>
      <w:pPr>
        <w:ind w:left="2856" w:hanging="336"/>
      </w:pPr>
    </w:lvl>
    <w:lvl w:ilvl="6">
      <w:start w:val="1"/>
      <w:numFmt w:val="decimal"/>
      <w:lvlText w:val="%7."/>
      <w:lvlJc w:val="left"/>
      <w:pPr>
        <w:ind w:left="3276" w:hanging="336"/>
      </w:pPr>
    </w:lvl>
    <w:lvl w:ilvl="7">
      <w:start w:val="1"/>
      <w:numFmt w:val="lowerLetter"/>
      <w:lvlText w:val="%8."/>
      <w:lvlJc w:val="left"/>
      <w:pPr>
        <w:ind w:left="3696" w:hanging="336"/>
      </w:pPr>
    </w:lvl>
    <w:lvl w:ilvl="8">
      <w:start w:val="1"/>
      <w:numFmt w:val="lowerRoman"/>
      <w:lvlText w:val="%9."/>
      <w:lvlJc w:val="left"/>
      <w:pPr>
        <w:ind w:left="4116" w:hanging="336"/>
      </w:pPr>
    </w:lvl>
  </w:abstractNum>
  <w:abstractNum w:abstractNumId="42" w15:restartNumberingAfterBreak="0">
    <w:nsid w:val="FEFD08C4"/>
    <w:multiLevelType w:val="singleLevel"/>
    <w:tmpl w:val="FEFD08C4"/>
    <w:lvl w:ilvl="0">
      <w:start w:val="1"/>
      <w:numFmt w:val="decimal"/>
      <w:suff w:val="nothing"/>
      <w:lvlText w:val="%1、"/>
      <w:lvlJc w:val="left"/>
    </w:lvl>
  </w:abstractNum>
  <w:abstractNum w:abstractNumId="43" w15:restartNumberingAfterBreak="0">
    <w:nsid w:val="FEFF299B"/>
    <w:multiLevelType w:val="singleLevel"/>
    <w:tmpl w:val="FEFF299B"/>
    <w:lvl w:ilvl="0">
      <w:start w:val="1"/>
      <w:numFmt w:val="bullet"/>
      <w:lvlText w:val=""/>
      <w:lvlJc w:val="left"/>
      <w:pPr>
        <w:tabs>
          <w:tab w:val="left" w:pos="1260"/>
        </w:tabs>
        <w:ind w:left="1680" w:hanging="420"/>
      </w:pPr>
      <w:rPr>
        <w:rFonts w:ascii="Wingdings" w:hAnsi="Wingdings" w:hint="default"/>
      </w:rPr>
    </w:lvl>
  </w:abstractNum>
  <w:abstractNum w:abstractNumId="44" w15:restartNumberingAfterBreak="0">
    <w:nsid w:val="FF7780E0"/>
    <w:multiLevelType w:val="multilevel"/>
    <w:tmpl w:val="FF7780E0"/>
    <w:lvl w:ilvl="0">
      <w:start w:val="1"/>
      <w:numFmt w:val="bullet"/>
      <w:lvlText w:val="o"/>
      <w:lvlJc w:val="left"/>
      <w:pPr>
        <w:tabs>
          <w:tab w:val="left" w:pos="720"/>
        </w:tabs>
        <w:ind w:left="720" w:hanging="360"/>
      </w:pPr>
      <w:rPr>
        <w:rFonts w:ascii="Courier New" w:hAnsi="Courier New" w:cs="Courier New"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45" w15:restartNumberingAfterBreak="0">
    <w:nsid w:val="FF7FDA9A"/>
    <w:multiLevelType w:val="singleLevel"/>
    <w:tmpl w:val="FF7FDA9A"/>
    <w:lvl w:ilvl="0">
      <w:start w:val="1"/>
      <w:numFmt w:val="bullet"/>
      <w:lvlText w:val=""/>
      <w:lvlJc w:val="left"/>
      <w:pPr>
        <w:tabs>
          <w:tab w:val="left" w:pos="840"/>
        </w:tabs>
        <w:ind w:left="1260" w:hanging="420"/>
      </w:pPr>
      <w:rPr>
        <w:rFonts w:ascii="Wingdings" w:hAnsi="Wingdings" w:hint="default"/>
      </w:rPr>
    </w:lvl>
  </w:abstractNum>
  <w:abstractNum w:abstractNumId="46" w15:restartNumberingAfterBreak="0">
    <w:nsid w:val="FFBD36E8"/>
    <w:multiLevelType w:val="singleLevel"/>
    <w:tmpl w:val="FFBD36E8"/>
    <w:lvl w:ilvl="0">
      <w:start w:val="1"/>
      <w:numFmt w:val="bullet"/>
      <w:lvlText w:val=""/>
      <w:lvlJc w:val="left"/>
      <w:pPr>
        <w:tabs>
          <w:tab w:val="left" w:pos="840"/>
        </w:tabs>
        <w:ind w:left="840" w:hanging="420"/>
      </w:pPr>
      <w:rPr>
        <w:rFonts w:ascii="Wingdings" w:hAnsi="Wingdings" w:hint="default"/>
      </w:rPr>
    </w:lvl>
  </w:abstractNum>
  <w:abstractNum w:abstractNumId="47" w15:restartNumberingAfterBreak="0">
    <w:nsid w:val="FFD64A38"/>
    <w:multiLevelType w:val="multilevel"/>
    <w:tmpl w:val="FFD64A38"/>
    <w:lvl w:ilvl="0">
      <w:start w:val="1"/>
      <w:numFmt w:val="bullet"/>
      <w:lvlText w:val="o"/>
      <w:lvlJc w:val="left"/>
      <w:pPr>
        <w:tabs>
          <w:tab w:val="left" w:pos="720"/>
        </w:tabs>
        <w:ind w:left="720" w:hanging="360"/>
      </w:pPr>
      <w:rPr>
        <w:rFonts w:ascii="Courier New" w:hAnsi="Courier New" w:cs="Courier New"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48" w15:restartNumberingAfterBreak="0">
    <w:nsid w:val="FFDB8715"/>
    <w:multiLevelType w:val="multilevel"/>
    <w:tmpl w:val="FFDB8715"/>
    <w:lvl w:ilvl="0">
      <w:start w:val="1"/>
      <w:numFmt w:val="bullet"/>
      <w:lvlText w:val=""/>
      <w:lvlJc w:val="left"/>
      <w:pPr>
        <w:ind w:left="1596" w:hanging="336"/>
      </w:pPr>
      <w:rPr>
        <w:rFonts w:ascii="Wingdings" w:hAnsi="Wingdings" w:cs="Wingdings" w:hint="default"/>
      </w:rPr>
    </w:lvl>
    <w:lvl w:ilvl="1">
      <w:start w:val="1"/>
      <w:numFmt w:val="bullet"/>
      <w:lvlText w:val="¡"/>
      <w:lvlJc w:val="left"/>
      <w:pPr>
        <w:ind w:left="2016" w:hanging="336"/>
      </w:pPr>
      <w:rPr>
        <w:rFonts w:ascii="Wingdings" w:hAnsi="Wingdings" w:cs="Wingdings" w:hint="default"/>
      </w:rPr>
    </w:lvl>
    <w:lvl w:ilvl="2">
      <w:start w:val="1"/>
      <w:numFmt w:val="bullet"/>
      <w:lvlText w:val=""/>
      <w:lvlJc w:val="left"/>
      <w:pPr>
        <w:ind w:left="2436" w:hanging="336"/>
      </w:pPr>
      <w:rPr>
        <w:rFonts w:ascii="Wingdings" w:hAnsi="Wingdings" w:cs="Wingdings" w:hint="default"/>
      </w:rPr>
    </w:lvl>
    <w:lvl w:ilvl="3">
      <w:start w:val="1"/>
      <w:numFmt w:val="bullet"/>
      <w:lvlText w:val=""/>
      <w:lvlJc w:val="left"/>
      <w:pPr>
        <w:ind w:left="2856" w:hanging="336"/>
      </w:pPr>
      <w:rPr>
        <w:rFonts w:ascii="Wingdings" w:hAnsi="Wingdings" w:cs="Wingdings" w:hint="default"/>
      </w:rPr>
    </w:lvl>
    <w:lvl w:ilvl="4">
      <w:start w:val="1"/>
      <w:numFmt w:val="bullet"/>
      <w:lvlText w:val="¡"/>
      <w:lvlJc w:val="left"/>
      <w:pPr>
        <w:ind w:left="3276" w:hanging="336"/>
      </w:pPr>
      <w:rPr>
        <w:rFonts w:ascii="Wingdings" w:hAnsi="Wingdings" w:cs="Wingdings" w:hint="default"/>
      </w:rPr>
    </w:lvl>
    <w:lvl w:ilvl="5">
      <w:start w:val="1"/>
      <w:numFmt w:val="bullet"/>
      <w:lvlText w:val=""/>
      <w:lvlJc w:val="left"/>
      <w:pPr>
        <w:ind w:left="3696" w:hanging="336"/>
      </w:pPr>
      <w:rPr>
        <w:rFonts w:ascii="Wingdings" w:hAnsi="Wingdings" w:cs="Wingdings" w:hint="default"/>
      </w:rPr>
    </w:lvl>
    <w:lvl w:ilvl="6">
      <w:start w:val="1"/>
      <w:numFmt w:val="bullet"/>
      <w:lvlText w:val=""/>
      <w:lvlJc w:val="left"/>
      <w:pPr>
        <w:ind w:left="4116" w:hanging="336"/>
      </w:pPr>
      <w:rPr>
        <w:rFonts w:ascii="Wingdings" w:hAnsi="Wingdings" w:cs="Wingdings" w:hint="default"/>
      </w:rPr>
    </w:lvl>
    <w:lvl w:ilvl="7">
      <w:start w:val="1"/>
      <w:numFmt w:val="bullet"/>
      <w:lvlText w:val="¡"/>
      <w:lvlJc w:val="left"/>
      <w:pPr>
        <w:ind w:left="4536" w:hanging="336"/>
      </w:pPr>
      <w:rPr>
        <w:rFonts w:ascii="Wingdings" w:hAnsi="Wingdings" w:cs="Wingdings" w:hint="default"/>
      </w:rPr>
    </w:lvl>
    <w:lvl w:ilvl="8">
      <w:start w:val="1"/>
      <w:numFmt w:val="bullet"/>
      <w:lvlText w:val=""/>
      <w:lvlJc w:val="left"/>
      <w:pPr>
        <w:ind w:left="4956" w:hanging="336"/>
      </w:pPr>
      <w:rPr>
        <w:rFonts w:ascii="Wingdings" w:hAnsi="Wingdings" w:cs="Wingdings" w:hint="default"/>
      </w:rPr>
    </w:lvl>
  </w:abstractNum>
  <w:abstractNum w:abstractNumId="49" w15:restartNumberingAfterBreak="0">
    <w:nsid w:val="FFEA8349"/>
    <w:multiLevelType w:val="singleLevel"/>
    <w:tmpl w:val="FFEA8349"/>
    <w:lvl w:ilvl="0">
      <w:start w:val="1"/>
      <w:numFmt w:val="lowerLetter"/>
      <w:lvlText w:val="%1."/>
      <w:lvlJc w:val="left"/>
      <w:pPr>
        <w:tabs>
          <w:tab w:val="left" w:pos="840"/>
        </w:tabs>
        <w:ind w:left="1265" w:hanging="425"/>
      </w:pPr>
      <w:rPr>
        <w:rFonts w:hint="default"/>
      </w:rPr>
    </w:lvl>
  </w:abstractNum>
  <w:abstractNum w:abstractNumId="50" w15:restartNumberingAfterBreak="0">
    <w:nsid w:val="FFEC98CF"/>
    <w:multiLevelType w:val="singleLevel"/>
    <w:tmpl w:val="FFEC98CF"/>
    <w:lvl w:ilvl="0">
      <w:start w:val="1"/>
      <w:numFmt w:val="decimal"/>
      <w:lvlText w:val="(%1)"/>
      <w:lvlJc w:val="left"/>
      <w:pPr>
        <w:ind w:left="425" w:hanging="425"/>
      </w:pPr>
      <w:rPr>
        <w:rFonts w:hint="default"/>
      </w:rPr>
    </w:lvl>
  </w:abstractNum>
  <w:abstractNum w:abstractNumId="51" w15:restartNumberingAfterBreak="0">
    <w:nsid w:val="FFF7C7E8"/>
    <w:multiLevelType w:val="singleLevel"/>
    <w:tmpl w:val="FFF7C7E8"/>
    <w:lvl w:ilvl="0">
      <w:start w:val="1"/>
      <w:numFmt w:val="decimal"/>
      <w:suff w:val="space"/>
      <w:lvlText w:val="%1."/>
      <w:lvlJc w:val="left"/>
      <w:pPr>
        <w:ind w:left="-420"/>
      </w:pPr>
    </w:lvl>
  </w:abstractNum>
  <w:abstractNum w:abstractNumId="52" w15:restartNumberingAfterBreak="0">
    <w:nsid w:val="FFFE2BB2"/>
    <w:multiLevelType w:val="singleLevel"/>
    <w:tmpl w:val="FFFE2BB2"/>
    <w:lvl w:ilvl="0">
      <w:start w:val="1"/>
      <w:numFmt w:val="bullet"/>
      <w:lvlText w:val=""/>
      <w:lvlJc w:val="left"/>
      <w:pPr>
        <w:tabs>
          <w:tab w:val="left" w:pos="420"/>
        </w:tabs>
        <w:ind w:left="840" w:hanging="420"/>
      </w:pPr>
      <w:rPr>
        <w:rFonts w:ascii="Wingdings" w:hAnsi="Wingdings" w:hint="default"/>
      </w:rPr>
    </w:lvl>
  </w:abstractNum>
  <w:abstractNum w:abstractNumId="53" w15:restartNumberingAfterBreak="0">
    <w:nsid w:val="06B20AC3"/>
    <w:multiLevelType w:val="singleLevel"/>
    <w:tmpl w:val="06B20AC3"/>
    <w:lvl w:ilvl="0">
      <w:start w:val="1"/>
      <w:numFmt w:val="decimal"/>
      <w:lvlText w:val="%1."/>
      <w:lvlJc w:val="left"/>
      <w:pPr>
        <w:ind w:left="420" w:hanging="420"/>
      </w:pPr>
      <w:rPr>
        <w:rFonts w:hint="default"/>
      </w:rPr>
    </w:lvl>
  </w:abstractNum>
  <w:abstractNum w:abstractNumId="54" w15:restartNumberingAfterBreak="0">
    <w:nsid w:val="0855650A"/>
    <w:multiLevelType w:val="multilevel"/>
    <w:tmpl w:val="0855650A"/>
    <w:lvl w:ilvl="0">
      <w:start w:val="4"/>
      <w:numFmt w:val="decimal"/>
      <w:lvlText w:val="%1"/>
      <w:lvlJc w:val="left"/>
      <w:pPr>
        <w:ind w:left="360" w:hanging="360"/>
      </w:pPr>
      <w:rPr>
        <w:rFonts w:hint="default"/>
      </w:rPr>
    </w:lvl>
    <w:lvl w:ilvl="1">
      <w:start w:val="1"/>
      <w:numFmt w:val="decimal"/>
      <w:pStyle w:val="1"/>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55" w15:restartNumberingAfterBreak="0">
    <w:nsid w:val="08C4742B"/>
    <w:multiLevelType w:val="multilevel"/>
    <w:tmpl w:val="08C4742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15:restartNumberingAfterBreak="0">
    <w:nsid w:val="13C93823"/>
    <w:multiLevelType w:val="multilevel"/>
    <w:tmpl w:val="13C938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197E2E5F"/>
    <w:multiLevelType w:val="multilevel"/>
    <w:tmpl w:val="197E2E5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8" w15:restartNumberingAfterBreak="0">
    <w:nsid w:val="1F640307"/>
    <w:multiLevelType w:val="multilevel"/>
    <w:tmpl w:val="1F64030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1FB62F7A"/>
    <w:multiLevelType w:val="multilevel"/>
    <w:tmpl w:val="1FB62F7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0" w15:restartNumberingAfterBreak="0">
    <w:nsid w:val="1FBE1F78"/>
    <w:multiLevelType w:val="multilevel"/>
    <w:tmpl w:val="1FBE1F78"/>
    <w:lvl w:ilvl="0">
      <w:start w:val="1"/>
      <w:numFmt w:val="decimal"/>
      <w:lvlText w:val="%1."/>
      <w:lvlJc w:val="left"/>
      <w:pPr>
        <w:ind w:left="672" w:hanging="336"/>
      </w:pPr>
    </w:lvl>
    <w:lvl w:ilvl="1">
      <w:start w:val="1"/>
      <w:numFmt w:val="lowerLetter"/>
      <w:lvlText w:val="%2."/>
      <w:lvlJc w:val="left"/>
      <w:pPr>
        <w:ind w:left="1092" w:hanging="336"/>
      </w:pPr>
    </w:lvl>
    <w:lvl w:ilvl="2">
      <w:start w:val="1"/>
      <w:numFmt w:val="lowerRoman"/>
      <w:lvlText w:val="%3."/>
      <w:lvlJc w:val="left"/>
      <w:pPr>
        <w:ind w:left="1512" w:hanging="336"/>
      </w:pPr>
    </w:lvl>
    <w:lvl w:ilvl="3">
      <w:start w:val="1"/>
      <w:numFmt w:val="decimal"/>
      <w:lvlText w:val="%4."/>
      <w:lvlJc w:val="left"/>
      <w:pPr>
        <w:ind w:left="1932" w:hanging="336"/>
      </w:pPr>
    </w:lvl>
    <w:lvl w:ilvl="4">
      <w:start w:val="1"/>
      <w:numFmt w:val="lowerLetter"/>
      <w:lvlText w:val="%5."/>
      <w:lvlJc w:val="left"/>
      <w:pPr>
        <w:ind w:left="2352" w:hanging="336"/>
      </w:pPr>
    </w:lvl>
    <w:lvl w:ilvl="5">
      <w:start w:val="1"/>
      <w:numFmt w:val="lowerRoman"/>
      <w:lvlText w:val="%6."/>
      <w:lvlJc w:val="left"/>
      <w:pPr>
        <w:ind w:left="2772" w:hanging="336"/>
      </w:pPr>
    </w:lvl>
    <w:lvl w:ilvl="6">
      <w:start w:val="1"/>
      <w:numFmt w:val="decimal"/>
      <w:lvlText w:val="%7."/>
      <w:lvlJc w:val="left"/>
      <w:pPr>
        <w:ind w:left="3192" w:hanging="336"/>
      </w:pPr>
    </w:lvl>
    <w:lvl w:ilvl="7">
      <w:start w:val="1"/>
      <w:numFmt w:val="lowerLetter"/>
      <w:lvlText w:val="%8."/>
      <w:lvlJc w:val="left"/>
      <w:pPr>
        <w:ind w:left="3612" w:hanging="336"/>
      </w:pPr>
    </w:lvl>
    <w:lvl w:ilvl="8">
      <w:start w:val="1"/>
      <w:numFmt w:val="lowerRoman"/>
      <w:lvlText w:val="%9."/>
      <w:lvlJc w:val="left"/>
      <w:pPr>
        <w:ind w:left="4032" w:hanging="336"/>
      </w:pPr>
    </w:lvl>
  </w:abstractNum>
  <w:abstractNum w:abstractNumId="61" w15:restartNumberingAfterBreak="0">
    <w:nsid w:val="1FE71C02"/>
    <w:multiLevelType w:val="multilevel"/>
    <w:tmpl w:val="1FE71C02"/>
    <w:lvl w:ilvl="0">
      <w:start w:val="1"/>
      <w:numFmt w:val="decimal"/>
      <w:lvlText w:val="%1."/>
      <w:lvlJc w:val="left"/>
      <w:pPr>
        <w:ind w:left="756" w:hanging="336"/>
      </w:pPr>
      <w:rPr>
        <w:rFonts w:hint="eastAsia"/>
      </w:rPr>
    </w:lvl>
    <w:lvl w:ilvl="1">
      <w:start w:val="1"/>
      <w:numFmt w:val="lowerLetter"/>
      <w:lvlText w:val="%2."/>
      <w:lvlJc w:val="left"/>
      <w:pPr>
        <w:ind w:left="1176" w:hanging="336"/>
      </w:pPr>
      <w:rPr>
        <w:rFonts w:hint="eastAsia"/>
      </w:rPr>
    </w:lvl>
    <w:lvl w:ilvl="2">
      <w:start w:val="1"/>
      <w:numFmt w:val="lowerRoman"/>
      <w:lvlText w:val="%3."/>
      <w:lvlJc w:val="left"/>
      <w:pPr>
        <w:ind w:left="1596" w:hanging="336"/>
      </w:pPr>
      <w:rPr>
        <w:rFonts w:hint="eastAsia"/>
      </w:rPr>
    </w:lvl>
    <w:lvl w:ilvl="3">
      <w:start w:val="1"/>
      <w:numFmt w:val="decimal"/>
      <w:lvlText w:val="%4."/>
      <w:lvlJc w:val="left"/>
      <w:pPr>
        <w:ind w:left="2016" w:hanging="336"/>
      </w:pPr>
      <w:rPr>
        <w:rFonts w:hint="eastAsia"/>
      </w:rPr>
    </w:lvl>
    <w:lvl w:ilvl="4">
      <w:start w:val="1"/>
      <w:numFmt w:val="lowerLetter"/>
      <w:lvlText w:val="%5."/>
      <w:lvlJc w:val="left"/>
      <w:pPr>
        <w:ind w:left="2436" w:hanging="336"/>
      </w:pPr>
      <w:rPr>
        <w:rFonts w:hint="eastAsia"/>
      </w:rPr>
    </w:lvl>
    <w:lvl w:ilvl="5">
      <w:start w:val="1"/>
      <w:numFmt w:val="lowerRoman"/>
      <w:lvlText w:val="%6."/>
      <w:lvlJc w:val="left"/>
      <w:pPr>
        <w:ind w:left="2856" w:hanging="336"/>
      </w:pPr>
      <w:rPr>
        <w:rFonts w:hint="eastAsia"/>
      </w:rPr>
    </w:lvl>
    <w:lvl w:ilvl="6">
      <w:start w:val="1"/>
      <w:numFmt w:val="decimal"/>
      <w:lvlText w:val="%7."/>
      <w:lvlJc w:val="left"/>
      <w:pPr>
        <w:ind w:left="3276" w:hanging="336"/>
      </w:pPr>
      <w:rPr>
        <w:rFonts w:hint="eastAsia"/>
      </w:rPr>
    </w:lvl>
    <w:lvl w:ilvl="7">
      <w:start w:val="1"/>
      <w:numFmt w:val="lowerLetter"/>
      <w:lvlText w:val="%8."/>
      <w:lvlJc w:val="left"/>
      <w:pPr>
        <w:ind w:left="3696" w:hanging="336"/>
      </w:pPr>
      <w:rPr>
        <w:rFonts w:hint="eastAsia"/>
      </w:rPr>
    </w:lvl>
    <w:lvl w:ilvl="8">
      <w:start w:val="1"/>
      <w:numFmt w:val="lowerRoman"/>
      <w:lvlText w:val="%9."/>
      <w:lvlJc w:val="left"/>
      <w:pPr>
        <w:ind w:left="4116" w:hanging="336"/>
      </w:pPr>
      <w:rPr>
        <w:rFonts w:hint="eastAsia"/>
      </w:rPr>
    </w:lvl>
  </w:abstractNum>
  <w:abstractNum w:abstractNumId="62" w15:restartNumberingAfterBreak="0">
    <w:nsid w:val="22B832A3"/>
    <w:multiLevelType w:val="multilevel"/>
    <w:tmpl w:val="22B832A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22F11DE6"/>
    <w:multiLevelType w:val="singleLevel"/>
    <w:tmpl w:val="22F11DE6"/>
    <w:lvl w:ilvl="0">
      <w:start w:val="1"/>
      <w:numFmt w:val="decimal"/>
      <w:lvlText w:val="%1."/>
      <w:lvlJc w:val="left"/>
      <w:pPr>
        <w:ind w:left="420" w:hanging="420"/>
      </w:pPr>
      <w:rPr>
        <w:rFonts w:hint="default"/>
      </w:rPr>
    </w:lvl>
  </w:abstractNum>
  <w:abstractNum w:abstractNumId="64" w15:restartNumberingAfterBreak="0">
    <w:nsid w:val="247149E8"/>
    <w:multiLevelType w:val="multilevel"/>
    <w:tmpl w:val="247149E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5" w15:restartNumberingAfterBreak="0">
    <w:nsid w:val="2A524C71"/>
    <w:multiLevelType w:val="multilevel"/>
    <w:tmpl w:val="2A524C7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15:restartNumberingAfterBreak="0">
    <w:nsid w:val="2EFA0466"/>
    <w:multiLevelType w:val="singleLevel"/>
    <w:tmpl w:val="2EFA0466"/>
    <w:lvl w:ilvl="0">
      <w:start w:val="1"/>
      <w:numFmt w:val="decimal"/>
      <w:lvlText w:val="%1)"/>
      <w:lvlJc w:val="left"/>
      <w:pPr>
        <w:ind w:left="425" w:hanging="425"/>
      </w:pPr>
      <w:rPr>
        <w:rFonts w:hint="default"/>
      </w:rPr>
    </w:lvl>
  </w:abstractNum>
  <w:abstractNum w:abstractNumId="67" w15:restartNumberingAfterBreak="0">
    <w:nsid w:val="359B43D6"/>
    <w:multiLevelType w:val="multilevel"/>
    <w:tmpl w:val="359B43D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8" w15:restartNumberingAfterBreak="0">
    <w:nsid w:val="37C678B8"/>
    <w:multiLevelType w:val="multilevel"/>
    <w:tmpl w:val="37C678B8"/>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9" w15:restartNumberingAfterBreak="0">
    <w:nsid w:val="38B77C01"/>
    <w:multiLevelType w:val="singleLevel"/>
    <w:tmpl w:val="38B77C01"/>
    <w:lvl w:ilvl="0">
      <w:start w:val="1"/>
      <w:numFmt w:val="decimal"/>
      <w:lvlText w:val="%1."/>
      <w:lvlJc w:val="left"/>
      <w:pPr>
        <w:ind w:left="840" w:hanging="420"/>
      </w:pPr>
      <w:rPr>
        <w:rFonts w:hint="default"/>
      </w:rPr>
    </w:lvl>
  </w:abstractNum>
  <w:abstractNum w:abstractNumId="70" w15:restartNumberingAfterBreak="0">
    <w:nsid w:val="3EF68878"/>
    <w:multiLevelType w:val="singleLevel"/>
    <w:tmpl w:val="3EF68878"/>
    <w:lvl w:ilvl="0">
      <w:start w:val="1"/>
      <w:numFmt w:val="decimal"/>
      <w:lvlText w:val="%1."/>
      <w:lvlJc w:val="left"/>
      <w:pPr>
        <w:ind w:left="420" w:hanging="420"/>
      </w:pPr>
      <w:rPr>
        <w:rFonts w:hint="default"/>
      </w:rPr>
    </w:lvl>
  </w:abstractNum>
  <w:abstractNum w:abstractNumId="71" w15:restartNumberingAfterBreak="0">
    <w:nsid w:val="41F46211"/>
    <w:multiLevelType w:val="multilevel"/>
    <w:tmpl w:val="41F462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47ECD243"/>
    <w:multiLevelType w:val="multilevel"/>
    <w:tmpl w:val="47ECD243"/>
    <w:lvl w:ilvl="0">
      <w:start w:val="1"/>
      <w:numFmt w:val="bullet"/>
      <w:lvlText w:val="o"/>
      <w:lvlJc w:val="left"/>
      <w:pPr>
        <w:tabs>
          <w:tab w:val="left" w:pos="720"/>
        </w:tabs>
        <w:ind w:left="720" w:hanging="360"/>
      </w:pPr>
      <w:rPr>
        <w:rFonts w:ascii="Courier New" w:hAnsi="Courier New" w:cs="Courier New"/>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73" w15:restartNumberingAfterBreak="0">
    <w:nsid w:val="4991744B"/>
    <w:multiLevelType w:val="multilevel"/>
    <w:tmpl w:val="4991744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4" w15:restartNumberingAfterBreak="0">
    <w:nsid w:val="50411AC4"/>
    <w:multiLevelType w:val="multilevel"/>
    <w:tmpl w:val="50411A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507F4E33"/>
    <w:multiLevelType w:val="multilevel"/>
    <w:tmpl w:val="507F4E33"/>
    <w:lvl w:ilvl="0">
      <w:start w:val="1"/>
      <w:numFmt w:val="decimal"/>
      <w:pStyle w:val="aaa"/>
      <w:lvlText w:val="(%1)"/>
      <w:lvlJc w:val="left"/>
      <w:pPr>
        <w:tabs>
          <w:tab w:val="left" w:pos="786"/>
        </w:tabs>
        <w:ind w:left="786" w:hanging="360"/>
      </w:pPr>
      <w:rPr>
        <w:rFonts w:hint="default"/>
      </w:rPr>
    </w:lvl>
    <w:lvl w:ilvl="1">
      <w:start w:val="1"/>
      <w:numFmt w:val="lowerLetter"/>
      <w:lvlText w:val="%2)"/>
      <w:lvlJc w:val="left"/>
      <w:pPr>
        <w:tabs>
          <w:tab w:val="left" w:pos="1266"/>
        </w:tabs>
        <w:ind w:left="1266" w:hanging="420"/>
      </w:pPr>
    </w:lvl>
    <w:lvl w:ilvl="2">
      <w:start w:val="1"/>
      <w:numFmt w:val="lowerRoman"/>
      <w:lvlText w:val="%3."/>
      <w:lvlJc w:val="right"/>
      <w:pPr>
        <w:tabs>
          <w:tab w:val="left" w:pos="1686"/>
        </w:tabs>
        <w:ind w:left="1686" w:hanging="420"/>
      </w:pPr>
    </w:lvl>
    <w:lvl w:ilvl="3">
      <w:start w:val="1"/>
      <w:numFmt w:val="decimal"/>
      <w:lvlText w:val="%4."/>
      <w:lvlJc w:val="left"/>
      <w:pPr>
        <w:tabs>
          <w:tab w:val="left" w:pos="2106"/>
        </w:tabs>
        <w:ind w:left="2106" w:hanging="420"/>
      </w:pPr>
    </w:lvl>
    <w:lvl w:ilvl="4">
      <w:start w:val="1"/>
      <w:numFmt w:val="lowerLetter"/>
      <w:lvlText w:val="%5)"/>
      <w:lvlJc w:val="left"/>
      <w:pPr>
        <w:tabs>
          <w:tab w:val="left" w:pos="2526"/>
        </w:tabs>
        <w:ind w:left="2526" w:hanging="420"/>
      </w:pPr>
    </w:lvl>
    <w:lvl w:ilvl="5">
      <w:start w:val="1"/>
      <w:numFmt w:val="lowerRoman"/>
      <w:lvlText w:val="%6."/>
      <w:lvlJc w:val="right"/>
      <w:pPr>
        <w:tabs>
          <w:tab w:val="left" w:pos="2946"/>
        </w:tabs>
        <w:ind w:left="2946" w:hanging="420"/>
      </w:pPr>
    </w:lvl>
    <w:lvl w:ilvl="6">
      <w:start w:val="1"/>
      <w:numFmt w:val="decimal"/>
      <w:lvlText w:val="%7."/>
      <w:lvlJc w:val="left"/>
      <w:pPr>
        <w:tabs>
          <w:tab w:val="left" w:pos="3366"/>
        </w:tabs>
        <w:ind w:left="3366" w:hanging="420"/>
      </w:pPr>
    </w:lvl>
    <w:lvl w:ilvl="7">
      <w:start w:val="1"/>
      <w:numFmt w:val="lowerLetter"/>
      <w:lvlText w:val="%8)"/>
      <w:lvlJc w:val="left"/>
      <w:pPr>
        <w:tabs>
          <w:tab w:val="left" w:pos="3786"/>
        </w:tabs>
        <w:ind w:left="3786" w:hanging="420"/>
      </w:pPr>
    </w:lvl>
    <w:lvl w:ilvl="8">
      <w:start w:val="1"/>
      <w:numFmt w:val="lowerRoman"/>
      <w:lvlText w:val="%9."/>
      <w:lvlJc w:val="right"/>
      <w:pPr>
        <w:tabs>
          <w:tab w:val="left" w:pos="4206"/>
        </w:tabs>
        <w:ind w:left="4206" w:hanging="420"/>
      </w:pPr>
    </w:lvl>
  </w:abstractNum>
  <w:abstractNum w:abstractNumId="76" w15:restartNumberingAfterBreak="0">
    <w:nsid w:val="515900A5"/>
    <w:multiLevelType w:val="multilevel"/>
    <w:tmpl w:val="515900A5"/>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7" w15:restartNumberingAfterBreak="0">
    <w:nsid w:val="574FC02D"/>
    <w:multiLevelType w:val="singleLevel"/>
    <w:tmpl w:val="574FC02D"/>
    <w:lvl w:ilvl="0">
      <w:start w:val="1"/>
      <w:numFmt w:val="decimal"/>
      <w:lvlText w:val="%1)"/>
      <w:lvlJc w:val="left"/>
      <w:pPr>
        <w:tabs>
          <w:tab w:val="left" w:pos="420"/>
        </w:tabs>
        <w:ind w:left="845" w:hanging="425"/>
      </w:pPr>
      <w:rPr>
        <w:rFonts w:hint="default"/>
      </w:rPr>
    </w:lvl>
  </w:abstractNum>
  <w:abstractNum w:abstractNumId="78" w15:restartNumberingAfterBreak="0">
    <w:nsid w:val="5EF0711E"/>
    <w:multiLevelType w:val="multilevel"/>
    <w:tmpl w:val="5EF0711E"/>
    <w:lvl w:ilvl="0">
      <w:start w:val="1"/>
      <w:numFmt w:val="decimal"/>
      <w:lvlText w:val="%1."/>
      <w:lvlJc w:val="left"/>
      <w:pPr>
        <w:ind w:left="756" w:hanging="336"/>
      </w:pPr>
      <w:rPr>
        <w:rFonts w:hint="eastAsia"/>
      </w:rPr>
    </w:lvl>
    <w:lvl w:ilvl="1">
      <w:start w:val="1"/>
      <w:numFmt w:val="lowerLetter"/>
      <w:lvlText w:val="%2."/>
      <w:lvlJc w:val="left"/>
      <w:pPr>
        <w:ind w:left="1176" w:hanging="336"/>
      </w:pPr>
      <w:rPr>
        <w:rFonts w:hint="eastAsia"/>
      </w:rPr>
    </w:lvl>
    <w:lvl w:ilvl="2">
      <w:start w:val="1"/>
      <w:numFmt w:val="lowerRoman"/>
      <w:lvlText w:val="%3."/>
      <w:lvlJc w:val="left"/>
      <w:pPr>
        <w:ind w:left="1596" w:hanging="336"/>
      </w:pPr>
      <w:rPr>
        <w:rFonts w:hint="eastAsia"/>
      </w:rPr>
    </w:lvl>
    <w:lvl w:ilvl="3">
      <w:start w:val="1"/>
      <w:numFmt w:val="decimal"/>
      <w:lvlText w:val="%4."/>
      <w:lvlJc w:val="left"/>
      <w:pPr>
        <w:ind w:left="2016" w:hanging="336"/>
      </w:pPr>
      <w:rPr>
        <w:rFonts w:hint="eastAsia"/>
      </w:rPr>
    </w:lvl>
    <w:lvl w:ilvl="4">
      <w:start w:val="1"/>
      <w:numFmt w:val="lowerLetter"/>
      <w:lvlText w:val="%5."/>
      <w:lvlJc w:val="left"/>
      <w:pPr>
        <w:ind w:left="2436" w:hanging="336"/>
      </w:pPr>
      <w:rPr>
        <w:rFonts w:hint="eastAsia"/>
      </w:rPr>
    </w:lvl>
    <w:lvl w:ilvl="5">
      <w:start w:val="1"/>
      <w:numFmt w:val="lowerRoman"/>
      <w:lvlText w:val="%6."/>
      <w:lvlJc w:val="left"/>
      <w:pPr>
        <w:ind w:left="2856" w:hanging="336"/>
      </w:pPr>
      <w:rPr>
        <w:rFonts w:hint="eastAsia"/>
      </w:rPr>
    </w:lvl>
    <w:lvl w:ilvl="6">
      <w:start w:val="1"/>
      <w:numFmt w:val="decimal"/>
      <w:lvlText w:val="%7."/>
      <w:lvlJc w:val="left"/>
      <w:pPr>
        <w:ind w:left="3276" w:hanging="336"/>
      </w:pPr>
      <w:rPr>
        <w:rFonts w:hint="eastAsia"/>
      </w:rPr>
    </w:lvl>
    <w:lvl w:ilvl="7">
      <w:start w:val="1"/>
      <w:numFmt w:val="lowerLetter"/>
      <w:lvlText w:val="%8."/>
      <w:lvlJc w:val="left"/>
      <w:pPr>
        <w:ind w:left="3696" w:hanging="336"/>
      </w:pPr>
      <w:rPr>
        <w:rFonts w:hint="eastAsia"/>
      </w:rPr>
    </w:lvl>
    <w:lvl w:ilvl="8">
      <w:start w:val="1"/>
      <w:numFmt w:val="lowerRoman"/>
      <w:lvlText w:val="%9."/>
      <w:lvlJc w:val="left"/>
      <w:pPr>
        <w:ind w:left="4116" w:hanging="336"/>
      </w:pPr>
      <w:rPr>
        <w:rFonts w:hint="eastAsia"/>
      </w:rPr>
    </w:lvl>
  </w:abstractNum>
  <w:abstractNum w:abstractNumId="79" w15:restartNumberingAfterBreak="0">
    <w:nsid w:val="69E25C6E"/>
    <w:multiLevelType w:val="multilevel"/>
    <w:tmpl w:val="69E25C6E"/>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0" w15:restartNumberingAfterBreak="0">
    <w:nsid w:val="6FFC7736"/>
    <w:multiLevelType w:val="singleLevel"/>
    <w:tmpl w:val="6FFC7736"/>
    <w:lvl w:ilvl="0">
      <w:start w:val="1"/>
      <w:numFmt w:val="decimal"/>
      <w:lvlText w:val="%1."/>
      <w:lvlJc w:val="left"/>
      <w:pPr>
        <w:ind w:left="840" w:hanging="420"/>
      </w:pPr>
      <w:rPr>
        <w:rFonts w:hint="default"/>
      </w:rPr>
    </w:lvl>
  </w:abstractNum>
  <w:abstractNum w:abstractNumId="81" w15:restartNumberingAfterBreak="0">
    <w:nsid w:val="73B62808"/>
    <w:multiLevelType w:val="singleLevel"/>
    <w:tmpl w:val="73B62808"/>
    <w:lvl w:ilvl="0">
      <w:start w:val="1"/>
      <w:numFmt w:val="decimal"/>
      <w:lvlText w:val="%1."/>
      <w:lvlJc w:val="left"/>
      <w:pPr>
        <w:ind w:left="420" w:hanging="420"/>
      </w:pPr>
      <w:rPr>
        <w:rFonts w:hint="default"/>
      </w:rPr>
    </w:lvl>
  </w:abstractNum>
  <w:abstractNum w:abstractNumId="82" w15:restartNumberingAfterBreak="0">
    <w:nsid w:val="7AEF60E6"/>
    <w:multiLevelType w:val="singleLevel"/>
    <w:tmpl w:val="7AEF60E6"/>
    <w:lvl w:ilvl="0">
      <w:start w:val="1"/>
      <w:numFmt w:val="decimal"/>
      <w:lvlText w:val="%1."/>
      <w:lvlJc w:val="left"/>
      <w:pPr>
        <w:ind w:left="840" w:hanging="420"/>
      </w:pPr>
    </w:lvl>
  </w:abstractNum>
  <w:abstractNum w:abstractNumId="83" w15:restartNumberingAfterBreak="0">
    <w:nsid w:val="7B0F3B26"/>
    <w:multiLevelType w:val="multilevel"/>
    <w:tmpl w:val="7B0F3B2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4" w15:restartNumberingAfterBreak="0">
    <w:nsid w:val="7B721D8F"/>
    <w:multiLevelType w:val="multilevel"/>
    <w:tmpl w:val="7B721D8F"/>
    <w:lvl w:ilvl="0">
      <w:start w:val="1"/>
      <w:numFmt w:val="bullet"/>
      <w:lvlText w:val=""/>
      <w:lvlJc w:val="left"/>
      <w:pPr>
        <w:tabs>
          <w:tab w:val="left" w:pos="3315"/>
        </w:tabs>
        <w:ind w:left="3315" w:hanging="420"/>
      </w:pPr>
      <w:rPr>
        <w:rFonts w:ascii="Wingdings" w:hAnsi="Wingdings" w:hint="default"/>
      </w:rPr>
    </w:lvl>
    <w:lvl w:ilvl="1">
      <w:start w:val="1"/>
      <w:numFmt w:val="bullet"/>
      <w:lvlText w:val=""/>
      <w:lvlJc w:val="left"/>
      <w:pPr>
        <w:tabs>
          <w:tab w:val="left" w:pos="3735"/>
        </w:tabs>
        <w:ind w:left="3735" w:hanging="420"/>
      </w:pPr>
      <w:rPr>
        <w:rFonts w:ascii="Wingdings" w:hAnsi="Wingdings" w:hint="default"/>
      </w:rPr>
    </w:lvl>
    <w:lvl w:ilvl="2">
      <w:start w:val="1"/>
      <w:numFmt w:val="bullet"/>
      <w:lvlText w:val=""/>
      <w:lvlJc w:val="left"/>
      <w:pPr>
        <w:tabs>
          <w:tab w:val="left" w:pos="4155"/>
        </w:tabs>
        <w:ind w:left="4155" w:hanging="420"/>
      </w:pPr>
      <w:rPr>
        <w:rFonts w:ascii="Wingdings" w:hAnsi="Wingdings" w:hint="default"/>
      </w:rPr>
    </w:lvl>
    <w:lvl w:ilvl="3">
      <w:start w:val="1"/>
      <w:numFmt w:val="bullet"/>
      <w:lvlText w:val=""/>
      <w:lvlJc w:val="left"/>
      <w:pPr>
        <w:tabs>
          <w:tab w:val="left" w:pos="4575"/>
        </w:tabs>
        <w:ind w:left="4575" w:hanging="420"/>
      </w:pPr>
      <w:rPr>
        <w:rFonts w:ascii="Wingdings" w:hAnsi="Wingdings" w:hint="default"/>
      </w:rPr>
    </w:lvl>
    <w:lvl w:ilvl="4">
      <w:start w:val="1"/>
      <w:numFmt w:val="bullet"/>
      <w:lvlText w:val=""/>
      <w:lvlJc w:val="left"/>
      <w:pPr>
        <w:tabs>
          <w:tab w:val="left" w:pos="4995"/>
        </w:tabs>
        <w:ind w:left="4995" w:hanging="420"/>
      </w:pPr>
      <w:rPr>
        <w:rFonts w:ascii="Wingdings" w:hAnsi="Wingdings" w:hint="default"/>
      </w:rPr>
    </w:lvl>
    <w:lvl w:ilvl="5">
      <w:start w:val="1"/>
      <w:numFmt w:val="bullet"/>
      <w:lvlText w:val=""/>
      <w:lvlJc w:val="left"/>
      <w:pPr>
        <w:tabs>
          <w:tab w:val="left" w:pos="5415"/>
        </w:tabs>
        <w:ind w:left="5415" w:hanging="420"/>
      </w:pPr>
      <w:rPr>
        <w:rFonts w:ascii="Wingdings" w:hAnsi="Wingdings" w:hint="default"/>
      </w:rPr>
    </w:lvl>
    <w:lvl w:ilvl="6">
      <w:start w:val="1"/>
      <w:numFmt w:val="bullet"/>
      <w:lvlText w:val=""/>
      <w:lvlJc w:val="left"/>
      <w:pPr>
        <w:tabs>
          <w:tab w:val="left" w:pos="5835"/>
        </w:tabs>
        <w:ind w:left="5835" w:hanging="420"/>
      </w:pPr>
      <w:rPr>
        <w:rFonts w:ascii="Wingdings" w:hAnsi="Wingdings" w:hint="default"/>
      </w:rPr>
    </w:lvl>
    <w:lvl w:ilvl="7">
      <w:start w:val="1"/>
      <w:numFmt w:val="bullet"/>
      <w:lvlText w:val=""/>
      <w:lvlJc w:val="left"/>
      <w:pPr>
        <w:tabs>
          <w:tab w:val="left" w:pos="6255"/>
        </w:tabs>
        <w:ind w:left="6255" w:hanging="420"/>
      </w:pPr>
      <w:rPr>
        <w:rFonts w:ascii="Wingdings" w:hAnsi="Wingdings" w:hint="default"/>
      </w:rPr>
    </w:lvl>
    <w:lvl w:ilvl="8">
      <w:start w:val="1"/>
      <w:numFmt w:val="bullet"/>
      <w:lvlText w:val=""/>
      <w:lvlJc w:val="left"/>
      <w:pPr>
        <w:tabs>
          <w:tab w:val="left" w:pos="6675"/>
        </w:tabs>
        <w:ind w:left="6675" w:hanging="420"/>
      </w:pPr>
      <w:rPr>
        <w:rFonts w:ascii="Wingdings" w:hAnsi="Wingdings" w:hint="default"/>
      </w:rPr>
    </w:lvl>
  </w:abstractNum>
  <w:abstractNum w:abstractNumId="85" w15:restartNumberingAfterBreak="0">
    <w:nsid w:val="7E77FB79"/>
    <w:multiLevelType w:val="singleLevel"/>
    <w:tmpl w:val="7E77FB79"/>
    <w:lvl w:ilvl="0">
      <w:start w:val="1"/>
      <w:numFmt w:val="decimal"/>
      <w:lvlText w:val="%1."/>
      <w:lvlJc w:val="left"/>
      <w:pPr>
        <w:ind w:left="420" w:hanging="420"/>
      </w:pPr>
      <w:rPr>
        <w:rFonts w:hint="default"/>
      </w:rPr>
    </w:lvl>
  </w:abstractNum>
  <w:abstractNum w:abstractNumId="86" w15:restartNumberingAfterBreak="0">
    <w:nsid w:val="7EFE68C7"/>
    <w:multiLevelType w:val="singleLevel"/>
    <w:tmpl w:val="7EFE68C7"/>
    <w:lvl w:ilvl="0">
      <w:start w:val="1"/>
      <w:numFmt w:val="decimal"/>
      <w:lvlText w:val="%1."/>
      <w:lvlJc w:val="left"/>
      <w:pPr>
        <w:ind w:left="420" w:hanging="420"/>
      </w:pPr>
      <w:rPr>
        <w:rFonts w:hint="default"/>
      </w:rPr>
    </w:lvl>
  </w:abstractNum>
  <w:abstractNum w:abstractNumId="87" w15:restartNumberingAfterBreak="0">
    <w:nsid w:val="7F6E43F3"/>
    <w:multiLevelType w:val="singleLevel"/>
    <w:tmpl w:val="7F6E43F3"/>
    <w:lvl w:ilvl="0">
      <w:start w:val="1"/>
      <w:numFmt w:val="decimal"/>
      <w:lvlText w:val="%1."/>
      <w:lvlJc w:val="left"/>
      <w:pPr>
        <w:ind w:left="420" w:hanging="420"/>
      </w:pPr>
      <w:rPr>
        <w:rFonts w:hint="default"/>
      </w:rPr>
    </w:lvl>
  </w:abstractNum>
  <w:num w:numId="1" w16cid:durableId="140387188">
    <w:abstractNumId w:val="75"/>
  </w:num>
  <w:num w:numId="2" w16cid:durableId="296761002">
    <w:abstractNumId w:val="54"/>
  </w:num>
  <w:num w:numId="3" w16cid:durableId="2138789580">
    <w:abstractNumId w:val="84"/>
  </w:num>
  <w:num w:numId="4" w16cid:durableId="1572083698">
    <w:abstractNumId w:val="76"/>
  </w:num>
  <w:num w:numId="5" w16cid:durableId="1898930273">
    <w:abstractNumId w:val="51"/>
  </w:num>
  <w:num w:numId="6" w16cid:durableId="975792932">
    <w:abstractNumId w:val="9"/>
  </w:num>
  <w:num w:numId="7" w16cid:durableId="1806316869">
    <w:abstractNumId w:val="25"/>
  </w:num>
  <w:num w:numId="8" w16cid:durableId="236594158">
    <w:abstractNumId w:val="48"/>
  </w:num>
  <w:num w:numId="9" w16cid:durableId="1876457383">
    <w:abstractNumId w:val="0"/>
  </w:num>
  <w:num w:numId="10" w16cid:durableId="1570847132">
    <w:abstractNumId w:val="30"/>
  </w:num>
  <w:num w:numId="11" w16cid:durableId="1903519327">
    <w:abstractNumId w:val="33"/>
  </w:num>
  <w:num w:numId="12" w16cid:durableId="1469931517">
    <w:abstractNumId w:val="45"/>
  </w:num>
  <w:num w:numId="13" w16cid:durableId="1781946546">
    <w:abstractNumId w:val="40"/>
  </w:num>
  <w:num w:numId="14" w16cid:durableId="1383168096">
    <w:abstractNumId w:val="13"/>
  </w:num>
  <w:num w:numId="15" w16cid:durableId="750929379">
    <w:abstractNumId w:val="14"/>
  </w:num>
  <w:num w:numId="16" w16cid:durableId="274337726">
    <w:abstractNumId w:val="24"/>
  </w:num>
  <w:num w:numId="17" w16cid:durableId="1913156742">
    <w:abstractNumId w:val="19"/>
  </w:num>
  <w:num w:numId="18" w16cid:durableId="1365904923">
    <w:abstractNumId w:val="41"/>
  </w:num>
  <w:num w:numId="19" w16cid:durableId="2027709842">
    <w:abstractNumId w:val="5"/>
  </w:num>
  <w:num w:numId="20" w16cid:durableId="353380453">
    <w:abstractNumId w:val="61"/>
  </w:num>
  <w:num w:numId="21" w16cid:durableId="838690938">
    <w:abstractNumId w:val="78"/>
  </w:num>
  <w:num w:numId="22" w16cid:durableId="1627858507">
    <w:abstractNumId w:val="7"/>
  </w:num>
  <w:num w:numId="23" w16cid:durableId="705642956">
    <w:abstractNumId w:val="15"/>
  </w:num>
  <w:num w:numId="24" w16cid:durableId="1705907992">
    <w:abstractNumId w:val="16"/>
  </w:num>
  <w:num w:numId="25" w16cid:durableId="2060274831">
    <w:abstractNumId w:val="52"/>
  </w:num>
  <w:num w:numId="26" w16cid:durableId="13770795">
    <w:abstractNumId w:val="66"/>
  </w:num>
  <w:num w:numId="27" w16cid:durableId="968783311">
    <w:abstractNumId w:val="11"/>
  </w:num>
  <w:num w:numId="28" w16cid:durableId="1044020739">
    <w:abstractNumId w:val="57"/>
  </w:num>
  <w:num w:numId="29" w16cid:durableId="2046060824">
    <w:abstractNumId w:val="39"/>
  </w:num>
  <w:num w:numId="30" w16cid:durableId="472790643">
    <w:abstractNumId w:val="26"/>
  </w:num>
  <w:num w:numId="31" w16cid:durableId="1743987836">
    <w:abstractNumId w:val="85"/>
  </w:num>
  <w:num w:numId="32" w16cid:durableId="1625186499">
    <w:abstractNumId w:val="8"/>
  </w:num>
  <w:num w:numId="33" w16cid:durableId="1279263951">
    <w:abstractNumId w:val="73"/>
  </w:num>
  <w:num w:numId="34" w16cid:durableId="2047756576">
    <w:abstractNumId w:val="65"/>
  </w:num>
  <w:num w:numId="35" w16cid:durableId="1117678135">
    <w:abstractNumId w:val="37"/>
  </w:num>
  <w:num w:numId="36" w16cid:durableId="1127361145">
    <w:abstractNumId w:val="68"/>
  </w:num>
  <w:num w:numId="37" w16cid:durableId="1318543">
    <w:abstractNumId w:val="80"/>
  </w:num>
  <w:num w:numId="38" w16cid:durableId="1644698754">
    <w:abstractNumId w:val="43"/>
  </w:num>
  <w:num w:numId="39" w16cid:durableId="1151753403">
    <w:abstractNumId w:val="31"/>
  </w:num>
  <w:num w:numId="40" w16cid:durableId="1035929300">
    <w:abstractNumId w:val="87"/>
  </w:num>
  <w:num w:numId="41" w16cid:durableId="1473981343">
    <w:abstractNumId w:val="6"/>
  </w:num>
  <w:num w:numId="42" w16cid:durableId="1855001317">
    <w:abstractNumId w:val="32"/>
  </w:num>
  <w:num w:numId="43" w16cid:durableId="1518734521">
    <w:abstractNumId w:val="46"/>
  </w:num>
  <w:num w:numId="44" w16cid:durableId="1145897589">
    <w:abstractNumId w:val="10"/>
  </w:num>
  <w:num w:numId="45" w16cid:durableId="1744142302">
    <w:abstractNumId w:val="81"/>
  </w:num>
  <w:num w:numId="46" w16cid:durableId="309864936">
    <w:abstractNumId w:val="18"/>
  </w:num>
  <w:num w:numId="47" w16cid:durableId="756707755">
    <w:abstractNumId w:val="70"/>
  </w:num>
  <w:num w:numId="48" w16cid:durableId="269749877">
    <w:abstractNumId w:val="23"/>
  </w:num>
  <w:num w:numId="49" w16cid:durableId="1343582154">
    <w:abstractNumId w:val="27"/>
  </w:num>
  <w:num w:numId="50" w16cid:durableId="616257580">
    <w:abstractNumId w:val="86"/>
  </w:num>
  <w:num w:numId="51" w16cid:durableId="1124495076">
    <w:abstractNumId w:val="22"/>
  </w:num>
  <w:num w:numId="52" w16cid:durableId="1412005417">
    <w:abstractNumId w:val="21"/>
  </w:num>
  <w:num w:numId="53" w16cid:durableId="1132673129">
    <w:abstractNumId w:val="12"/>
  </w:num>
  <w:num w:numId="54" w16cid:durableId="1645157870">
    <w:abstractNumId w:val="53"/>
  </w:num>
  <w:num w:numId="55" w16cid:durableId="130638593">
    <w:abstractNumId w:val="63"/>
  </w:num>
  <w:num w:numId="56" w16cid:durableId="84109873">
    <w:abstractNumId w:val="59"/>
  </w:num>
  <w:num w:numId="57" w16cid:durableId="1685207255">
    <w:abstractNumId w:val="55"/>
  </w:num>
  <w:num w:numId="58" w16cid:durableId="2011985410">
    <w:abstractNumId w:val="64"/>
  </w:num>
  <w:num w:numId="59" w16cid:durableId="806314267">
    <w:abstractNumId w:val="3"/>
  </w:num>
  <w:num w:numId="60" w16cid:durableId="254748886">
    <w:abstractNumId w:val="82"/>
  </w:num>
  <w:num w:numId="61" w16cid:durableId="1848398210">
    <w:abstractNumId w:val="69"/>
  </w:num>
  <w:num w:numId="62" w16cid:durableId="942499556">
    <w:abstractNumId w:val="74"/>
  </w:num>
  <w:num w:numId="63" w16cid:durableId="2030178547">
    <w:abstractNumId w:val="79"/>
  </w:num>
  <w:num w:numId="64" w16cid:durableId="1611159358">
    <w:abstractNumId w:val="34"/>
  </w:num>
  <w:num w:numId="65" w16cid:durableId="112557951">
    <w:abstractNumId w:val="62"/>
  </w:num>
  <w:num w:numId="66" w16cid:durableId="679087552">
    <w:abstractNumId w:val="29"/>
  </w:num>
  <w:num w:numId="67" w16cid:durableId="49117216">
    <w:abstractNumId w:val="20"/>
  </w:num>
  <w:num w:numId="68" w16cid:durableId="477906">
    <w:abstractNumId w:val="49"/>
  </w:num>
  <w:num w:numId="69" w16cid:durableId="504589308">
    <w:abstractNumId w:val="56"/>
  </w:num>
  <w:num w:numId="70" w16cid:durableId="2087412015">
    <w:abstractNumId w:val="58"/>
  </w:num>
  <w:num w:numId="71" w16cid:durableId="1967277405">
    <w:abstractNumId w:val="83"/>
  </w:num>
  <w:num w:numId="72" w16cid:durableId="1337197216">
    <w:abstractNumId w:val="67"/>
  </w:num>
  <w:num w:numId="73" w16cid:durableId="1592082082">
    <w:abstractNumId w:val="60"/>
  </w:num>
  <w:num w:numId="74" w16cid:durableId="260913921">
    <w:abstractNumId w:val="17"/>
  </w:num>
  <w:num w:numId="75" w16cid:durableId="1221401587">
    <w:abstractNumId w:val="44"/>
  </w:num>
  <w:num w:numId="76" w16cid:durableId="1207643549">
    <w:abstractNumId w:val="77"/>
  </w:num>
  <w:num w:numId="77" w16cid:durableId="555356155">
    <w:abstractNumId w:val="28"/>
  </w:num>
  <w:num w:numId="78" w16cid:durableId="793838928">
    <w:abstractNumId w:val="36"/>
  </w:num>
  <w:num w:numId="79" w16cid:durableId="1787655945">
    <w:abstractNumId w:val="38"/>
  </w:num>
  <w:num w:numId="80" w16cid:durableId="116022523">
    <w:abstractNumId w:val="72"/>
  </w:num>
  <w:num w:numId="81" w16cid:durableId="1842962726">
    <w:abstractNumId w:val="1"/>
  </w:num>
  <w:num w:numId="82" w16cid:durableId="1567759790">
    <w:abstractNumId w:val="71"/>
  </w:num>
  <w:num w:numId="83" w16cid:durableId="1038893631">
    <w:abstractNumId w:val="35"/>
  </w:num>
  <w:num w:numId="84" w16cid:durableId="1525166932">
    <w:abstractNumId w:val="4"/>
  </w:num>
  <w:num w:numId="85" w16cid:durableId="1516840434">
    <w:abstractNumId w:val="47"/>
  </w:num>
  <w:num w:numId="86" w16cid:durableId="1970864735">
    <w:abstractNumId w:val="42"/>
  </w:num>
  <w:num w:numId="87" w16cid:durableId="524632908">
    <w:abstractNumId w:val="50"/>
  </w:num>
  <w:num w:numId="88" w16cid:durableId="82374356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PS_1761633435">
    <w15:presenceInfo w15:providerId="None" w15:userId="WPS_1761633435"/>
  </w15:person>
  <w15:person w15:author="Achelous、">
    <w15:presenceInfo w15:providerId="None" w15:userId="Achelous、"/>
  </w15:person>
  <w15:person w15:author="Clarice Shen">
    <w15:presenceInfo w15:providerId="AD" w15:userId="S::u125416@STRAUMANN.COM::8736f36d-6507-4bf4-ac83-a402937df7d2"/>
  </w15:person>
  <w15:person w15:author="Amelia Sun">
    <w15:presenceInfo w15:providerId="AD" w15:userId="S::u138256@STRAUMANN.COM::99802e79-556d-4e30-bd01-ed8a2d3e07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hideSpellingErrors/>
  <w:hideGrammaticalErrors/>
  <w:proofState w:spelling="clean" w:grammar="clean"/>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964"/>
  <w:doNotHyphenateCaps/>
  <w:drawingGridHorizontalSpacing w:val="105"/>
  <w:drawingGridVerticalSpacing w:val="163"/>
  <w:doNotShadeFormData/>
  <w:noPunctuationKerning/>
  <w:characterSpacingControl w:val="doNotCompress"/>
  <w:hdrShapeDefaults>
    <o:shapedefaults v:ext="edit" spidmax="3079"/>
    <o:shapelayout v:ext="edit">
      <o:idmap v:ext="edit" data="1,3"/>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ccessList" w:val="_x0000_"/>
    <w:docVar w:name="AIM_Version" w:val="1.0.5"/>
    <w:docVar w:name="DocumentName" w:val="New Deliverable"/>
    <w:docVar w:name="DocumentType" w:val="8"/>
    <w:docVar w:name="LoginDate" w:val=" 40179"/>
    <w:docVar w:name="ProjectCode" w:val="AIMADV"/>
    <w:docVar w:name="UserName" w:val="AIM Advantage"/>
  </w:docVars>
  <w:rsids>
    <w:rsidRoot w:val="008E3B8C"/>
    <w:rsid w:val="0000006C"/>
    <w:rsid w:val="0000025F"/>
    <w:rsid w:val="00000580"/>
    <w:rsid w:val="00000F12"/>
    <w:rsid w:val="00001202"/>
    <w:rsid w:val="000017DD"/>
    <w:rsid w:val="000019E5"/>
    <w:rsid w:val="000021D1"/>
    <w:rsid w:val="000021E5"/>
    <w:rsid w:val="000024C2"/>
    <w:rsid w:val="0000274A"/>
    <w:rsid w:val="00002BE4"/>
    <w:rsid w:val="000032AD"/>
    <w:rsid w:val="000036EC"/>
    <w:rsid w:val="00003CD5"/>
    <w:rsid w:val="000041CA"/>
    <w:rsid w:val="00004D34"/>
    <w:rsid w:val="0000520A"/>
    <w:rsid w:val="0000572F"/>
    <w:rsid w:val="00005A33"/>
    <w:rsid w:val="00006403"/>
    <w:rsid w:val="00006B82"/>
    <w:rsid w:val="000072C6"/>
    <w:rsid w:val="0000738E"/>
    <w:rsid w:val="000073AB"/>
    <w:rsid w:val="0000780F"/>
    <w:rsid w:val="00007ECE"/>
    <w:rsid w:val="00007F29"/>
    <w:rsid w:val="00010141"/>
    <w:rsid w:val="00010237"/>
    <w:rsid w:val="000103F8"/>
    <w:rsid w:val="0001056D"/>
    <w:rsid w:val="000105F9"/>
    <w:rsid w:val="00010B23"/>
    <w:rsid w:val="000117A0"/>
    <w:rsid w:val="00011AD0"/>
    <w:rsid w:val="00011B55"/>
    <w:rsid w:val="0001267A"/>
    <w:rsid w:val="00012BF9"/>
    <w:rsid w:val="00012CD5"/>
    <w:rsid w:val="000134C9"/>
    <w:rsid w:val="0001351A"/>
    <w:rsid w:val="00013681"/>
    <w:rsid w:val="00013A75"/>
    <w:rsid w:val="00013A79"/>
    <w:rsid w:val="00013C3A"/>
    <w:rsid w:val="00013CBF"/>
    <w:rsid w:val="0001454F"/>
    <w:rsid w:val="0001469A"/>
    <w:rsid w:val="00014897"/>
    <w:rsid w:val="00014B61"/>
    <w:rsid w:val="00014D7A"/>
    <w:rsid w:val="0001506F"/>
    <w:rsid w:val="00015094"/>
    <w:rsid w:val="0001518C"/>
    <w:rsid w:val="0001531E"/>
    <w:rsid w:val="000154AB"/>
    <w:rsid w:val="000166AD"/>
    <w:rsid w:val="00016A98"/>
    <w:rsid w:val="00016C53"/>
    <w:rsid w:val="00017240"/>
    <w:rsid w:val="00017595"/>
    <w:rsid w:val="00017B21"/>
    <w:rsid w:val="00017EC5"/>
    <w:rsid w:val="00017ED1"/>
    <w:rsid w:val="000202D1"/>
    <w:rsid w:val="0002038C"/>
    <w:rsid w:val="00020689"/>
    <w:rsid w:val="00020C69"/>
    <w:rsid w:val="00021AB8"/>
    <w:rsid w:val="00022213"/>
    <w:rsid w:val="000225D1"/>
    <w:rsid w:val="000227A0"/>
    <w:rsid w:val="000237AF"/>
    <w:rsid w:val="000238A8"/>
    <w:rsid w:val="00023942"/>
    <w:rsid w:val="00023E9B"/>
    <w:rsid w:val="000240CE"/>
    <w:rsid w:val="000240D0"/>
    <w:rsid w:val="000242FB"/>
    <w:rsid w:val="00024494"/>
    <w:rsid w:val="000247C6"/>
    <w:rsid w:val="00024CE9"/>
    <w:rsid w:val="0002507D"/>
    <w:rsid w:val="0002514D"/>
    <w:rsid w:val="0002523E"/>
    <w:rsid w:val="00025280"/>
    <w:rsid w:val="0002562B"/>
    <w:rsid w:val="0002579B"/>
    <w:rsid w:val="00025876"/>
    <w:rsid w:val="00025E81"/>
    <w:rsid w:val="00026430"/>
    <w:rsid w:val="00026FBB"/>
    <w:rsid w:val="0002736B"/>
    <w:rsid w:val="0002744E"/>
    <w:rsid w:val="00027550"/>
    <w:rsid w:val="000275FB"/>
    <w:rsid w:val="00027F10"/>
    <w:rsid w:val="00030A55"/>
    <w:rsid w:val="0003142B"/>
    <w:rsid w:val="00031485"/>
    <w:rsid w:val="00031D6D"/>
    <w:rsid w:val="000322EA"/>
    <w:rsid w:val="00032633"/>
    <w:rsid w:val="000327E2"/>
    <w:rsid w:val="00032BDF"/>
    <w:rsid w:val="00032C65"/>
    <w:rsid w:val="0003339D"/>
    <w:rsid w:val="0003366B"/>
    <w:rsid w:val="000338DF"/>
    <w:rsid w:val="00033ABE"/>
    <w:rsid w:val="00034185"/>
    <w:rsid w:val="000341C5"/>
    <w:rsid w:val="00034954"/>
    <w:rsid w:val="00034A22"/>
    <w:rsid w:val="000353DB"/>
    <w:rsid w:val="00035703"/>
    <w:rsid w:val="0003581E"/>
    <w:rsid w:val="0003588E"/>
    <w:rsid w:val="00035C5A"/>
    <w:rsid w:val="00035D1E"/>
    <w:rsid w:val="00035F50"/>
    <w:rsid w:val="000360E9"/>
    <w:rsid w:val="00036493"/>
    <w:rsid w:val="00036627"/>
    <w:rsid w:val="000366A1"/>
    <w:rsid w:val="000371D5"/>
    <w:rsid w:val="00037656"/>
    <w:rsid w:val="00037EB9"/>
    <w:rsid w:val="00037F28"/>
    <w:rsid w:val="0004022C"/>
    <w:rsid w:val="00040CB3"/>
    <w:rsid w:val="00040E26"/>
    <w:rsid w:val="00041250"/>
    <w:rsid w:val="00041419"/>
    <w:rsid w:val="000414A9"/>
    <w:rsid w:val="0004219E"/>
    <w:rsid w:val="000427D1"/>
    <w:rsid w:val="000428F1"/>
    <w:rsid w:val="00042E7B"/>
    <w:rsid w:val="00042F9A"/>
    <w:rsid w:val="00043001"/>
    <w:rsid w:val="00043075"/>
    <w:rsid w:val="0004321F"/>
    <w:rsid w:val="000438C9"/>
    <w:rsid w:val="00043B0A"/>
    <w:rsid w:val="00043D30"/>
    <w:rsid w:val="000440AE"/>
    <w:rsid w:val="000442C3"/>
    <w:rsid w:val="0004478C"/>
    <w:rsid w:val="00044B7B"/>
    <w:rsid w:val="00044D6E"/>
    <w:rsid w:val="00044EC4"/>
    <w:rsid w:val="0004503C"/>
    <w:rsid w:val="00045095"/>
    <w:rsid w:val="000452A5"/>
    <w:rsid w:val="00045549"/>
    <w:rsid w:val="000458AB"/>
    <w:rsid w:val="00045AF2"/>
    <w:rsid w:val="00045EB7"/>
    <w:rsid w:val="0004712B"/>
    <w:rsid w:val="00047367"/>
    <w:rsid w:val="00050A89"/>
    <w:rsid w:val="00050B6B"/>
    <w:rsid w:val="00050BD7"/>
    <w:rsid w:val="000511A5"/>
    <w:rsid w:val="00051B77"/>
    <w:rsid w:val="00051ED0"/>
    <w:rsid w:val="00052404"/>
    <w:rsid w:val="000524CC"/>
    <w:rsid w:val="000526A3"/>
    <w:rsid w:val="00052BEA"/>
    <w:rsid w:val="00052C37"/>
    <w:rsid w:val="00052D7F"/>
    <w:rsid w:val="00052E46"/>
    <w:rsid w:val="00053325"/>
    <w:rsid w:val="00053552"/>
    <w:rsid w:val="000535B6"/>
    <w:rsid w:val="000535FE"/>
    <w:rsid w:val="00053CFE"/>
    <w:rsid w:val="0005433A"/>
    <w:rsid w:val="00054705"/>
    <w:rsid w:val="000551F0"/>
    <w:rsid w:val="00055803"/>
    <w:rsid w:val="00055AE3"/>
    <w:rsid w:val="000560A0"/>
    <w:rsid w:val="00056317"/>
    <w:rsid w:val="00056C81"/>
    <w:rsid w:val="00056F3B"/>
    <w:rsid w:val="000570A7"/>
    <w:rsid w:val="000570CF"/>
    <w:rsid w:val="00057985"/>
    <w:rsid w:val="00057A23"/>
    <w:rsid w:val="00057D8E"/>
    <w:rsid w:val="000608FF"/>
    <w:rsid w:val="00060A84"/>
    <w:rsid w:val="00060E30"/>
    <w:rsid w:val="00060F57"/>
    <w:rsid w:val="0006124E"/>
    <w:rsid w:val="00061369"/>
    <w:rsid w:val="000617DC"/>
    <w:rsid w:val="000618CD"/>
    <w:rsid w:val="00061C04"/>
    <w:rsid w:val="00061C0E"/>
    <w:rsid w:val="00061DB6"/>
    <w:rsid w:val="000622CA"/>
    <w:rsid w:val="00062348"/>
    <w:rsid w:val="00062743"/>
    <w:rsid w:val="0006280D"/>
    <w:rsid w:val="00062A26"/>
    <w:rsid w:val="000632D2"/>
    <w:rsid w:val="0006331D"/>
    <w:rsid w:val="00063646"/>
    <w:rsid w:val="00063782"/>
    <w:rsid w:val="00063A3E"/>
    <w:rsid w:val="00063EB5"/>
    <w:rsid w:val="00064161"/>
    <w:rsid w:val="00064194"/>
    <w:rsid w:val="0006480D"/>
    <w:rsid w:val="00064A6B"/>
    <w:rsid w:val="00064EB4"/>
    <w:rsid w:val="000652EC"/>
    <w:rsid w:val="00065546"/>
    <w:rsid w:val="00065966"/>
    <w:rsid w:val="000659C9"/>
    <w:rsid w:val="00065D8C"/>
    <w:rsid w:val="0006676E"/>
    <w:rsid w:val="00066A50"/>
    <w:rsid w:val="000675A1"/>
    <w:rsid w:val="00067B5A"/>
    <w:rsid w:val="00067F7D"/>
    <w:rsid w:val="00070272"/>
    <w:rsid w:val="0007070D"/>
    <w:rsid w:val="0007083C"/>
    <w:rsid w:val="0007098C"/>
    <w:rsid w:val="000709E2"/>
    <w:rsid w:val="00070C90"/>
    <w:rsid w:val="000713AB"/>
    <w:rsid w:val="000716E3"/>
    <w:rsid w:val="0007241C"/>
    <w:rsid w:val="00073304"/>
    <w:rsid w:val="00073627"/>
    <w:rsid w:val="000737E9"/>
    <w:rsid w:val="0007385E"/>
    <w:rsid w:val="00073C21"/>
    <w:rsid w:val="00073C41"/>
    <w:rsid w:val="00074064"/>
    <w:rsid w:val="000746F6"/>
    <w:rsid w:val="00074881"/>
    <w:rsid w:val="000748B0"/>
    <w:rsid w:val="00074FE8"/>
    <w:rsid w:val="0007525E"/>
    <w:rsid w:val="00075A8C"/>
    <w:rsid w:val="00075EAC"/>
    <w:rsid w:val="00075F56"/>
    <w:rsid w:val="00076074"/>
    <w:rsid w:val="000765A8"/>
    <w:rsid w:val="00076759"/>
    <w:rsid w:val="000769D4"/>
    <w:rsid w:val="00076DA8"/>
    <w:rsid w:val="00077164"/>
    <w:rsid w:val="0007777C"/>
    <w:rsid w:val="00077A11"/>
    <w:rsid w:val="00077B62"/>
    <w:rsid w:val="00077EBD"/>
    <w:rsid w:val="00077ED1"/>
    <w:rsid w:val="00080443"/>
    <w:rsid w:val="0008051F"/>
    <w:rsid w:val="000809E6"/>
    <w:rsid w:val="00080A5F"/>
    <w:rsid w:val="00080BB1"/>
    <w:rsid w:val="00080C7F"/>
    <w:rsid w:val="00080E82"/>
    <w:rsid w:val="00081015"/>
    <w:rsid w:val="000811A3"/>
    <w:rsid w:val="000811C4"/>
    <w:rsid w:val="00081226"/>
    <w:rsid w:val="00081961"/>
    <w:rsid w:val="00082A13"/>
    <w:rsid w:val="00083023"/>
    <w:rsid w:val="000832E4"/>
    <w:rsid w:val="00083380"/>
    <w:rsid w:val="000833BE"/>
    <w:rsid w:val="0008388A"/>
    <w:rsid w:val="00083946"/>
    <w:rsid w:val="00083977"/>
    <w:rsid w:val="00083A07"/>
    <w:rsid w:val="00083B12"/>
    <w:rsid w:val="00084222"/>
    <w:rsid w:val="000843E4"/>
    <w:rsid w:val="00084EFA"/>
    <w:rsid w:val="000850EB"/>
    <w:rsid w:val="00085436"/>
    <w:rsid w:val="00085A27"/>
    <w:rsid w:val="00085ED4"/>
    <w:rsid w:val="0008617F"/>
    <w:rsid w:val="00086BBA"/>
    <w:rsid w:val="00086C19"/>
    <w:rsid w:val="00086E83"/>
    <w:rsid w:val="0008716F"/>
    <w:rsid w:val="00087659"/>
    <w:rsid w:val="00087C4A"/>
    <w:rsid w:val="00087E5A"/>
    <w:rsid w:val="00090171"/>
    <w:rsid w:val="000906ED"/>
    <w:rsid w:val="00090888"/>
    <w:rsid w:val="00090A20"/>
    <w:rsid w:val="00090BCE"/>
    <w:rsid w:val="00090D55"/>
    <w:rsid w:val="00090D98"/>
    <w:rsid w:val="00090DB9"/>
    <w:rsid w:val="00090F3A"/>
    <w:rsid w:val="000912A8"/>
    <w:rsid w:val="00091445"/>
    <w:rsid w:val="00091469"/>
    <w:rsid w:val="000919E9"/>
    <w:rsid w:val="00091B6E"/>
    <w:rsid w:val="000921CD"/>
    <w:rsid w:val="000922BF"/>
    <w:rsid w:val="000923E1"/>
    <w:rsid w:val="00092428"/>
    <w:rsid w:val="00092486"/>
    <w:rsid w:val="00092AE8"/>
    <w:rsid w:val="00092BAC"/>
    <w:rsid w:val="00092E75"/>
    <w:rsid w:val="00092E8E"/>
    <w:rsid w:val="0009328D"/>
    <w:rsid w:val="00093453"/>
    <w:rsid w:val="000936D4"/>
    <w:rsid w:val="0009396C"/>
    <w:rsid w:val="00094116"/>
    <w:rsid w:val="000941E4"/>
    <w:rsid w:val="00094470"/>
    <w:rsid w:val="000947AC"/>
    <w:rsid w:val="00094880"/>
    <w:rsid w:val="0009523A"/>
    <w:rsid w:val="00095343"/>
    <w:rsid w:val="000954DD"/>
    <w:rsid w:val="00095C6C"/>
    <w:rsid w:val="00095D2A"/>
    <w:rsid w:val="00095D98"/>
    <w:rsid w:val="00096123"/>
    <w:rsid w:val="00096570"/>
    <w:rsid w:val="000966EA"/>
    <w:rsid w:val="000967CE"/>
    <w:rsid w:val="00096A8E"/>
    <w:rsid w:val="00096E4C"/>
    <w:rsid w:val="000978EE"/>
    <w:rsid w:val="00097A12"/>
    <w:rsid w:val="00097DBD"/>
    <w:rsid w:val="00097F54"/>
    <w:rsid w:val="00097F72"/>
    <w:rsid w:val="000A06EE"/>
    <w:rsid w:val="000A098B"/>
    <w:rsid w:val="000A09EA"/>
    <w:rsid w:val="000A0A5F"/>
    <w:rsid w:val="000A0B42"/>
    <w:rsid w:val="000A0B4F"/>
    <w:rsid w:val="000A1283"/>
    <w:rsid w:val="000A154E"/>
    <w:rsid w:val="000A171F"/>
    <w:rsid w:val="000A190C"/>
    <w:rsid w:val="000A202C"/>
    <w:rsid w:val="000A2097"/>
    <w:rsid w:val="000A2212"/>
    <w:rsid w:val="000A2557"/>
    <w:rsid w:val="000A2A3F"/>
    <w:rsid w:val="000A2C5E"/>
    <w:rsid w:val="000A2E68"/>
    <w:rsid w:val="000A3092"/>
    <w:rsid w:val="000A30FD"/>
    <w:rsid w:val="000A3107"/>
    <w:rsid w:val="000A3220"/>
    <w:rsid w:val="000A344E"/>
    <w:rsid w:val="000A355B"/>
    <w:rsid w:val="000A3990"/>
    <w:rsid w:val="000A3A12"/>
    <w:rsid w:val="000A3D8B"/>
    <w:rsid w:val="000A4037"/>
    <w:rsid w:val="000A42ED"/>
    <w:rsid w:val="000A50BF"/>
    <w:rsid w:val="000A5218"/>
    <w:rsid w:val="000A544F"/>
    <w:rsid w:val="000A5CC3"/>
    <w:rsid w:val="000A639D"/>
    <w:rsid w:val="000A65F7"/>
    <w:rsid w:val="000A66C6"/>
    <w:rsid w:val="000A66CF"/>
    <w:rsid w:val="000A6958"/>
    <w:rsid w:val="000A6AB7"/>
    <w:rsid w:val="000A6B4F"/>
    <w:rsid w:val="000A6C97"/>
    <w:rsid w:val="000A6DE8"/>
    <w:rsid w:val="000A73E1"/>
    <w:rsid w:val="000A790E"/>
    <w:rsid w:val="000A7A94"/>
    <w:rsid w:val="000B0020"/>
    <w:rsid w:val="000B040F"/>
    <w:rsid w:val="000B0590"/>
    <w:rsid w:val="000B0A63"/>
    <w:rsid w:val="000B0EE0"/>
    <w:rsid w:val="000B0F11"/>
    <w:rsid w:val="000B10D4"/>
    <w:rsid w:val="000B112F"/>
    <w:rsid w:val="000B11B0"/>
    <w:rsid w:val="000B1CA5"/>
    <w:rsid w:val="000B1E8B"/>
    <w:rsid w:val="000B2000"/>
    <w:rsid w:val="000B2104"/>
    <w:rsid w:val="000B241A"/>
    <w:rsid w:val="000B269B"/>
    <w:rsid w:val="000B269E"/>
    <w:rsid w:val="000B2AEB"/>
    <w:rsid w:val="000B2C2B"/>
    <w:rsid w:val="000B2DEF"/>
    <w:rsid w:val="000B30AF"/>
    <w:rsid w:val="000B30BE"/>
    <w:rsid w:val="000B3143"/>
    <w:rsid w:val="000B332D"/>
    <w:rsid w:val="000B368A"/>
    <w:rsid w:val="000B3A68"/>
    <w:rsid w:val="000B3D0C"/>
    <w:rsid w:val="000B4527"/>
    <w:rsid w:val="000B45F3"/>
    <w:rsid w:val="000B484F"/>
    <w:rsid w:val="000B4C7D"/>
    <w:rsid w:val="000B4F97"/>
    <w:rsid w:val="000B55F0"/>
    <w:rsid w:val="000B56FD"/>
    <w:rsid w:val="000B5C64"/>
    <w:rsid w:val="000B5CBF"/>
    <w:rsid w:val="000B5ED0"/>
    <w:rsid w:val="000B6516"/>
    <w:rsid w:val="000B651C"/>
    <w:rsid w:val="000B6AC6"/>
    <w:rsid w:val="000B6F22"/>
    <w:rsid w:val="000B73B0"/>
    <w:rsid w:val="000B77CE"/>
    <w:rsid w:val="000B7AEB"/>
    <w:rsid w:val="000B7FEE"/>
    <w:rsid w:val="000C0084"/>
    <w:rsid w:val="000C01D7"/>
    <w:rsid w:val="000C046B"/>
    <w:rsid w:val="000C0711"/>
    <w:rsid w:val="000C09A9"/>
    <w:rsid w:val="000C0F57"/>
    <w:rsid w:val="000C108B"/>
    <w:rsid w:val="000C1250"/>
    <w:rsid w:val="000C142E"/>
    <w:rsid w:val="000C1804"/>
    <w:rsid w:val="000C18ED"/>
    <w:rsid w:val="000C1CB2"/>
    <w:rsid w:val="000C21CA"/>
    <w:rsid w:val="000C2540"/>
    <w:rsid w:val="000C2CB9"/>
    <w:rsid w:val="000C3043"/>
    <w:rsid w:val="000C348A"/>
    <w:rsid w:val="000C42E8"/>
    <w:rsid w:val="000C54A4"/>
    <w:rsid w:val="000C5F2B"/>
    <w:rsid w:val="000C6683"/>
    <w:rsid w:val="000C68CD"/>
    <w:rsid w:val="000C693D"/>
    <w:rsid w:val="000C7071"/>
    <w:rsid w:val="000C7335"/>
    <w:rsid w:val="000C7604"/>
    <w:rsid w:val="000D0404"/>
    <w:rsid w:val="000D0823"/>
    <w:rsid w:val="000D0BDD"/>
    <w:rsid w:val="000D126E"/>
    <w:rsid w:val="000D1606"/>
    <w:rsid w:val="000D189C"/>
    <w:rsid w:val="000D18F8"/>
    <w:rsid w:val="000D1A8D"/>
    <w:rsid w:val="000D1D8D"/>
    <w:rsid w:val="000D2222"/>
    <w:rsid w:val="000D251C"/>
    <w:rsid w:val="000D2804"/>
    <w:rsid w:val="000D2970"/>
    <w:rsid w:val="000D35DF"/>
    <w:rsid w:val="000D3653"/>
    <w:rsid w:val="000D371B"/>
    <w:rsid w:val="000D3D2B"/>
    <w:rsid w:val="000D3F57"/>
    <w:rsid w:val="000D4024"/>
    <w:rsid w:val="000D409E"/>
    <w:rsid w:val="000D4A2D"/>
    <w:rsid w:val="000D4DE1"/>
    <w:rsid w:val="000D4E81"/>
    <w:rsid w:val="000D541B"/>
    <w:rsid w:val="000D5742"/>
    <w:rsid w:val="000D5903"/>
    <w:rsid w:val="000D59BD"/>
    <w:rsid w:val="000D60D8"/>
    <w:rsid w:val="000D656B"/>
    <w:rsid w:val="000D6AA7"/>
    <w:rsid w:val="000D7145"/>
    <w:rsid w:val="000D7571"/>
    <w:rsid w:val="000D7813"/>
    <w:rsid w:val="000D7882"/>
    <w:rsid w:val="000D7C94"/>
    <w:rsid w:val="000E0322"/>
    <w:rsid w:val="000E0381"/>
    <w:rsid w:val="000E03E9"/>
    <w:rsid w:val="000E05E2"/>
    <w:rsid w:val="000E0777"/>
    <w:rsid w:val="000E098C"/>
    <w:rsid w:val="000E0AF9"/>
    <w:rsid w:val="000E1216"/>
    <w:rsid w:val="000E12BB"/>
    <w:rsid w:val="000E1497"/>
    <w:rsid w:val="000E1CA2"/>
    <w:rsid w:val="000E1F44"/>
    <w:rsid w:val="000E211B"/>
    <w:rsid w:val="000E2766"/>
    <w:rsid w:val="000E2CC4"/>
    <w:rsid w:val="000E2D84"/>
    <w:rsid w:val="000E3313"/>
    <w:rsid w:val="000E4BB1"/>
    <w:rsid w:val="000E4FD3"/>
    <w:rsid w:val="000E5276"/>
    <w:rsid w:val="000E547D"/>
    <w:rsid w:val="000E5514"/>
    <w:rsid w:val="000E55B0"/>
    <w:rsid w:val="000E578E"/>
    <w:rsid w:val="000E613E"/>
    <w:rsid w:val="000E6364"/>
    <w:rsid w:val="000E68DE"/>
    <w:rsid w:val="000E6A02"/>
    <w:rsid w:val="000E6C9C"/>
    <w:rsid w:val="000E6D03"/>
    <w:rsid w:val="000E6EEF"/>
    <w:rsid w:val="000E742E"/>
    <w:rsid w:val="000E79EA"/>
    <w:rsid w:val="000E79FC"/>
    <w:rsid w:val="000E7F2A"/>
    <w:rsid w:val="000F0E07"/>
    <w:rsid w:val="000F0F3C"/>
    <w:rsid w:val="000F146C"/>
    <w:rsid w:val="000F172C"/>
    <w:rsid w:val="000F1A47"/>
    <w:rsid w:val="000F216D"/>
    <w:rsid w:val="000F22CD"/>
    <w:rsid w:val="000F2388"/>
    <w:rsid w:val="000F24D4"/>
    <w:rsid w:val="000F2599"/>
    <w:rsid w:val="000F2AEC"/>
    <w:rsid w:val="000F32FA"/>
    <w:rsid w:val="000F349A"/>
    <w:rsid w:val="000F3579"/>
    <w:rsid w:val="000F442B"/>
    <w:rsid w:val="000F4559"/>
    <w:rsid w:val="000F4814"/>
    <w:rsid w:val="000F5413"/>
    <w:rsid w:val="000F5557"/>
    <w:rsid w:val="000F580A"/>
    <w:rsid w:val="000F6292"/>
    <w:rsid w:val="000F67CB"/>
    <w:rsid w:val="000F6A2D"/>
    <w:rsid w:val="000F7039"/>
    <w:rsid w:val="000F724F"/>
    <w:rsid w:val="000F72F9"/>
    <w:rsid w:val="000F7460"/>
    <w:rsid w:val="000F7A47"/>
    <w:rsid w:val="000F7B3A"/>
    <w:rsid w:val="001001CB"/>
    <w:rsid w:val="0010050A"/>
    <w:rsid w:val="00100640"/>
    <w:rsid w:val="001006F7"/>
    <w:rsid w:val="00100BE7"/>
    <w:rsid w:val="00100D3A"/>
    <w:rsid w:val="00100F2E"/>
    <w:rsid w:val="00100F65"/>
    <w:rsid w:val="0010145D"/>
    <w:rsid w:val="001018C4"/>
    <w:rsid w:val="00101BE3"/>
    <w:rsid w:val="00101C67"/>
    <w:rsid w:val="00101F86"/>
    <w:rsid w:val="0010203B"/>
    <w:rsid w:val="001027B1"/>
    <w:rsid w:val="001029E2"/>
    <w:rsid w:val="00102A1D"/>
    <w:rsid w:val="00102C9E"/>
    <w:rsid w:val="001034F2"/>
    <w:rsid w:val="0010359D"/>
    <w:rsid w:val="00103EB7"/>
    <w:rsid w:val="00103EB8"/>
    <w:rsid w:val="00103F80"/>
    <w:rsid w:val="00103FC3"/>
    <w:rsid w:val="00104059"/>
    <w:rsid w:val="001042CE"/>
    <w:rsid w:val="00104318"/>
    <w:rsid w:val="001043BE"/>
    <w:rsid w:val="00104707"/>
    <w:rsid w:val="001050B5"/>
    <w:rsid w:val="0010514F"/>
    <w:rsid w:val="001052AE"/>
    <w:rsid w:val="0010591B"/>
    <w:rsid w:val="00105947"/>
    <w:rsid w:val="001059F5"/>
    <w:rsid w:val="001061E0"/>
    <w:rsid w:val="0010623A"/>
    <w:rsid w:val="001067CA"/>
    <w:rsid w:val="00106C1C"/>
    <w:rsid w:val="001072F3"/>
    <w:rsid w:val="001076F2"/>
    <w:rsid w:val="001078DF"/>
    <w:rsid w:val="001078FD"/>
    <w:rsid w:val="00107A70"/>
    <w:rsid w:val="00107B55"/>
    <w:rsid w:val="00107C48"/>
    <w:rsid w:val="00107E0D"/>
    <w:rsid w:val="00110033"/>
    <w:rsid w:val="00110233"/>
    <w:rsid w:val="00110346"/>
    <w:rsid w:val="00110352"/>
    <w:rsid w:val="001105E6"/>
    <w:rsid w:val="0011090D"/>
    <w:rsid w:val="00110AF5"/>
    <w:rsid w:val="00110B03"/>
    <w:rsid w:val="00110E91"/>
    <w:rsid w:val="00110EBC"/>
    <w:rsid w:val="00110F9A"/>
    <w:rsid w:val="00111217"/>
    <w:rsid w:val="00111356"/>
    <w:rsid w:val="00111AEE"/>
    <w:rsid w:val="00111E60"/>
    <w:rsid w:val="0011244C"/>
    <w:rsid w:val="0011248A"/>
    <w:rsid w:val="0011276F"/>
    <w:rsid w:val="00112ED9"/>
    <w:rsid w:val="001131CE"/>
    <w:rsid w:val="0011342F"/>
    <w:rsid w:val="001137DD"/>
    <w:rsid w:val="00113B80"/>
    <w:rsid w:val="00113BFF"/>
    <w:rsid w:val="001140C6"/>
    <w:rsid w:val="001140DE"/>
    <w:rsid w:val="001149E7"/>
    <w:rsid w:val="00114E48"/>
    <w:rsid w:val="001158EF"/>
    <w:rsid w:val="00115997"/>
    <w:rsid w:val="00115D22"/>
    <w:rsid w:val="00115E0B"/>
    <w:rsid w:val="00115E36"/>
    <w:rsid w:val="00115F78"/>
    <w:rsid w:val="00115FBC"/>
    <w:rsid w:val="0011623D"/>
    <w:rsid w:val="001163CF"/>
    <w:rsid w:val="001168F3"/>
    <w:rsid w:val="0011713C"/>
    <w:rsid w:val="00117F58"/>
    <w:rsid w:val="00120045"/>
    <w:rsid w:val="00120364"/>
    <w:rsid w:val="00120475"/>
    <w:rsid w:val="00120BB3"/>
    <w:rsid w:val="00120E75"/>
    <w:rsid w:val="001214FF"/>
    <w:rsid w:val="00121873"/>
    <w:rsid w:val="0012194E"/>
    <w:rsid w:val="001220C6"/>
    <w:rsid w:val="00122289"/>
    <w:rsid w:val="0012256E"/>
    <w:rsid w:val="00122AA1"/>
    <w:rsid w:val="001237F1"/>
    <w:rsid w:val="00123C8B"/>
    <w:rsid w:val="0012456D"/>
    <w:rsid w:val="001246B9"/>
    <w:rsid w:val="00124B2C"/>
    <w:rsid w:val="00124F59"/>
    <w:rsid w:val="0012588B"/>
    <w:rsid w:val="00125B2D"/>
    <w:rsid w:val="00125C50"/>
    <w:rsid w:val="00126155"/>
    <w:rsid w:val="00126736"/>
    <w:rsid w:val="00126770"/>
    <w:rsid w:val="00126AF3"/>
    <w:rsid w:val="00126DDD"/>
    <w:rsid w:val="00127115"/>
    <w:rsid w:val="00127E2D"/>
    <w:rsid w:val="00127F2A"/>
    <w:rsid w:val="001302D8"/>
    <w:rsid w:val="0013070F"/>
    <w:rsid w:val="00130AE5"/>
    <w:rsid w:val="00131373"/>
    <w:rsid w:val="00131A43"/>
    <w:rsid w:val="00131E91"/>
    <w:rsid w:val="0013213D"/>
    <w:rsid w:val="00132615"/>
    <w:rsid w:val="001326ED"/>
    <w:rsid w:val="00132903"/>
    <w:rsid w:val="00132AF8"/>
    <w:rsid w:val="00132DA9"/>
    <w:rsid w:val="00132E55"/>
    <w:rsid w:val="00132EDB"/>
    <w:rsid w:val="00133328"/>
    <w:rsid w:val="0013368B"/>
    <w:rsid w:val="001336AF"/>
    <w:rsid w:val="00133B57"/>
    <w:rsid w:val="00133FDB"/>
    <w:rsid w:val="00134083"/>
    <w:rsid w:val="001343B1"/>
    <w:rsid w:val="001343B2"/>
    <w:rsid w:val="00134749"/>
    <w:rsid w:val="00134A08"/>
    <w:rsid w:val="001350D3"/>
    <w:rsid w:val="00135101"/>
    <w:rsid w:val="00135561"/>
    <w:rsid w:val="00135785"/>
    <w:rsid w:val="00135A2B"/>
    <w:rsid w:val="00135F52"/>
    <w:rsid w:val="00136304"/>
    <w:rsid w:val="0013635F"/>
    <w:rsid w:val="00136591"/>
    <w:rsid w:val="0013659F"/>
    <w:rsid w:val="001365A1"/>
    <w:rsid w:val="00136872"/>
    <w:rsid w:val="00137149"/>
    <w:rsid w:val="001373CC"/>
    <w:rsid w:val="001374AA"/>
    <w:rsid w:val="001374B0"/>
    <w:rsid w:val="0013763C"/>
    <w:rsid w:val="00140777"/>
    <w:rsid w:val="001409A5"/>
    <w:rsid w:val="00140AAA"/>
    <w:rsid w:val="00140C6E"/>
    <w:rsid w:val="00140D97"/>
    <w:rsid w:val="00141525"/>
    <w:rsid w:val="0014171A"/>
    <w:rsid w:val="00141D5F"/>
    <w:rsid w:val="00142099"/>
    <w:rsid w:val="00142735"/>
    <w:rsid w:val="00142836"/>
    <w:rsid w:val="001432C4"/>
    <w:rsid w:val="00143336"/>
    <w:rsid w:val="00143982"/>
    <w:rsid w:val="00143C14"/>
    <w:rsid w:val="00143F58"/>
    <w:rsid w:val="001440E9"/>
    <w:rsid w:val="001445D6"/>
    <w:rsid w:val="00144869"/>
    <w:rsid w:val="0014495A"/>
    <w:rsid w:val="00144D97"/>
    <w:rsid w:val="00144FD1"/>
    <w:rsid w:val="001455FC"/>
    <w:rsid w:val="0014565C"/>
    <w:rsid w:val="001456E5"/>
    <w:rsid w:val="00145738"/>
    <w:rsid w:val="00146406"/>
    <w:rsid w:val="00146451"/>
    <w:rsid w:val="00146CD2"/>
    <w:rsid w:val="00146DE5"/>
    <w:rsid w:val="00147037"/>
    <w:rsid w:val="001470DD"/>
    <w:rsid w:val="0014770C"/>
    <w:rsid w:val="00147728"/>
    <w:rsid w:val="001477D2"/>
    <w:rsid w:val="00147A61"/>
    <w:rsid w:val="00150E40"/>
    <w:rsid w:val="00151A30"/>
    <w:rsid w:val="00151B6C"/>
    <w:rsid w:val="00151B81"/>
    <w:rsid w:val="00152375"/>
    <w:rsid w:val="0015257B"/>
    <w:rsid w:val="001526B6"/>
    <w:rsid w:val="001526F7"/>
    <w:rsid w:val="001527C6"/>
    <w:rsid w:val="00152B16"/>
    <w:rsid w:val="00152D3E"/>
    <w:rsid w:val="001531B3"/>
    <w:rsid w:val="0015342C"/>
    <w:rsid w:val="00153667"/>
    <w:rsid w:val="0015376D"/>
    <w:rsid w:val="00153D6F"/>
    <w:rsid w:val="00153DF3"/>
    <w:rsid w:val="00154223"/>
    <w:rsid w:val="001544D5"/>
    <w:rsid w:val="00154DA3"/>
    <w:rsid w:val="00155036"/>
    <w:rsid w:val="0015504E"/>
    <w:rsid w:val="00155E38"/>
    <w:rsid w:val="00155EE8"/>
    <w:rsid w:val="00157645"/>
    <w:rsid w:val="00157744"/>
    <w:rsid w:val="001578BB"/>
    <w:rsid w:val="001579A2"/>
    <w:rsid w:val="00157DDB"/>
    <w:rsid w:val="0016039E"/>
    <w:rsid w:val="001603C4"/>
    <w:rsid w:val="001604C4"/>
    <w:rsid w:val="00160850"/>
    <w:rsid w:val="00160CFB"/>
    <w:rsid w:val="0016164F"/>
    <w:rsid w:val="0016175F"/>
    <w:rsid w:val="001618E3"/>
    <w:rsid w:val="0016211D"/>
    <w:rsid w:val="00162185"/>
    <w:rsid w:val="001628E1"/>
    <w:rsid w:val="00162B23"/>
    <w:rsid w:val="00162C24"/>
    <w:rsid w:val="00162D5C"/>
    <w:rsid w:val="00163E02"/>
    <w:rsid w:val="001640A9"/>
    <w:rsid w:val="00164413"/>
    <w:rsid w:val="00164816"/>
    <w:rsid w:val="001649CA"/>
    <w:rsid w:val="00164BC3"/>
    <w:rsid w:val="001652AE"/>
    <w:rsid w:val="001657F2"/>
    <w:rsid w:val="00165E34"/>
    <w:rsid w:val="00165EC2"/>
    <w:rsid w:val="00165EC3"/>
    <w:rsid w:val="00165EDF"/>
    <w:rsid w:val="00166272"/>
    <w:rsid w:val="00166DE2"/>
    <w:rsid w:val="00167A99"/>
    <w:rsid w:val="0017034B"/>
    <w:rsid w:val="0017051A"/>
    <w:rsid w:val="0017060A"/>
    <w:rsid w:val="00170742"/>
    <w:rsid w:val="00170A63"/>
    <w:rsid w:val="00170B33"/>
    <w:rsid w:val="00170C88"/>
    <w:rsid w:val="00170C9F"/>
    <w:rsid w:val="00170F66"/>
    <w:rsid w:val="00170FE9"/>
    <w:rsid w:val="0017135C"/>
    <w:rsid w:val="00171437"/>
    <w:rsid w:val="001716E5"/>
    <w:rsid w:val="00171733"/>
    <w:rsid w:val="00171A82"/>
    <w:rsid w:val="00171BE1"/>
    <w:rsid w:val="00171E1C"/>
    <w:rsid w:val="00171F9F"/>
    <w:rsid w:val="00172032"/>
    <w:rsid w:val="0017209F"/>
    <w:rsid w:val="001721EF"/>
    <w:rsid w:val="001725FC"/>
    <w:rsid w:val="00172FAB"/>
    <w:rsid w:val="00173258"/>
    <w:rsid w:val="00173A8E"/>
    <w:rsid w:val="00173C42"/>
    <w:rsid w:val="00173CBD"/>
    <w:rsid w:val="001745DF"/>
    <w:rsid w:val="00174B2F"/>
    <w:rsid w:val="00174F4B"/>
    <w:rsid w:val="00175287"/>
    <w:rsid w:val="00175525"/>
    <w:rsid w:val="00175550"/>
    <w:rsid w:val="00175612"/>
    <w:rsid w:val="00175775"/>
    <w:rsid w:val="00175865"/>
    <w:rsid w:val="0017620A"/>
    <w:rsid w:val="00176733"/>
    <w:rsid w:val="0017680F"/>
    <w:rsid w:val="00176958"/>
    <w:rsid w:val="00180783"/>
    <w:rsid w:val="00180A4F"/>
    <w:rsid w:val="00180FF8"/>
    <w:rsid w:val="0018194D"/>
    <w:rsid w:val="00182289"/>
    <w:rsid w:val="001825A6"/>
    <w:rsid w:val="0018282C"/>
    <w:rsid w:val="00182836"/>
    <w:rsid w:val="0018297E"/>
    <w:rsid w:val="00182D6B"/>
    <w:rsid w:val="00182EA7"/>
    <w:rsid w:val="00183349"/>
    <w:rsid w:val="00183519"/>
    <w:rsid w:val="001836FC"/>
    <w:rsid w:val="0018394E"/>
    <w:rsid w:val="001841EA"/>
    <w:rsid w:val="0018457A"/>
    <w:rsid w:val="00184672"/>
    <w:rsid w:val="001846EB"/>
    <w:rsid w:val="001849A8"/>
    <w:rsid w:val="00185079"/>
    <w:rsid w:val="00185673"/>
    <w:rsid w:val="0018577F"/>
    <w:rsid w:val="00186ECB"/>
    <w:rsid w:val="00186F06"/>
    <w:rsid w:val="0018767F"/>
    <w:rsid w:val="00187ECC"/>
    <w:rsid w:val="00187F19"/>
    <w:rsid w:val="00190837"/>
    <w:rsid w:val="00190C35"/>
    <w:rsid w:val="00190F04"/>
    <w:rsid w:val="00192003"/>
    <w:rsid w:val="00192325"/>
    <w:rsid w:val="00192B27"/>
    <w:rsid w:val="0019308E"/>
    <w:rsid w:val="0019399B"/>
    <w:rsid w:val="001941B5"/>
    <w:rsid w:val="00194285"/>
    <w:rsid w:val="001950A4"/>
    <w:rsid w:val="0019513B"/>
    <w:rsid w:val="0019564F"/>
    <w:rsid w:val="00195659"/>
    <w:rsid w:val="001957A2"/>
    <w:rsid w:val="001957D9"/>
    <w:rsid w:val="00195985"/>
    <w:rsid w:val="00196788"/>
    <w:rsid w:val="00196A7D"/>
    <w:rsid w:val="00196D24"/>
    <w:rsid w:val="00196D4A"/>
    <w:rsid w:val="0019715A"/>
    <w:rsid w:val="00197660"/>
    <w:rsid w:val="001976A5"/>
    <w:rsid w:val="00197C29"/>
    <w:rsid w:val="001A00CC"/>
    <w:rsid w:val="001A0515"/>
    <w:rsid w:val="001A05A2"/>
    <w:rsid w:val="001A0909"/>
    <w:rsid w:val="001A091C"/>
    <w:rsid w:val="001A0C63"/>
    <w:rsid w:val="001A0CE9"/>
    <w:rsid w:val="001A0DDC"/>
    <w:rsid w:val="001A0EB9"/>
    <w:rsid w:val="001A0EEC"/>
    <w:rsid w:val="001A10CC"/>
    <w:rsid w:val="001A1290"/>
    <w:rsid w:val="001A16C5"/>
    <w:rsid w:val="001A1989"/>
    <w:rsid w:val="001A1C95"/>
    <w:rsid w:val="001A1EA1"/>
    <w:rsid w:val="001A204B"/>
    <w:rsid w:val="001A213D"/>
    <w:rsid w:val="001A23C5"/>
    <w:rsid w:val="001A25F0"/>
    <w:rsid w:val="001A27D8"/>
    <w:rsid w:val="001A3074"/>
    <w:rsid w:val="001A347E"/>
    <w:rsid w:val="001A3C01"/>
    <w:rsid w:val="001A3E74"/>
    <w:rsid w:val="001A4144"/>
    <w:rsid w:val="001A4150"/>
    <w:rsid w:val="001A43FD"/>
    <w:rsid w:val="001A4565"/>
    <w:rsid w:val="001A4CF5"/>
    <w:rsid w:val="001A55E2"/>
    <w:rsid w:val="001A5891"/>
    <w:rsid w:val="001A5901"/>
    <w:rsid w:val="001A5A5B"/>
    <w:rsid w:val="001A5E85"/>
    <w:rsid w:val="001A6167"/>
    <w:rsid w:val="001A616E"/>
    <w:rsid w:val="001A6397"/>
    <w:rsid w:val="001A6949"/>
    <w:rsid w:val="001A6A46"/>
    <w:rsid w:val="001A6C51"/>
    <w:rsid w:val="001A71A8"/>
    <w:rsid w:val="001A7409"/>
    <w:rsid w:val="001A772F"/>
    <w:rsid w:val="001A7AC4"/>
    <w:rsid w:val="001A7CF1"/>
    <w:rsid w:val="001A7D01"/>
    <w:rsid w:val="001A7DE3"/>
    <w:rsid w:val="001A7E08"/>
    <w:rsid w:val="001B0070"/>
    <w:rsid w:val="001B0625"/>
    <w:rsid w:val="001B07A4"/>
    <w:rsid w:val="001B16EE"/>
    <w:rsid w:val="001B22F2"/>
    <w:rsid w:val="001B2A2D"/>
    <w:rsid w:val="001B389D"/>
    <w:rsid w:val="001B3CC6"/>
    <w:rsid w:val="001B3D24"/>
    <w:rsid w:val="001B3DAC"/>
    <w:rsid w:val="001B40C3"/>
    <w:rsid w:val="001B45B5"/>
    <w:rsid w:val="001B472F"/>
    <w:rsid w:val="001B48F2"/>
    <w:rsid w:val="001B4A5F"/>
    <w:rsid w:val="001B4FB8"/>
    <w:rsid w:val="001B52CB"/>
    <w:rsid w:val="001B5581"/>
    <w:rsid w:val="001B5EA0"/>
    <w:rsid w:val="001B5EEE"/>
    <w:rsid w:val="001B6A8D"/>
    <w:rsid w:val="001B6F5F"/>
    <w:rsid w:val="001B7096"/>
    <w:rsid w:val="001B73A8"/>
    <w:rsid w:val="001B7AAA"/>
    <w:rsid w:val="001B7DCB"/>
    <w:rsid w:val="001B7F66"/>
    <w:rsid w:val="001C00C6"/>
    <w:rsid w:val="001C03EE"/>
    <w:rsid w:val="001C0665"/>
    <w:rsid w:val="001C0DDF"/>
    <w:rsid w:val="001C0E13"/>
    <w:rsid w:val="001C0FBA"/>
    <w:rsid w:val="001C11A2"/>
    <w:rsid w:val="001C11C4"/>
    <w:rsid w:val="001C121B"/>
    <w:rsid w:val="001C1334"/>
    <w:rsid w:val="001C1708"/>
    <w:rsid w:val="001C1742"/>
    <w:rsid w:val="001C22E6"/>
    <w:rsid w:val="001C26A2"/>
    <w:rsid w:val="001C2A04"/>
    <w:rsid w:val="001C2ADC"/>
    <w:rsid w:val="001C2AEC"/>
    <w:rsid w:val="001C2AFB"/>
    <w:rsid w:val="001C307E"/>
    <w:rsid w:val="001C3130"/>
    <w:rsid w:val="001C3BFC"/>
    <w:rsid w:val="001C4206"/>
    <w:rsid w:val="001C442E"/>
    <w:rsid w:val="001C472B"/>
    <w:rsid w:val="001C48F9"/>
    <w:rsid w:val="001C4D32"/>
    <w:rsid w:val="001C4DF9"/>
    <w:rsid w:val="001C4EC1"/>
    <w:rsid w:val="001C5027"/>
    <w:rsid w:val="001C5395"/>
    <w:rsid w:val="001C5BAC"/>
    <w:rsid w:val="001C6248"/>
    <w:rsid w:val="001C67CA"/>
    <w:rsid w:val="001C6A0F"/>
    <w:rsid w:val="001C6AC8"/>
    <w:rsid w:val="001C6DDB"/>
    <w:rsid w:val="001C7291"/>
    <w:rsid w:val="001C76A6"/>
    <w:rsid w:val="001C7A5E"/>
    <w:rsid w:val="001C7F17"/>
    <w:rsid w:val="001D0371"/>
    <w:rsid w:val="001D03E8"/>
    <w:rsid w:val="001D047F"/>
    <w:rsid w:val="001D0A79"/>
    <w:rsid w:val="001D0BAB"/>
    <w:rsid w:val="001D0D4E"/>
    <w:rsid w:val="001D0EA1"/>
    <w:rsid w:val="001D0F14"/>
    <w:rsid w:val="001D10B6"/>
    <w:rsid w:val="001D15B7"/>
    <w:rsid w:val="001D1877"/>
    <w:rsid w:val="001D1BA1"/>
    <w:rsid w:val="001D2532"/>
    <w:rsid w:val="001D2560"/>
    <w:rsid w:val="001D2879"/>
    <w:rsid w:val="001D29BC"/>
    <w:rsid w:val="001D2A11"/>
    <w:rsid w:val="001D2C55"/>
    <w:rsid w:val="001D2CFF"/>
    <w:rsid w:val="001D2F81"/>
    <w:rsid w:val="001D320C"/>
    <w:rsid w:val="001D373D"/>
    <w:rsid w:val="001D392A"/>
    <w:rsid w:val="001D393D"/>
    <w:rsid w:val="001D3C8A"/>
    <w:rsid w:val="001D3EA9"/>
    <w:rsid w:val="001D456D"/>
    <w:rsid w:val="001D4630"/>
    <w:rsid w:val="001D48D6"/>
    <w:rsid w:val="001D49D8"/>
    <w:rsid w:val="001D4C36"/>
    <w:rsid w:val="001D4EBE"/>
    <w:rsid w:val="001D5092"/>
    <w:rsid w:val="001D537E"/>
    <w:rsid w:val="001D55D2"/>
    <w:rsid w:val="001D5689"/>
    <w:rsid w:val="001D5B50"/>
    <w:rsid w:val="001D60E4"/>
    <w:rsid w:val="001D6922"/>
    <w:rsid w:val="001D6A37"/>
    <w:rsid w:val="001D6A61"/>
    <w:rsid w:val="001D6D09"/>
    <w:rsid w:val="001D75CD"/>
    <w:rsid w:val="001D778F"/>
    <w:rsid w:val="001D7CB1"/>
    <w:rsid w:val="001D7ED5"/>
    <w:rsid w:val="001E0B43"/>
    <w:rsid w:val="001E0FF9"/>
    <w:rsid w:val="001E1458"/>
    <w:rsid w:val="001E14C5"/>
    <w:rsid w:val="001E1595"/>
    <w:rsid w:val="001E1668"/>
    <w:rsid w:val="001E1F30"/>
    <w:rsid w:val="001E2D9A"/>
    <w:rsid w:val="001E3227"/>
    <w:rsid w:val="001E3519"/>
    <w:rsid w:val="001E3B42"/>
    <w:rsid w:val="001E3C96"/>
    <w:rsid w:val="001E40F8"/>
    <w:rsid w:val="001E4342"/>
    <w:rsid w:val="001E47D7"/>
    <w:rsid w:val="001E4E2A"/>
    <w:rsid w:val="001E59D1"/>
    <w:rsid w:val="001E6149"/>
    <w:rsid w:val="001E674A"/>
    <w:rsid w:val="001E6A69"/>
    <w:rsid w:val="001E6A7B"/>
    <w:rsid w:val="001E6AE3"/>
    <w:rsid w:val="001E6F68"/>
    <w:rsid w:val="001E71FC"/>
    <w:rsid w:val="001E775C"/>
    <w:rsid w:val="001E79EF"/>
    <w:rsid w:val="001F0780"/>
    <w:rsid w:val="001F0823"/>
    <w:rsid w:val="001F0E9E"/>
    <w:rsid w:val="001F1348"/>
    <w:rsid w:val="001F15EF"/>
    <w:rsid w:val="001F1872"/>
    <w:rsid w:val="001F1A95"/>
    <w:rsid w:val="001F1BD1"/>
    <w:rsid w:val="001F1E31"/>
    <w:rsid w:val="001F1EFC"/>
    <w:rsid w:val="001F1F8A"/>
    <w:rsid w:val="001F2151"/>
    <w:rsid w:val="001F265F"/>
    <w:rsid w:val="001F29C8"/>
    <w:rsid w:val="001F2B3E"/>
    <w:rsid w:val="001F2DD6"/>
    <w:rsid w:val="001F2F88"/>
    <w:rsid w:val="001F30DF"/>
    <w:rsid w:val="001F3A06"/>
    <w:rsid w:val="001F3A11"/>
    <w:rsid w:val="001F419E"/>
    <w:rsid w:val="001F41E7"/>
    <w:rsid w:val="001F443A"/>
    <w:rsid w:val="001F4499"/>
    <w:rsid w:val="001F45EB"/>
    <w:rsid w:val="001F48F3"/>
    <w:rsid w:val="001F49BE"/>
    <w:rsid w:val="001F4DAD"/>
    <w:rsid w:val="001F4DE5"/>
    <w:rsid w:val="001F4FAC"/>
    <w:rsid w:val="001F523D"/>
    <w:rsid w:val="001F56CC"/>
    <w:rsid w:val="001F5C20"/>
    <w:rsid w:val="001F6559"/>
    <w:rsid w:val="001F669E"/>
    <w:rsid w:val="001F68D0"/>
    <w:rsid w:val="001F6BEF"/>
    <w:rsid w:val="001F6E81"/>
    <w:rsid w:val="001F6E8B"/>
    <w:rsid w:val="001F6EBA"/>
    <w:rsid w:val="001F7E87"/>
    <w:rsid w:val="001F7F6B"/>
    <w:rsid w:val="0020006D"/>
    <w:rsid w:val="002002A1"/>
    <w:rsid w:val="00200794"/>
    <w:rsid w:val="00200B65"/>
    <w:rsid w:val="00200CF0"/>
    <w:rsid w:val="00200D26"/>
    <w:rsid w:val="0020127F"/>
    <w:rsid w:val="0020143F"/>
    <w:rsid w:val="002017C5"/>
    <w:rsid w:val="00201FA1"/>
    <w:rsid w:val="0020232D"/>
    <w:rsid w:val="0020250D"/>
    <w:rsid w:val="00202B2F"/>
    <w:rsid w:val="00202FA5"/>
    <w:rsid w:val="002031A3"/>
    <w:rsid w:val="00203297"/>
    <w:rsid w:val="00203982"/>
    <w:rsid w:val="00203C1C"/>
    <w:rsid w:val="00203E4B"/>
    <w:rsid w:val="00204290"/>
    <w:rsid w:val="00204668"/>
    <w:rsid w:val="002048B4"/>
    <w:rsid w:val="002048B6"/>
    <w:rsid w:val="002049C0"/>
    <w:rsid w:val="0020514D"/>
    <w:rsid w:val="00205925"/>
    <w:rsid w:val="00205A1E"/>
    <w:rsid w:val="00205E1A"/>
    <w:rsid w:val="00206951"/>
    <w:rsid w:val="002074E1"/>
    <w:rsid w:val="002101EC"/>
    <w:rsid w:val="0021070D"/>
    <w:rsid w:val="00210775"/>
    <w:rsid w:val="00210941"/>
    <w:rsid w:val="002109D4"/>
    <w:rsid w:val="00210AD1"/>
    <w:rsid w:val="00210B57"/>
    <w:rsid w:val="00210BB1"/>
    <w:rsid w:val="00211018"/>
    <w:rsid w:val="00211095"/>
    <w:rsid w:val="002117E0"/>
    <w:rsid w:val="002119DF"/>
    <w:rsid w:val="00211B5D"/>
    <w:rsid w:val="00211EE7"/>
    <w:rsid w:val="002122E6"/>
    <w:rsid w:val="0021255C"/>
    <w:rsid w:val="00212646"/>
    <w:rsid w:val="002126C5"/>
    <w:rsid w:val="0021284D"/>
    <w:rsid w:val="00212940"/>
    <w:rsid w:val="00212C21"/>
    <w:rsid w:val="00212C73"/>
    <w:rsid w:val="00213762"/>
    <w:rsid w:val="002138F8"/>
    <w:rsid w:val="00213B02"/>
    <w:rsid w:val="00213F93"/>
    <w:rsid w:val="0021404E"/>
    <w:rsid w:val="0021460F"/>
    <w:rsid w:val="00214897"/>
    <w:rsid w:val="00214AD3"/>
    <w:rsid w:val="00214CE8"/>
    <w:rsid w:val="002157C7"/>
    <w:rsid w:val="00215D60"/>
    <w:rsid w:val="00215DB5"/>
    <w:rsid w:val="002160EE"/>
    <w:rsid w:val="00216111"/>
    <w:rsid w:val="002161B0"/>
    <w:rsid w:val="0021631A"/>
    <w:rsid w:val="00216499"/>
    <w:rsid w:val="002165BD"/>
    <w:rsid w:val="00216BA7"/>
    <w:rsid w:val="00216E5B"/>
    <w:rsid w:val="002172C4"/>
    <w:rsid w:val="002174A9"/>
    <w:rsid w:val="002176EB"/>
    <w:rsid w:val="002177A8"/>
    <w:rsid w:val="002177FF"/>
    <w:rsid w:val="002179C3"/>
    <w:rsid w:val="00217D00"/>
    <w:rsid w:val="00217D25"/>
    <w:rsid w:val="00220523"/>
    <w:rsid w:val="0022072E"/>
    <w:rsid w:val="00220AFD"/>
    <w:rsid w:val="00220D0A"/>
    <w:rsid w:val="00220DBA"/>
    <w:rsid w:val="00220EA5"/>
    <w:rsid w:val="0022120D"/>
    <w:rsid w:val="002212F3"/>
    <w:rsid w:val="00221545"/>
    <w:rsid w:val="002217A5"/>
    <w:rsid w:val="00221CC6"/>
    <w:rsid w:val="00222072"/>
    <w:rsid w:val="00222584"/>
    <w:rsid w:val="00222609"/>
    <w:rsid w:val="0022280B"/>
    <w:rsid w:val="00222CA4"/>
    <w:rsid w:val="00223056"/>
    <w:rsid w:val="00223093"/>
    <w:rsid w:val="002234C2"/>
    <w:rsid w:val="0022412A"/>
    <w:rsid w:val="00224A70"/>
    <w:rsid w:val="00224C90"/>
    <w:rsid w:val="00224FA6"/>
    <w:rsid w:val="00224FCD"/>
    <w:rsid w:val="0022510B"/>
    <w:rsid w:val="0022513F"/>
    <w:rsid w:val="002258BC"/>
    <w:rsid w:val="00225910"/>
    <w:rsid w:val="00225C24"/>
    <w:rsid w:val="00225FB1"/>
    <w:rsid w:val="0022606A"/>
    <w:rsid w:val="002269C0"/>
    <w:rsid w:val="00230EA0"/>
    <w:rsid w:val="002313C4"/>
    <w:rsid w:val="002320D2"/>
    <w:rsid w:val="00232302"/>
    <w:rsid w:val="00232373"/>
    <w:rsid w:val="00232698"/>
    <w:rsid w:val="00232BD4"/>
    <w:rsid w:val="002331A6"/>
    <w:rsid w:val="002339CB"/>
    <w:rsid w:val="00233FF7"/>
    <w:rsid w:val="002341D0"/>
    <w:rsid w:val="00234647"/>
    <w:rsid w:val="002347EA"/>
    <w:rsid w:val="0023488F"/>
    <w:rsid w:val="00234A82"/>
    <w:rsid w:val="00234FB4"/>
    <w:rsid w:val="0023506D"/>
    <w:rsid w:val="0023543E"/>
    <w:rsid w:val="0023577B"/>
    <w:rsid w:val="00235C1F"/>
    <w:rsid w:val="0023656A"/>
    <w:rsid w:val="002370AE"/>
    <w:rsid w:val="00237172"/>
    <w:rsid w:val="00237370"/>
    <w:rsid w:val="002374CD"/>
    <w:rsid w:val="00237700"/>
    <w:rsid w:val="00237DAA"/>
    <w:rsid w:val="00237E92"/>
    <w:rsid w:val="00240C1B"/>
    <w:rsid w:val="00240D1B"/>
    <w:rsid w:val="00240D8F"/>
    <w:rsid w:val="00240DCA"/>
    <w:rsid w:val="00240E18"/>
    <w:rsid w:val="00240ED5"/>
    <w:rsid w:val="002414CF"/>
    <w:rsid w:val="0024184D"/>
    <w:rsid w:val="00241AA1"/>
    <w:rsid w:val="00241F87"/>
    <w:rsid w:val="00242550"/>
    <w:rsid w:val="002426BB"/>
    <w:rsid w:val="002429F2"/>
    <w:rsid w:val="00242BEC"/>
    <w:rsid w:val="00243003"/>
    <w:rsid w:val="00243500"/>
    <w:rsid w:val="00243583"/>
    <w:rsid w:val="002436EE"/>
    <w:rsid w:val="0024377C"/>
    <w:rsid w:val="00243CB7"/>
    <w:rsid w:val="00244003"/>
    <w:rsid w:val="002446B8"/>
    <w:rsid w:val="00244A32"/>
    <w:rsid w:val="002451C3"/>
    <w:rsid w:val="0024561E"/>
    <w:rsid w:val="002457B1"/>
    <w:rsid w:val="00245CE9"/>
    <w:rsid w:val="00245EE2"/>
    <w:rsid w:val="002461B4"/>
    <w:rsid w:val="002464F0"/>
    <w:rsid w:val="0024653D"/>
    <w:rsid w:val="00246971"/>
    <w:rsid w:val="00246CE5"/>
    <w:rsid w:val="00246E4E"/>
    <w:rsid w:val="002470CF"/>
    <w:rsid w:val="00247194"/>
    <w:rsid w:val="002472B3"/>
    <w:rsid w:val="0024790F"/>
    <w:rsid w:val="00247B65"/>
    <w:rsid w:val="00247BAB"/>
    <w:rsid w:val="00250079"/>
    <w:rsid w:val="002500B0"/>
    <w:rsid w:val="002504DA"/>
    <w:rsid w:val="002504FB"/>
    <w:rsid w:val="00250544"/>
    <w:rsid w:val="00251286"/>
    <w:rsid w:val="00251314"/>
    <w:rsid w:val="00251AD8"/>
    <w:rsid w:val="00251DAB"/>
    <w:rsid w:val="002520EB"/>
    <w:rsid w:val="002523A6"/>
    <w:rsid w:val="002523E6"/>
    <w:rsid w:val="002525E8"/>
    <w:rsid w:val="00252A1F"/>
    <w:rsid w:val="0025325C"/>
    <w:rsid w:val="002532D8"/>
    <w:rsid w:val="00253475"/>
    <w:rsid w:val="002535DC"/>
    <w:rsid w:val="00253FDD"/>
    <w:rsid w:val="0025418B"/>
    <w:rsid w:val="0025485A"/>
    <w:rsid w:val="00254BB4"/>
    <w:rsid w:val="00254DCF"/>
    <w:rsid w:val="00255710"/>
    <w:rsid w:val="0025598E"/>
    <w:rsid w:val="00255CCE"/>
    <w:rsid w:val="0025613C"/>
    <w:rsid w:val="002567A7"/>
    <w:rsid w:val="00257106"/>
    <w:rsid w:val="0025712E"/>
    <w:rsid w:val="002574AC"/>
    <w:rsid w:val="00257849"/>
    <w:rsid w:val="00257B90"/>
    <w:rsid w:val="00257F22"/>
    <w:rsid w:val="00260500"/>
    <w:rsid w:val="002605CC"/>
    <w:rsid w:val="002611B2"/>
    <w:rsid w:val="00261332"/>
    <w:rsid w:val="00261806"/>
    <w:rsid w:val="00261D96"/>
    <w:rsid w:val="002622FB"/>
    <w:rsid w:val="00262ADE"/>
    <w:rsid w:val="00262DC9"/>
    <w:rsid w:val="002635B1"/>
    <w:rsid w:val="002637A0"/>
    <w:rsid w:val="00263C40"/>
    <w:rsid w:val="00263FBB"/>
    <w:rsid w:val="00263FF1"/>
    <w:rsid w:val="002640F7"/>
    <w:rsid w:val="00264452"/>
    <w:rsid w:val="00264663"/>
    <w:rsid w:val="002646E6"/>
    <w:rsid w:val="002646F4"/>
    <w:rsid w:val="0026546A"/>
    <w:rsid w:val="002655FA"/>
    <w:rsid w:val="00265759"/>
    <w:rsid w:val="00265BDC"/>
    <w:rsid w:val="00266251"/>
    <w:rsid w:val="002667BF"/>
    <w:rsid w:val="0026754E"/>
    <w:rsid w:val="00267D09"/>
    <w:rsid w:val="002700A7"/>
    <w:rsid w:val="00270295"/>
    <w:rsid w:val="00270B92"/>
    <w:rsid w:val="00271834"/>
    <w:rsid w:val="00271BB2"/>
    <w:rsid w:val="00271C20"/>
    <w:rsid w:val="00272599"/>
    <w:rsid w:val="0027279E"/>
    <w:rsid w:val="002727DF"/>
    <w:rsid w:val="00272C33"/>
    <w:rsid w:val="00272E2C"/>
    <w:rsid w:val="00273859"/>
    <w:rsid w:val="0027453A"/>
    <w:rsid w:val="00274A87"/>
    <w:rsid w:val="00274E93"/>
    <w:rsid w:val="00274FAF"/>
    <w:rsid w:val="00275015"/>
    <w:rsid w:val="00275696"/>
    <w:rsid w:val="00275941"/>
    <w:rsid w:val="00275AED"/>
    <w:rsid w:val="00275C3F"/>
    <w:rsid w:val="00275C4C"/>
    <w:rsid w:val="00275CDF"/>
    <w:rsid w:val="002761A3"/>
    <w:rsid w:val="00276A22"/>
    <w:rsid w:val="00276CA9"/>
    <w:rsid w:val="00276CC6"/>
    <w:rsid w:val="00276CD2"/>
    <w:rsid w:val="002770BA"/>
    <w:rsid w:val="002771CB"/>
    <w:rsid w:val="002771FD"/>
    <w:rsid w:val="002779DF"/>
    <w:rsid w:val="00277C3C"/>
    <w:rsid w:val="002805D5"/>
    <w:rsid w:val="00280714"/>
    <w:rsid w:val="002809FF"/>
    <w:rsid w:val="00280DA3"/>
    <w:rsid w:val="00280FCF"/>
    <w:rsid w:val="00280FEB"/>
    <w:rsid w:val="002812D4"/>
    <w:rsid w:val="00281874"/>
    <w:rsid w:val="002819C6"/>
    <w:rsid w:val="00281DF3"/>
    <w:rsid w:val="0028286D"/>
    <w:rsid w:val="002829B9"/>
    <w:rsid w:val="00282A64"/>
    <w:rsid w:val="00282ADA"/>
    <w:rsid w:val="00282E38"/>
    <w:rsid w:val="00283417"/>
    <w:rsid w:val="00283670"/>
    <w:rsid w:val="00283910"/>
    <w:rsid w:val="00283B9A"/>
    <w:rsid w:val="00283C71"/>
    <w:rsid w:val="00283D89"/>
    <w:rsid w:val="00283DC5"/>
    <w:rsid w:val="00283FF6"/>
    <w:rsid w:val="00284B21"/>
    <w:rsid w:val="00284C3D"/>
    <w:rsid w:val="00284C4B"/>
    <w:rsid w:val="00284F37"/>
    <w:rsid w:val="00284F8A"/>
    <w:rsid w:val="00284FC4"/>
    <w:rsid w:val="002852C1"/>
    <w:rsid w:val="002855F7"/>
    <w:rsid w:val="00285936"/>
    <w:rsid w:val="002859CE"/>
    <w:rsid w:val="00285B8A"/>
    <w:rsid w:val="00286620"/>
    <w:rsid w:val="00286993"/>
    <w:rsid w:val="002872A5"/>
    <w:rsid w:val="002872C6"/>
    <w:rsid w:val="00287D41"/>
    <w:rsid w:val="00287E09"/>
    <w:rsid w:val="00290498"/>
    <w:rsid w:val="002904D9"/>
    <w:rsid w:val="00290753"/>
    <w:rsid w:val="0029076C"/>
    <w:rsid w:val="002907A0"/>
    <w:rsid w:val="0029093F"/>
    <w:rsid w:val="00290A8F"/>
    <w:rsid w:val="00290D4C"/>
    <w:rsid w:val="00290FBF"/>
    <w:rsid w:val="00291184"/>
    <w:rsid w:val="002912C2"/>
    <w:rsid w:val="002918CC"/>
    <w:rsid w:val="002919B4"/>
    <w:rsid w:val="00291A09"/>
    <w:rsid w:val="00291A11"/>
    <w:rsid w:val="00292418"/>
    <w:rsid w:val="0029243C"/>
    <w:rsid w:val="00292470"/>
    <w:rsid w:val="00292BAB"/>
    <w:rsid w:val="00292C50"/>
    <w:rsid w:val="00292DB8"/>
    <w:rsid w:val="00293448"/>
    <w:rsid w:val="00293584"/>
    <w:rsid w:val="002936C3"/>
    <w:rsid w:val="00293706"/>
    <w:rsid w:val="0029374A"/>
    <w:rsid w:val="002938AE"/>
    <w:rsid w:val="00293C9C"/>
    <w:rsid w:val="00293E49"/>
    <w:rsid w:val="00294242"/>
    <w:rsid w:val="00294250"/>
    <w:rsid w:val="0029464D"/>
    <w:rsid w:val="002955EB"/>
    <w:rsid w:val="00295A58"/>
    <w:rsid w:val="00295AC3"/>
    <w:rsid w:val="00295E72"/>
    <w:rsid w:val="00296408"/>
    <w:rsid w:val="00296709"/>
    <w:rsid w:val="00297092"/>
    <w:rsid w:val="00297386"/>
    <w:rsid w:val="002973D9"/>
    <w:rsid w:val="00297A70"/>
    <w:rsid w:val="00297D53"/>
    <w:rsid w:val="00297DB3"/>
    <w:rsid w:val="00297EB6"/>
    <w:rsid w:val="002A007A"/>
    <w:rsid w:val="002A0516"/>
    <w:rsid w:val="002A0BDC"/>
    <w:rsid w:val="002A0CB6"/>
    <w:rsid w:val="002A103D"/>
    <w:rsid w:val="002A11AE"/>
    <w:rsid w:val="002A130F"/>
    <w:rsid w:val="002A14FA"/>
    <w:rsid w:val="002A1B3B"/>
    <w:rsid w:val="002A1EC0"/>
    <w:rsid w:val="002A2EFD"/>
    <w:rsid w:val="002A2FCD"/>
    <w:rsid w:val="002A319A"/>
    <w:rsid w:val="002A3903"/>
    <w:rsid w:val="002A3C9A"/>
    <w:rsid w:val="002A3CB9"/>
    <w:rsid w:val="002A3FD2"/>
    <w:rsid w:val="002A48B4"/>
    <w:rsid w:val="002A5603"/>
    <w:rsid w:val="002A57BC"/>
    <w:rsid w:val="002A57D9"/>
    <w:rsid w:val="002A6022"/>
    <w:rsid w:val="002A679F"/>
    <w:rsid w:val="002A6E62"/>
    <w:rsid w:val="002A703B"/>
    <w:rsid w:val="002A70CD"/>
    <w:rsid w:val="002A746F"/>
    <w:rsid w:val="002A79C5"/>
    <w:rsid w:val="002A7DF5"/>
    <w:rsid w:val="002B00A8"/>
    <w:rsid w:val="002B067A"/>
    <w:rsid w:val="002B1194"/>
    <w:rsid w:val="002B15F0"/>
    <w:rsid w:val="002B1634"/>
    <w:rsid w:val="002B1CA6"/>
    <w:rsid w:val="002B22B6"/>
    <w:rsid w:val="002B23B7"/>
    <w:rsid w:val="002B25FD"/>
    <w:rsid w:val="002B2845"/>
    <w:rsid w:val="002B2E51"/>
    <w:rsid w:val="002B30D7"/>
    <w:rsid w:val="002B32AA"/>
    <w:rsid w:val="002B3793"/>
    <w:rsid w:val="002B3B72"/>
    <w:rsid w:val="002B3BE0"/>
    <w:rsid w:val="002B3C09"/>
    <w:rsid w:val="002B3CB0"/>
    <w:rsid w:val="002B3D95"/>
    <w:rsid w:val="002B4236"/>
    <w:rsid w:val="002B42B4"/>
    <w:rsid w:val="002B4439"/>
    <w:rsid w:val="002B4448"/>
    <w:rsid w:val="002B456F"/>
    <w:rsid w:val="002B4CAD"/>
    <w:rsid w:val="002B5B3E"/>
    <w:rsid w:val="002B5E8C"/>
    <w:rsid w:val="002B6278"/>
    <w:rsid w:val="002B62E3"/>
    <w:rsid w:val="002B6AC7"/>
    <w:rsid w:val="002B6E6A"/>
    <w:rsid w:val="002B7385"/>
    <w:rsid w:val="002B7608"/>
    <w:rsid w:val="002B7CE5"/>
    <w:rsid w:val="002C002A"/>
    <w:rsid w:val="002C061E"/>
    <w:rsid w:val="002C07B4"/>
    <w:rsid w:val="002C07D0"/>
    <w:rsid w:val="002C0834"/>
    <w:rsid w:val="002C0B03"/>
    <w:rsid w:val="002C104F"/>
    <w:rsid w:val="002C1606"/>
    <w:rsid w:val="002C2129"/>
    <w:rsid w:val="002C21B1"/>
    <w:rsid w:val="002C27C1"/>
    <w:rsid w:val="002C2AFA"/>
    <w:rsid w:val="002C2BED"/>
    <w:rsid w:val="002C2C1A"/>
    <w:rsid w:val="002C2CF5"/>
    <w:rsid w:val="002C37A3"/>
    <w:rsid w:val="002C3979"/>
    <w:rsid w:val="002C399A"/>
    <w:rsid w:val="002C3D64"/>
    <w:rsid w:val="002C3E23"/>
    <w:rsid w:val="002C3E54"/>
    <w:rsid w:val="002C4072"/>
    <w:rsid w:val="002C4098"/>
    <w:rsid w:val="002C4155"/>
    <w:rsid w:val="002C4684"/>
    <w:rsid w:val="002C49AC"/>
    <w:rsid w:val="002C49CE"/>
    <w:rsid w:val="002C5694"/>
    <w:rsid w:val="002C5D47"/>
    <w:rsid w:val="002C6316"/>
    <w:rsid w:val="002C6972"/>
    <w:rsid w:val="002C751B"/>
    <w:rsid w:val="002C7673"/>
    <w:rsid w:val="002C7955"/>
    <w:rsid w:val="002C7FB7"/>
    <w:rsid w:val="002C7FFB"/>
    <w:rsid w:val="002D015E"/>
    <w:rsid w:val="002D046C"/>
    <w:rsid w:val="002D04BB"/>
    <w:rsid w:val="002D0B64"/>
    <w:rsid w:val="002D100C"/>
    <w:rsid w:val="002D1167"/>
    <w:rsid w:val="002D11C2"/>
    <w:rsid w:val="002D140C"/>
    <w:rsid w:val="002D1499"/>
    <w:rsid w:val="002D1D8E"/>
    <w:rsid w:val="002D1E3A"/>
    <w:rsid w:val="002D1E92"/>
    <w:rsid w:val="002D2574"/>
    <w:rsid w:val="002D2B8F"/>
    <w:rsid w:val="002D2BDA"/>
    <w:rsid w:val="002D2CFB"/>
    <w:rsid w:val="002D3064"/>
    <w:rsid w:val="002D3653"/>
    <w:rsid w:val="002D3D5C"/>
    <w:rsid w:val="002D485B"/>
    <w:rsid w:val="002D4E4E"/>
    <w:rsid w:val="002D4FD6"/>
    <w:rsid w:val="002D5150"/>
    <w:rsid w:val="002D51BC"/>
    <w:rsid w:val="002D5801"/>
    <w:rsid w:val="002D5895"/>
    <w:rsid w:val="002D5B6C"/>
    <w:rsid w:val="002D5CF9"/>
    <w:rsid w:val="002D5D0C"/>
    <w:rsid w:val="002D5E38"/>
    <w:rsid w:val="002D5FA9"/>
    <w:rsid w:val="002D5FF5"/>
    <w:rsid w:val="002D6016"/>
    <w:rsid w:val="002D6418"/>
    <w:rsid w:val="002D6715"/>
    <w:rsid w:val="002D6829"/>
    <w:rsid w:val="002D6EAF"/>
    <w:rsid w:val="002D7160"/>
    <w:rsid w:val="002D72D0"/>
    <w:rsid w:val="002D7549"/>
    <w:rsid w:val="002D769D"/>
    <w:rsid w:val="002D7801"/>
    <w:rsid w:val="002D7A8E"/>
    <w:rsid w:val="002D7AAB"/>
    <w:rsid w:val="002E0874"/>
    <w:rsid w:val="002E08DF"/>
    <w:rsid w:val="002E0EAD"/>
    <w:rsid w:val="002E18EC"/>
    <w:rsid w:val="002E197D"/>
    <w:rsid w:val="002E1C1E"/>
    <w:rsid w:val="002E2AFB"/>
    <w:rsid w:val="002E2D77"/>
    <w:rsid w:val="002E309F"/>
    <w:rsid w:val="002E30D9"/>
    <w:rsid w:val="002E3182"/>
    <w:rsid w:val="002E356C"/>
    <w:rsid w:val="002E365B"/>
    <w:rsid w:val="002E3815"/>
    <w:rsid w:val="002E4393"/>
    <w:rsid w:val="002E4433"/>
    <w:rsid w:val="002E4899"/>
    <w:rsid w:val="002E4E3F"/>
    <w:rsid w:val="002E5215"/>
    <w:rsid w:val="002E5741"/>
    <w:rsid w:val="002E5944"/>
    <w:rsid w:val="002E59F5"/>
    <w:rsid w:val="002E5ABA"/>
    <w:rsid w:val="002E61AA"/>
    <w:rsid w:val="002E6487"/>
    <w:rsid w:val="002E6491"/>
    <w:rsid w:val="002E66DE"/>
    <w:rsid w:val="002E68C6"/>
    <w:rsid w:val="002E719F"/>
    <w:rsid w:val="002E755A"/>
    <w:rsid w:val="002E7631"/>
    <w:rsid w:val="002E76BC"/>
    <w:rsid w:val="002E7B49"/>
    <w:rsid w:val="002E7C20"/>
    <w:rsid w:val="002E7F31"/>
    <w:rsid w:val="002E7F37"/>
    <w:rsid w:val="002E7F48"/>
    <w:rsid w:val="002E7F8A"/>
    <w:rsid w:val="002F0015"/>
    <w:rsid w:val="002F02EB"/>
    <w:rsid w:val="002F03E6"/>
    <w:rsid w:val="002F066F"/>
    <w:rsid w:val="002F132D"/>
    <w:rsid w:val="002F16FC"/>
    <w:rsid w:val="002F1908"/>
    <w:rsid w:val="002F24A5"/>
    <w:rsid w:val="002F279B"/>
    <w:rsid w:val="002F28E9"/>
    <w:rsid w:val="002F2BBF"/>
    <w:rsid w:val="002F2F5B"/>
    <w:rsid w:val="002F2F9D"/>
    <w:rsid w:val="002F2FB8"/>
    <w:rsid w:val="002F2FE7"/>
    <w:rsid w:val="002F3173"/>
    <w:rsid w:val="002F3FF6"/>
    <w:rsid w:val="002F4291"/>
    <w:rsid w:val="002F431A"/>
    <w:rsid w:val="002F43DE"/>
    <w:rsid w:val="002F46AA"/>
    <w:rsid w:val="002F523C"/>
    <w:rsid w:val="002F5334"/>
    <w:rsid w:val="002F5474"/>
    <w:rsid w:val="002F563F"/>
    <w:rsid w:val="002F5B2A"/>
    <w:rsid w:val="002F612A"/>
    <w:rsid w:val="002F628F"/>
    <w:rsid w:val="002F64F2"/>
    <w:rsid w:val="002F66C6"/>
    <w:rsid w:val="002F67E0"/>
    <w:rsid w:val="002F6C0C"/>
    <w:rsid w:val="002F6E41"/>
    <w:rsid w:val="002F7189"/>
    <w:rsid w:val="002F754E"/>
    <w:rsid w:val="002F75D6"/>
    <w:rsid w:val="002F79EF"/>
    <w:rsid w:val="002F7E46"/>
    <w:rsid w:val="002F7EB0"/>
    <w:rsid w:val="0030034D"/>
    <w:rsid w:val="00300555"/>
    <w:rsid w:val="00300FEE"/>
    <w:rsid w:val="003015D2"/>
    <w:rsid w:val="00301B59"/>
    <w:rsid w:val="00301BF6"/>
    <w:rsid w:val="00301C5B"/>
    <w:rsid w:val="00301EFE"/>
    <w:rsid w:val="0030205D"/>
    <w:rsid w:val="00302A95"/>
    <w:rsid w:val="00302BB6"/>
    <w:rsid w:val="00302E4B"/>
    <w:rsid w:val="00302E84"/>
    <w:rsid w:val="00302FEF"/>
    <w:rsid w:val="00303058"/>
    <w:rsid w:val="003030E4"/>
    <w:rsid w:val="003032CD"/>
    <w:rsid w:val="00303717"/>
    <w:rsid w:val="00303A40"/>
    <w:rsid w:val="00303A65"/>
    <w:rsid w:val="00303B93"/>
    <w:rsid w:val="00303C49"/>
    <w:rsid w:val="00303F22"/>
    <w:rsid w:val="00303F4B"/>
    <w:rsid w:val="00304707"/>
    <w:rsid w:val="0030485F"/>
    <w:rsid w:val="00304B91"/>
    <w:rsid w:val="00304BF1"/>
    <w:rsid w:val="00306030"/>
    <w:rsid w:val="00306705"/>
    <w:rsid w:val="00306CF8"/>
    <w:rsid w:val="00307085"/>
    <w:rsid w:val="003074C1"/>
    <w:rsid w:val="00307886"/>
    <w:rsid w:val="00307AA2"/>
    <w:rsid w:val="00307E97"/>
    <w:rsid w:val="00310262"/>
    <w:rsid w:val="0031051E"/>
    <w:rsid w:val="0031071D"/>
    <w:rsid w:val="00310987"/>
    <w:rsid w:val="00310AF5"/>
    <w:rsid w:val="00310F36"/>
    <w:rsid w:val="003111C7"/>
    <w:rsid w:val="00311313"/>
    <w:rsid w:val="003113C3"/>
    <w:rsid w:val="003115E4"/>
    <w:rsid w:val="003118BF"/>
    <w:rsid w:val="00311D09"/>
    <w:rsid w:val="00311F7F"/>
    <w:rsid w:val="00312392"/>
    <w:rsid w:val="00312720"/>
    <w:rsid w:val="00312836"/>
    <w:rsid w:val="00313097"/>
    <w:rsid w:val="003137D9"/>
    <w:rsid w:val="00313A6B"/>
    <w:rsid w:val="00313C70"/>
    <w:rsid w:val="0031401D"/>
    <w:rsid w:val="003142F0"/>
    <w:rsid w:val="00314380"/>
    <w:rsid w:val="00314966"/>
    <w:rsid w:val="00315183"/>
    <w:rsid w:val="00315556"/>
    <w:rsid w:val="00315AF8"/>
    <w:rsid w:val="0031681A"/>
    <w:rsid w:val="003168F9"/>
    <w:rsid w:val="00316990"/>
    <w:rsid w:val="00316A55"/>
    <w:rsid w:val="00317004"/>
    <w:rsid w:val="00317CEF"/>
    <w:rsid w:val="003207A9"/>
    <w:rsid w:val="00320814"/>
    <w:rsid w:val="003208D2"/>
    <w:rsid w:val="003209F2"/>
    <w:rsid w:val="0032135A"/>
    <w:rsid w:val="003213E6"/>
    <w:rsid w:val="00321A63"/>
    <w:rsid w:val="00322DBE"/>
    <w:rsid w:val="00322DD2"/>
    <w:rsid w:val="003233B8"/>
    <w:rsid w:val="00323550"/>
    <w:rsid w:val="00323594"/>
    <w:rsid w:val="00323766"/>
    <w:rsid w:val="003237C1"/>
    <w:rsid w:val="0032393B"/>
    <w:rsid w:val="00323C3C"/>
    <w:rsid w:val="00323CDC"/>
    <w:rsid w:val="00323E32"/>
    <w:rsid w:val="00323EAD"/>
    <w:rsid w:val="00324161"/>
    <w:rsid w:val="00324BC6"/>
    <w:rsid w:val="00324D35"/>
    <w:rsid w:val="00324E5E"/>
    <w:rsid w:val="00325779"/>
    <w:rsid w:val="003258A2"/>
    <w:rsid w:val="003258C2"/>
    <w:rsid w:val="00325D71"/>
    <w:rsid w:val="00325F5C"/>
    <w:rsid w:val="00326199"/>
    <w:rsid w:val="0032671D"/>
    <w:rsid w:val="00326BAB"/>
    <w:rsid w:val="00326D98"/>
    <w:rsid w:val="00326E3D"/>
    <w:rsid w:val="00326E84"/>
    <w:rsid w:val="003275D4"/>
    <w:rsid w:val="003276FC"/>
    <w:rsid w:val="00327789"/>
    <w:rsid w:val="00331A7D"/>
    <w:rsid w:val="00332414"/>
    <w:rsid w:val="00332A1A"/>
    <w:rsid w:val="00332CE7"/>
    <w:rsid w:val="00332F3F"/>
    <w:rsid w:val="003330A9"/>
    <w:rsid w:val="0033316F"/>
    <w:rsid w:val="00333412"/>
    <w:rsid w:val="0033372C"/>
    <w:rsid w:val="00333B31"/>
    <w:rsid w:val="00333CC7"/>
    <w:rsid w:val="0033443A"/>
    <w:rsid w:val="00334EF1"/>
    <w:rsid w:val="00335A82"/>
    <w:rsid w:val="0033643E"/>
    <w:rsid w:val="00336A4D"/>
    <w:rsid w:val="00336E34"/>
    <w:rsid w:val="00336F6D"/>
    <w:rsid w:val="0033754B"/>
    <w:rsid w:val="00337DE2"/>
    <w:rsid w:val="00337EEC"/>
    <w:rsid w:val="00337FEB"/>
    <w:rsid w:val="00340404"/>
    <w:rsid w:val="00340773"/>
    <w:rsid w:val="00341179"/>
    <w:rsid w:val="003419EF"/>
    <w:rsid w:val="00341D75"/>
    <w:rsid w:val="00341DE3"/>
    <w:rsid w:val="00342170"/>
    <w:rsid w:val="0034245B"/>
    <w:rsid w:val="003424C9"/>
    <w:rsid w:val="00342BEA"/>
    <w:rsid w:val="003434D1"/>
    <w:rsid w:val="00343506"/>
    <w:rsid w:val="00343751"/>
    <w:rsid w:val="00343A52"/>
    <w:rsid w:val="003440EF"/>
    <w:rsid w:val="00344133"/>
    <w:rsid w:val="0034447F"/>
    <w:rsid w:val="00344702"/>
    <w:rsid w:val="00344D92"/>
    <w:rsid w:val="00344EEE"/>
    <w:rsid w:val="003450E1"/>
    <w:rsid w:val="003451EE"/>
    <w:rsid w:val="00345409"/>
    <w:rsid w:val="003455D6"/>
    <w:rsid w:val="00345D24"/>
    <w:rsid w:val="00345F30"/>
    <w:rsid w:val="00345F83"/>
    <w:rsid w:val="00346083"/>
    <w:rsid w:val="00346097"/>
    <w:rsid w:val="003460B9"/>
    <w:rsid w:val="00346C68"/>
    <w:rsid w:val="003470DF"/>
    <w:rsid w:val="0034740F"/>
    <w:rsid w:val="00347699"/>
    <w:rsid w:val="00347A0A"/>
    <w:rsid w:val="00347A5A"/>
    <w:rsid w:val="00347AE4"/>
    <w:rsid w:val="0035006D"/>
    <w:rsid w:val="003506D7"/>
    <w:rsid w:val="003508C3"/>
    <w:rsid w:val="00350CD8"/>
    <w:rsid w:val="00350E46"/>
    <w:rsid w:val="00351587"/>
    <w:rsid w:val="00351EA9"/>
    <w:rsid w:val="00352283"/>
    <w:rsid w:val="003524F7"/>
    <w:rsid w:val="00352583"/>
    <w:rsid w:val="00352EF4"/>
    <w:rsid w:val="0035324B"/>
    <w:rsid w:val="003532E4"/>
    <w:rsid w:val="00353EB5"/>
    <w:rsid w:val="00354191"/>
    <w:rsid w:val="00354465"/>
    <w:rsid w:val="0035520F"/>
    <w:rsid w:val="003553A4"/>
    <w:rsid w:val="003556FE"/>
    <w:rsid w:val="00355DA5"/>
    <w:rsid w:val="0035639C"/>
    <w:rsid w:val="003565CD"/>
    <w:rsid w:val="00356BE2"/>
    <w:rsid w:val="003570E8"/>
    <w:rsid w:val="00357421"/>
    <w:rsid w:val="00357A50"/>
    <w:rsid w:val="00357DE8"/>
    <w:rsid w:val="00357F55"/>
    <w:rsid w:val="003602A9"/>
    <w:rsid w:val="003603A3"/>
    <w:rsid w:val="00360598"/>
    <w:rsid w:val="0036089B"/>
    <w:rsid w:val="00360CEB"/>
    <w:rsid w:val="00360CF1"/>
    <w:rsid w:val="00360FBE"/>
    <w:rsid w:val="003612F4"/>
    <w:rsid w:val="0036161F"/>
    <w:rsid w:val="0036185A"/>
    <w:rsid w:val="0036232C"/>
    <w:rsid w:val="00362851"/>
    <w:rsid w:val="00362972"/>
    <w:rsid w:val="00362D0B"/>
    <w:rsid w:val="003632D7"/>
    <w:rsid w:val="00363969"/>
    <w:rsid w:val="00363CBF"/>
    <w:rsid w:val="003640B8"/>
    <w:rsid w:val="0036410E"/>
    <w:rsid w:val="003642DC"/>
    <w:rsid w:val="00364336"/>
    <w:rsid w:val="00364724"/>
    <w:rsid w:val="00364CA8"/>
    <w:rsid w:val="00364EE4"/>
    <w:rsid w:val="003651DD"/>
    <w:rsid w:val="0036543E"/>
    <w:rsid w:val="003654EB"/>
    <w:rsid w:val="003659FA"/>
    <w:rsid w:val="00365B4E"/>
    <w:rsid w:val="00365DE7"/>
    <w:rsid w:val="00365DEC"/>
    <w:rsid w:val="00366217"/>
    <w:rsid w:val="00366264"/>
    <w:rsid w:val="0036686C"/>
    <w:rsid w:val="00366CE1"/>
    <w:rsid w:val="00366EFC"/>
    <w:rsid w:val="003675F8"/>
    <w:rsid w:val="00367E4F"/>
    <w:rsid w:val="00367F0A"/>
    <w:rsid w:val="0037060A"/>
    <w:rsid w:val="0037095C"/>
    <w:rsid w:val="00370997"/>
    <w:rsid w:val="00371146"/>
    <w:rsid w:val="00371334"/>
    <w:rsid w:val="003731E8"/>
    <w:rsid w:val="003735B0"/>
    <w:rsid w:val="00373712"/>
    <w:rsid w:val="00373873"/>
    <w:rsid w:val="0037394F"/>
    <w:rsid w:val="00373BCD"/>
    <w:rsid w:val="003740B6"/>
    <w:rsid w:val="0037415C"/>
    <w:rsid w:val="00374263"/>
    <w:rsid w:val="00374679"/>
    <w:rsid w:val="00374ACD"/>
    <w:rsid w:val="00374B2A"/>
    <w:rsid w:val="00375366"/>
    <w:rsid w:val="00375767"/>
    <w:rsid w:val="003758A5"/>
    <w:rsid w:val="00375928"/>
    <w:rsid w:val="00375D03"/>
    <w:rsid w:val="00375F1F"/>
    <w:rsid w:val="00376185"/>
    <w:rsid w:val="0037639B"/>
    <w:rsid w:val="00376465"/>
    <w:rsid w:val="003764BB"/>
    <w:rsid w:val="00376895"/>
    <w:rsid w:val="003769E9"/>
    <w:rsid w:val="00376AA3"/>
    <w:rsid w:val="00376D53"/>
    <w:rsid w:val="00377237"/>
    <w:rsid w:val="00377650"/>
    <w:rsid w:val="0037771A"/>
    <w:rsid w:val="00377936"/>
    <w:rsid w:val="00377F46"/>
    <w:rsid w:val="00380257"/>
    <w:rsid w:val="003806D2"/>
    <w:rsid w:val="00380C36"/>
    <w:rsid w:val="00380DFA"/>
    <w:rsid w:val="00380DFE"/>
    <w:rsid w:val="00380E6D"/>
    <w:rsid w:val="00381134"/>
    <w:rsid w:val="00381193"/>
    <w:rsid w:val="003812E0"/>
    <w:rsid w:val="003814BE"/>
    <w:rsid w:val="00381B81"/>
    <w:rsid w:val="00382079"/>
    <w:rsid w:val="00382240"/>
    <w:rsid w:val="00382242"/>
    <w:rsid w:val="00382780"/>
    <w:rsid w:val="00382BBC"/>
    <w:rsid w:val="003833F8"/>
    <w:rsid w:val="003837BE"/>
    <w:rsid w:val="003837CC"/>
    <w:rsid w:val="00383EC0"/>
    <w:rsid w:val="00384432"/>
    <w:rsid w:val="003845C9"/>
    <w:rsid w:val="003845D0"/>
    <w:rsid w:val="00384604"/>
    <w:rsid w:val="00384ACD"/>
    <w:rsid w:val="00384B9A"/>
    <w:rsid w:val="00385235"/>
    <w:rsid w:val="00385675"/>
    <w:rsid w:val="00385790"/>
    <w:rsid w:val="0038596D"/>
    <w:rsid w:val="00385AAE"/>
    <w:rsid w:val="00385FCD"/>
    <w:rsid w:val="0038624F"/>
    <w:rsid w:val="00386373"/>
    <w:rsid w:val="0038662B"/>
    <w:rsid w:val="003866DF"/>
    <w:rsid w:val="00386F33"/>
    <w:rsid w:val="00387005"/>
    <w:rsid w:val="00387902"/>
    <w:rsid w:val="003907F1"/>
    <w:rsid w:val="00390835"/>
    <w:rsid w:val="003910CB"/>
    <w:rsid w:val="00391413"/>
    <w:rsid w:val="00391502"/>
    <w:rsid w:val="00391663"/>
    <w:rsid w:val="003929A4"/>
    <w:rsid w:val="00393015"/>
    <w:rsid w:val="003932D6"/>
    <w:rsid w:val="003937B0"/>
    <w:rsid w:val="0039398D"/>
    <w:rsid w:val="00393BBB"/>
    <w:rsid w:val="0039428F"/>
    <w:rsid w:val="00394747"/>
    <w:rsid w:val="003948F7"/>
    <w:rsid w:val="0039496D"/>
    <w:rsid w:val="00394DB5"/>
    <w:rsid w:val="00394F6D"/>
    <w:rsid w:val="00395066"/>
    <w:rsid w:val="003952B2"/>
    <w:rsid w:val="003953C1"/>
    <w:rsid w:val="0039568E"/>
    <w:rsid w:val="003958B5"/>
    <w:rsid w:val="00395CC2"/>
    <w:rsid w:val="00395EA2"/>
    <w:rsid w:val="003962F9"/>
    <w:rsid w:val="00396470"/>
    <w:rsid w:val="003968EC"/>
    <w:rsid w:val="00396B4A"/>
    <w:rsid w:val="003974D9"/>
    <w:rsid w:val="00397527"/>
    <w:rsid w:val="003A0561"/>
    <w:rsid w:val="003A0C2D"/>
    <w:rsid w:val="003A103A"/>
    <w:rsid w:val="003A125C"/>
    <w:rsid w:val="003A13E2"/>
    <w:rsid w:val="003A15CC"/>
    <w:rsid w:val="003A1E71"/>
    <w:rsid w:val="003A2061"/>
    <w:rsid w:val="003A216D"/>
    <w:rsid w:val="003A22B9"/>
    <w:rsid w:val="003A2E92"/>
    <w:rsid w:val="003A3454"/>
    <w:rsid w:val="003A3B8F"/>
    <w:rsid w:val="003A40D8"/>
    <w:rsid w:val="003A4279"/>
    <w:rsid w:val="003A4B13"/>
    <w:rsid w:val="003A4C40"/>
    <w:rsid w:val="003A4D6F"/>
    <w:rsid w:val="003A530A"/>
    <w:rsid w:val="003A540B"/>
    <w:rsid w:val="003A56B7"/>
    <w:rsid w:val="003A56D9"/>
    <w:rsid w:val="003A5A93"/>
    <w:rsid w:val="003A5BFF"/>
    <w:rsid w:val="003A5CF0"/>
    <w:rsid w:val="003A6059"/>
    <w:rsid w:val="003A61B6"/>
    <w:rsid w:val="003A6473"/>
    <w:rsid w:val="003A6476"/>
    <w:rsid w:val="003A664A"/>
    <w:rsid w:val="003A67E3"/>
    <w:rsid w:val="003A6E83"/>
    <w:rsid w:val="003A6E9D"/>
    <w:rsid w:val="003A7384"/>
    <w:rsid w:val="003A778F"/>
    <w:rsid w:val="003A7FA2"/>
    <w:rsid w:val="003A7FD0"/>
    <w:rsid w:val="003B02B6"/>
    <w:rsid w:val="003B0646"/>
    <w:rsid w:val="003B06B2"/>
    <w:rsid w:val="003B0A06"/>
    <w:rsid w:val="003B0C63"/>
    <w:rsid w:val="003B0D7F"/>
    <w:rsid w:val="003B110A"/>
    <w:rsid w:val="003B175B"/>
    <w:rsid w:val="003B183C"/>
    <w:rsid w:val="003B18ED"/>
    <w:rsid w:val="003B1B69"/>
    <w:rsid w:val="003B1C6C"/>
    <w:rsid w:val="003B1F22"/>
    <w:rsid w:val="003B389D"/>
    <w:rsid w:val="003B3B30"/>
    <w:rsid w:val="003B4FF0"/>
    <w:rsid w:val="003B54D1"/>
    <w:rsid w:val="003B566D"/>
    <w:rsid w:val="003B56E5"/>
    <w:rsid w:val="003B5A80"/>
    <w:rsid w:val="003B5B3A"/>
    <w:rsid w:val="003B5B76"/>
    <w:rsid w:val="003B5EFC"/>
    <w:rsid w:val="003B6108"/>
    <w:rsid w:val="003B62C9"/>
    <w:rsid w:val="003B63F3"/>
    <w:rsid w:val="003B6608"/>
    <w:rsid w:val="003B69BC"/>
    <w:rsid w:val="003B6EB3"/>
    <w:rsid w:val="003B7189"/>
    <w:rsid w:val="003B7404"/>
    <w:rsid w:val="003B7B38"/>
    <w:rsid w:val="003B7E82"/>
    <w:rsid w:val="003B7EC3"/>
    <w:rsid w:val="003B7F1E"/>
    <w:rsid w:val="003B7F47"/>
    <w:rsid w:val="003C0063"/>
    <w:rsid w:val="003C0532"/>
    <w:rsid w:val="003C0863"/>
    <w:rsid w:val="003C0882"/>
    <w:rsid w:val="003C0CC6"/>
    <w:rsid w:val="003C0DC6"/>
    <w:rsid w:val="003C22F5"/>
    <w:rsid w:val="003C26CB"/>
    <w:rsid w:val="003C2BE3"/>
    <w:rsid w:val="003C2D1A"/>
    <w:rsid w:val="003C313D"/>
    <w:rsid w:val="003C33F9"/>
    <w:rsid w:val="003C3535"/>
    <w:rsid w:val="003C4274"/>
    <w:rsid w:val="003C4318"/>
    <w:rsid w:val="003C4323"/>
    <w:rsid w:val="003C4418"/>
    <w:rsid w:val="003C4775"/>
    <w:rsid w:val="003C4ACD"/>
    <w:rsid w:val="003C4F6D"/>
    <w:rsid w:val="003C5894"/>
    <w:rsid w:val="003C5919"/>
    <w:rsid w:val="003C5B88"/>
    <w:rsid w:val="003C5D99"/>
    <w:rsid w:val="003C6095"/>
    <w:rsid w:val="003C6575"/>
    <w:rsid w:val="003C6A3B"/>
    <w:rsid w:val="003C6A80"/>
    <w:rsid w:val="003C6B0D"/>
    <w:rsid w:val="003C71F0"/>
    <w:rsid w:val="003C7261"/>
    <w:rsid w:val="003C742A"/>
    <w:rsid w:val="003C7BFB"/>
    <w:rsid w:val="003D0498"/>
    <w:rsid w:val="003D0628"/>
    <w:rsid w:val="003D0642"/>
    <w:rsid w:val="003D0657"/>
    <w:rsid w:val="003D0D53"/>
    <w:rsid w:val="003D1B04"/>
    <w:rsid w:val="003D1D5A"/>
    <w:rsid w:val="003D1D76"/>
    <w:rsid w:val="003D2213"/>
    <w:rsid w:val="003D2275"/>
    <w:rsid w:val="003D22A5"/>
    <w:rsid w:val="003D2469"/>
    <w:rsid w:val="003D2AB2"/>
    <w:rsid w:val="003D2CCD"/>
    <w:rsid w:val="003D3042"/>
    <w:rsid w:val="003D3179"/>
    <w:rsid w:val="003D34C9"/>
    <w:rsid w:val="003D3998"/>
    <w:rsid w:val="003D3BC6"/>
    <w:rsid w:val="003D41FA"/>
    <w:rsid w:val="003D42F4"/>
    <w:rsid w:val="003D4606"/>
    <w:rsid w:val="003D4C02"/>
    <w:rsid w:val="003D5D8E"/>
    <w:rsid w:val="003D6384"/>
    <w:rsid w:val="003D65AD"/>
    <w:rsid w:val="003D6803"/>
    <w:rsid w:val="003D6B30"/>
    <w:rsid w:val="003D6D47"/>
    <w:rsid w:val="003D6FD4"/>
    <w:rsid w:val="003D7082"/>
    <w:rsid w:val="003D76F7"/>
    <w:rsid w:val="003D7D1B"/>
    <w:rsid w:val="003D7F4A"/>
    <w:rsid w:val="003E012C"/>
    <w:rsid w:val="003E01B1"/>
    <w:rsid w:val="003E04E0"/>
    <w:rsid w:val="003E062D"/>
    <w:rsid w:val="003E0BD0"/>
    <w:rsid w:val="003E0EF5"/>
    <w:rsid w:val="003E0F2D"/>
    <w:rsid w:val="003E124B"/>
    <w:rsid w:val="003E1415"/>
    <w:rsid w:val="003E15C4"/>
    <w:rsid w:val="003E1698"/>
    <w:rsid w:val="003E1C7C"/>
    <w:rsid w:val="003E1C92"/>
    <w:rsid w:val="003E1EE2"/>
    <w:rsid w:val="003E1FF9"/>
    <w:rsid w:val="003E22DF"/>
    <w:rsid w:val="003E25AB"/>
    <w:rsid w:val="003E290A"/>
    <w:rsid w:val="003E32BA"/>
    <w:rsid w:val="003E34E2"/>
    <w:rsid w:val="003E3623"/>
    <w:rsid w:val="003E3653"/>
    <w:rsid w:val="003E39C9"/>
    <w:rsid w:val="003E3B8A"/>
    <w:rsid w:val="003E4139"/>
    <w:rsid w:val="003E416E"/>
    <w:rsid w:val="003E4DCC"/>
    <w:rsid w:val="003E4FEA"/>
    <w:rsid w:val="003E5075"/>
    <w:rsid w:val="003E53E8"/>
    <w:rsid w:val="003E5682"/>
    <w:rsid w:val="003E580B"/>
    <w:rsid w:val="003E63A1"/>
    <w:rsid w:val="003E6967"/>
    <w:rsid w:val="003E69C6"/>
    <w:rsid w:val="003E6C1B"/>
    <w:rsid w:val="003E6C28"/>
    <w:rsid w:val="003E6CE5"/>
    <w:rsid w:val="003E70A5"/>
    <w:rsid w:val="003E74B9"/>
    <w:rsid w:val="003E7648"/>
    <w:rsid w:val="003E7D81"/>
    <w:rsid w:val="003F02E4"/>
    <w:rsid w:val="003F046A"/>
    <w:rsid w:val="003F058A"/>
    <w:rsid w:val="003F07C0"/>
    <w:rsid w:val="003F07E3"/>
    <w:rsid w:val="003F0B2E"/>
    <w:rsid w:val="003F0DB8"/>
    <w:rsid w:val="003F0E78"/>
    <w:rsid w:val="003F0E8A"/>
    <w:rsid w:val="003F0FC9"/>
    <w:rsid w:val="003F100F"/>
    <w:rsid w:val="003F180F"/>
    <w:rsid w:val="003F1F30"/>
    <w:rsid w:val="003F23DA"/>
    <w:rsid w:val="003F2C00"/>
    <w:rsid w:val="003F2D3D"/>
    <w:rsid w:val="003F3A9E"/>
    <w:rsid w:val="003F3B09"/>
    <w:rsid w:val="003F4B84"/>
    <w:rsid w:val="003F4EA1"/>
    <w:rsid w:val="003F59BE"/>
    <w:rsid w:val="003F5FCC"/>
    <w:rsid w:val="003F603F"/>
    <w:rsid w:val="003F659A"/>
    <w:rsid w:val="003F6693"/>
    <w:rsid w:val="003F6787"/>
    <w:rsid w:val="003F6D48"/>
    <w:rsid w:val="003F72A3"/>
    <w:rsid w:val="003F74A6"/>
    <w:rsid w:val="003F77B4"/>
    <w:rsid w:val="003F7CF4"/>
    <w:rsid w:val="003F7DD7"/>
    <w:rsid w:val="00400202"/>
    <w:rsid w:val="0040066F"/>
    <w:rsid w:val="00400684"/>
    <w:rsid w:val="0040075C"/>
    <w:rsid w:val="00400A1B"/>
    <w:rsid w:val="00400A6F"/>
    <w:rsid w:val="00400A98"/>
    <w:rsid w:val="00400AAE"/>
    <w:rsid w:val="00400EA7"/>
    <w:rsid w:val="00401433"/>
    <w:rsid w:val="00401470"/>
    <w:rsid w:val="00401651"/>
    <w:rsid w:val="00401946"/>
    <w:rsid w:val="0040199A"/>
    <w:rsid w:val="0040217D"/>
    <w:rsid w:val="00402DE3"/>
    <w:rsid w:val="00403A3E"/>
    <w:rsid w:val="00403A92"/>
    <w:rsid w:val="00403BAA"/>
    <w:rsid w:val="00403C9C"/>
    <w:rsid w:val="00403D9C"/>
    <w:rsid w:val="00403FB1"/>
    <w:rsid w:val="004043EE"/>
    <w:rsid w:val="004048F5"/>
    <w:rsid w:val="004049B0"/>
    <w:rsid w:val="0040552C"/>
    <w:rsid w:val="0040553D"/>
    <w:rsid w:val="004055FC"/>
    <w:rsid w:val="004056CC"/>
    <w:rsid w:val="0040587A"/>
    <w:rsid w:val="004063DE"/>
    <w:rsid w:val="00406A16"/>
    <w:rsid w:val="00406AE1"/>
    <w:rsid w:val="00406E19"/>
    <w:rsid w:val="004076B7"/>
    <w:rsid w:val="00407B3E"/>
    <w:rsid w:val="00407BC9"/>
    <w:rsid w:val="00407C3E"/>
    <w:rsid w:val="00407EF5"/>
    <w:rsid w:val="004100B4"/>
    <w:rsid w:val="0041018E"/>
    <w:rsid w:val="00410316"/>
    <w:rsid w:val="004103A1"/>
    <w:rsid w:val="00410896"/>
    <w:rsid w:val="00410C68"/>
    <w:rsid w:val="00410CB8"/>
    <w:rsid w:val="004111D9"/>
    <w:rsid w:val="004119E8"/>
    <w:rsid w:val="004119EF"/>
    <w:rsid w:val="004120F7"/>
    <w:rsid w:val="00412187"/>
    <w:rsid w:val="004121DB"/>
    <w:rsid w:val="0041231C"/>
    <w:rsid w:val="00412927"/>
    <w:rsid w:val="0041294C"/>
    <w:rsid w:val="00412BFB"/>
    <w:rsid w:val="0041330B"/>
    <w:rsid w:val="00413699"/>
    <w:rsid w:val="00413960"/>
    <w:rsid w:val="00413BD2"/>
    <w:rsid w:val="00413D56"/>
    <w:rsid w:val="00413E47"/>
    <w:rsid w:val="004142E9"/>
    <w:rsid w:val="00414306"/>
    <w:rsid w:val="0041465F"/>
    <w:rsid w:val="0041472B"/>
    <w:rsid w:val="004148B7"/>
    <w:rsid w:val="00414DE3"/>
    <w:rsid w:val="00415702"/>
    <w:rsid w:val="00415914"/>
    <w:rsid w:val="00415A8A"/>
    <w:rsid w:val="00415C72"/>
    <w:rsid w:val="0041647D"/>
    <w:rsid w:val="0041726D"/>
    <w:rsid w:val="00420430"/>
    <w:rsid w:val="00420453"/>
    <w:rsid w:val="0042081D"/>
    <w:rsid w:val="00420A3A"/>
    <w:rsid w:val="004216AF"/>
    <w:rsid w:val="00421A6B"/>
    <w:rsid w:val="00421F3F"/>
    <w:rsid w:val="00421FA2"/>
    <w:rsid w:val="0042208C"/>
    <w:rsid w:val="0042297D"/>
    <w:rsid w:val="00422BD0"/>
    <w:rsid w:val="00422D7F"/>
    <w:rsid w:val="004237F7"/>
    <w:rsid w:val="0042399B"/>
    <w:rsid w:val="00423A74"/>
    <w:rsid w:val="00423C03"/>
    <w:rsid w:val="00423C71"/>
    <w:rsid w:val="00423EFF"/>
    <w:rsid w:val="00424176"/>
    <w:rsid w:val="004244FE"/>
    <w:rsid w:val="00424873"/>
    <w:rsid w:val="004248FA"/>
    <w:rsid w:val="00424AFF"/>
    <w:rsid w:val="00424F34"/>
    <w:rsid w:val="00425568"/>
    <w:rsid w:val="00425E81"/>
    <w:rsid w:val="00425E91"/>
    <w:rsid w:val="004261B4"/>
    <w:rsid w:val="004272EE"/>
    <w:rsid w:val="00427757"/>
    <w:rsid w:val="00427889"/>
    <w:rsid w:val="00430332"/>
    <w:rsid w:val="00430B81"/>
    <w:rsid w:val="00430CAA"/>
    <w:rsid w:val="00431698"/>
    <w:rsid w:val="0043351D"/>
    <w:rsid w:val="0043385A"/>
    <w:rsid w:val="004339F9"/>
    <w:rsid w:val="00433BA0"/>
    <w:rsid w:val="004340BE"/>
    <w:rsid w:val="0043452E"/>
    <w:rsid w:val="00434939"/>
    <w:rsid w:val="004349FC"/>
    <w:rsid w:val="00434B6A"/>
    <w:rsid w:val="0043516A"/>
    <w:rsid w:val="004356BE"/>
    <w:rsid w:val="00436270"/>
    <w:rsid w:val="00436A16"/>
    <w:rsid w:val="00436EE0"/>
    <w:rsid w:val="00437F0E"/>
    <w:rsid w:val="00437F29"/>
    <w:rsid w:val="004402BE"/>
    <w:rsid w:val="004404A1"/>
    <w:rsid w:val="00440747"/>
    <w:rsid w:val="004408B6"/>
    <w:rsid w:val="004414A1"/>
    <w:rsid w:val="00441BCE"/>
    <w:rsid w:val="004422B4"/>
    <w:rsid w:val="0044242D"/>
    <w:rsid w:val="00442A09"/>
    <w:rsid w:val="00443366"/>
    <w:rsid w:val="004435CF"/>
    <w:rsid w:val="00443B51"/>
    <w:rsid w:val="00443E1F"/>
    <w:rsid w:val="00443EE8"/>
    <w:rsid w:val="00443F4F"/>
    <w:rsid w:val="004440C2"/>
    <w:rsid w:val="00444452"/>
    <w:rsid w:val="0044453C"/>
    <w:rsid w:val="00444A0B"/>
    <w:rsid w:val="00444B13"/>
    <w:rsid w:val="00444C39"/>
    <w:rsid w:val="00444D5E"/>
    <w:rsid w:val="0044594E"/>
    <w:rsid w:val="00445AA7"/>
    <w:rsid w:val="00445AB9"/>
    <w:rsid w:val="00445B80"/>
    <w:rsid w:val="004462D6"/>
    <w:rsid w:val="004465AD"/>
    <w:rsid w:val="004466AA"/>
    <w:rsid w:val="004467B8"/>
    <w:rsid w:val="00446E12"/>
    <w:rsid w:val="004477A5"/>
    <w:rsid w:val="00447C71"/>
    <w:rsid w:val="00447F3E"/>
    <w:rsid w:val="004504D8"/>
    <w:rsid w:val="00450717"/>
    <w:rsid w:val="0045084C"/>
    <w:rsid w:val="00450AF2"/>
    <w:rsid w:val="00450C4A"/>
    <w:rsid w:val="00450E94"/>
    <w:rsid w:val="00450F42"/>
    <w:rsid w:val="00450F80"/>
    <w:rsid w:val="00451170"/>
    <w:rsid w:val="00451B4B"/>
    <w:rsid w:val="00451C6A"/>
    <w:rsid w:val="00451F66"/>
    <w:rsid w:val="004520BD"/>
    <w:rsid w:val="0045226D"/>
    <w:rsid w:val="004522BB"/>
    <w:rsid w:val="00452321"/>
    <w:rsid w:val="0045238E"/>
    <w:rsid w:val="004532BC"/>
    <w:rsid w:val="004535BA"/>
    <w:rsid w:val="00453668"/>
    <w:rsid w:val="004537D4"/>
    <w:rsid w:val="00454152"/>
    <w:rsid w:val="00454C23"/>
    <w:rsid w:val="00454C48"/>
    <w:rsid w:val="00454F05"/>
    <w:rsid w:val="004563BE"/>
    <w:rsid w:val="00456970"/>
    <w:rsid w:val="00456CB4"/>
    <w:rsid w:val="00456DD3"/>
    <w:rsid w:val="0045730B"/>
    <w:rsid w:val="00462C99"/>
    <w:rsid w:val="00462DC2"/>
    <w:rsid w:val="0046327B"/>
    <w:rsid w:val="004634EF"/>
    <w:rsid w:val="00463801"/>
    <w:rsid w:val="00463AAA"/>
    <w:rsid w:val="00463D38"/>
    <w:rsid w:val="004641A3"/>
    <w:rsid w:val="004643DF"/>
    <w:rsid w:val="0046445D"/>
    <w:rsid w:val="00464827"/>
    <w:rsid w:val="00464B50"/>
    <w:rsid w:val="00464D5C"/>
    <w:rsid w:val="00464ED9"/>
    <w:rsid w:val="00464F04"/>
    <w:rsid w:val="00465937"/>
    <w:rsid w:val="00465F0E"/>
    <w:rsid w:val="00466205"/>
    <w:rsid w:val="004663E0"/>
    <w:rsid w:val="00466487"/>
    <w:rsid w:val="004664A5"/>
    <w:rsid w:val="0046698A"/>
    <w:rsid w:val="00466FB0"/>
    <w:rsid w:val="00467691"/>
    <w:rsid w:val="0047016E"/>
    <w:rsid w:val="004707F4"/>
    <w:rsid w:val="004709B7"/>
    <w:rsid w:val="00470D69"/>
    <w:rsid w:val="00470D70"/>
    <w:rsid w:val="004714AA"/>
    <w:rsid w:val="00471995"/>
    <w:rsid w:val="00471A10"/>
    <w:rsid w:val="0047237A"/>
    <w:rsid w:val="00472452"/>
    <w:rsid w:val="00472978"/>
    <w:rsid w:val="00472BBD"/>
    <w:rsid w:val="00472D0E"/>
    <w:rsid w:val="004730C2"/>
    <w:rsid w:val="00473143"/>
    <w:rsid w:val="00473163"/>
    <w:rsid w:val="004732BC"/>
    <w:rsid w:val="004733F0"/>
    <w:rsid w:val="004735B2"/>
    <w:rsid w:val="00473C3E"/>
    <w:rsid w:val="00474CCB"/>
    <w:rsid w:val="0047515A"/>
    <w:rsid w:val="00476109"/>
    <w:rsid w:val="0047650A"/>
    <w:rsid w:val="0047684F"/>
    <w:rsid w:val="00476DA5"/>
    <w:rsid w:val="0047706E"/>
    <w:rsid w:val="00477173"/>
    <w:rsid w:val="0047740E"/>
    <w:rsid w:val="00477418"/>
    <w:rsid w:val="00477428"/>
    <w:rsid w:val="00477800"/>
    <w:rsid w:val="0047782A"/>
    <w:rsid w:val="0047785C"/>
    <w:rsid w:val="0047795C"/>
    <w:rsid w:val="00477BB5"/>
    <w:rsid w:val="004804C6"/>
    <w:rsid w:val="0048184A"/>
    <w:rsid w:val="00482038"/>
    <w:rsid w:val="0048235A"/>
    <w:rsid w:val="004824A8"/>
    <w:rsid w:val="0048340A"/>
    <w:rsid w:val="004836BE"/>
    <w:rsid w:val="004838E9"/>
    <w:rsid w:val="00483921"/>
    <w:rsid w:val="004839B1"/>
    <w:rsid w:val="0048444D"/>
    <w:rsid w:val="004844F5"/>
    <w:rsid w:val="00484571"/>
    <w:rsid w:val="004846B0"/>
    <w:rsid w:val="00484A6F"/>
    <w:rsid w:val="004855BA"/>
    <w:rsid w:val="00485636"/>
    <w:rsid w:val="00486442"/>
    <w:rsid w:val="004869A0"/>
    <w:rsid w:val="00486A83"/>
    <w:rsid w:val="00486EB9"/>
    <w:rsid w:val="00487305"/>
    <w:rsid w:val="00487753"/>
    <w:rsid w:val="00487969"/>
    <w:rsid w:val="0048797B"/>
    <w:rsid w:val="00487C5F"/>
    <w:rsid w:val="00487E1D"/>
    <w:rsid w:val="0049024A"/>
    <w:rsid w:val="0049029F"/>
    <w:rsid w:val="004902CA"/>
    <w:rsid w:val="0049042F"/>
    <w:rsid w:val="0049075B"/>
    <w:rsid w:val="00490BF1"/>
    <w:rsid w:val="00490CE5"/>
    <w:rsid w:val="0049141E"/>
    <w:rsid w:val="00491F31"/>
    <w:rsid w:val="00492124"/>
    <w:rsid w:val="00492FD1"/>
    <w:rsid w:val="004931FE"/>
    <w:rsid w:val="00493238"/>
    <w:rsid w:val="0049329D"/>
    <w:rsid w:val="004932FA"/>
    <w:rsid w:val="004935EA"/>
    <w:rsid w:val="0049469B"/>
    <w:rsid w:val="004946BC"/>
    <w:rsid w:val="00494AEB"/>
    <w:rsid w:val="00494D36"/>
    <w:rsid w:val="00494F5F"/>
    <w:rsid w:val="00495283"/>
    <w:rsid w:val="004952EC"/>
    <w:rsid w:val="00495AFD"/>
    <w:rsid w:val="00495BDF"/>
    <w:rsid w:val="00495CC3"/>
    <w:rsid w:val="004961B1"/>
    <w:rsid w:val="004963D5"/>
    <w:rsid w:val="00496691"/>
    <w:rsid w:val="00496952"/>
    <w:rsid w:val="00496E6B"/>
    <w:rsid w:val="00497237"/>
    <w:rsid w:val="004972D5"/>
    <w:rsid w:val="0049739F"/>
    <w:rsid w:val="004973A7"/>
    <w:rsid w:val="00497EBA"/>
    <w:rsid w:val="004A0035"/>
    <w:rsid w:val="004A0135"/>
    <w:rsid w:val="004A064C"/>
    <w:rsid w:val="004A0F08"/>
    <w:rsid w:val="004A118D"/>
    <w:rsid w:val="004A1730"/>
    <w:rsid w:val="004A205E"/>
    <w:rsid w:val="004A2082"/>
    <w:rsid w:val="004A2833"/>
    <w:rsid w:val="004A2B13"/>
    <w:rsid w:val="004A2FA6"/>
    <w:rsid w:val="004A31B2"/>
    <w:rsid w:val="004A337F"/>
    <w:rsid w:val="004A34A3"/>
    <w:rsid w:val="004A34F1"/>
    <w:rsid w:val="004A3A7C"/>
    <w:rsid w:val="004A451F"/>
    <w:rsid w:val="004A46A0"/>
    <w:rsid w:val="004A477F"/>
    <w:rsid w:val="004A4875"/>
    <w:rsid w:val="004A4E06"/>
    <w:rsid w:val="004A5003"/>
    <w:rsid w:val="004A5A50"/>
    <w:rsid w:val="004A5DDB"/>
    <w:rsid w:val="004A64BF"/>
    <w:rsid w:val="004A6502"/>
    <w:rsid w:val="004A6872"/>
    <w:rsid w:val="004A6A23"/>
    <w:rsid w:val="004A6A64"/>
    <w:rsid w:val="004A6ACA"/>
    <w:rsid w:val="004A6B0E"/>
    <w:rsid w:val="004A7026"/>
    <w:rsid w:val="004A73F9"/>
    <w:rsid w:val="004A76A5"/>
    <w:rsid w:val="004A77E6"/>
    <w:rsid w:val="004A7824"/>
    <w:rsid w:val="004A7AEC"/>
    <w:rsid w:val="004A7BDD"/>
    <w:rsid w:val="004A7E00"/>
    <w:rsid w:val="004B01F6"/>
    <w:rsid w:val="004B0217"/>
    <w:rsid w:val="004B054B"/>
    <w:rsid w:val="004B0A5C"/>
    <w:rsid w:val="004B112F"/>
    <w:rsid w:val="004B14FB"/>
    <w:rsid w:val="004B1687"/>
    <w:rsid w:val="004B1EBA"/>
    <w:rsid w:val="004B2308"/>
    <w:rsid w:val="004B2472"/>
    <w:rsid w:val="004B25D5"/>
    <w:rsid w:val="004B26C8"/>
    <w:rsid w:val="004B2A07"/>
    <w:rsid w:val="004B2B63"/>
    <w:rsid w:val="004B2F5E"/>
    <w:rsid w:val="004B2FE0"/>
    <w:rsid w:val="004B307E"/>
    <w:rsid w:val="004B3239"/>
    <w:rsid w:val="004B32D2"/>
    <w:rsid w:val="004B339E"/>
    <w:rsid w:val="004B33C8"/>
    <w:rsid w:val="004B376A"/>
    <w:rsid w:val="004B3DFB"/>
    <w:rsid w:val="004B41F2"/>
    <w:rsid w:val="004B4EBD"/>
    <w:rsid w:val="004B50F4"/>
    <w:rsid w:val="004B54F6"/>
    <w:rsid w:val="004B5C2F"/>
    <w:rsid w:val="004B5EC7"/>
    <w:rsid w:val="004B67D8"/>
    <w:rsid w:val="004B6833"/>
    <w:rsid w:val="004B6FBC"/>
    <w:rsid w:val="004B70B1"/>
    <w:rsid w:val="004B71C8"/>
    <w:rsid w:val="004B75C9"/>
    <w:rsid w:val="004B79FA"/>
    <w:rsid w:val="004B7C3C"/>
    <w:rsid w:val="004B7F71"/>
    <w:rsid w:val="004C0236"/>
    <w:rsid w:val="004C060F"/>
    <w:rsid w:val="004C0787"/>
    <w:rsid w:val="004C0E17"/>
    <w:rsid w:val="004C157B"/>
    <w:rsid w:val="004C1E20"/>
    <w:rsid w:val="004C2104"/>
    <w:rsid w:val="004C22A0"/>
    <w:rsid w:val="004C29FE"/>
    <w:rsid w:val="004C2B49"/>
    <w:rsid w:val="004C2E4F"/>
    <w:rsid w:val="004C2E5C"/>
    <w:rsid w:val="004C2FE3"/>
    <w:rsid w:val="004C32EA"/>
    <w:rsid w:val="004C3B51"/>
    <w:rsid w:val="004C3D42"/>
    <w:rsid w:val="004C42CF"/>
    <w:rsid w:val="004C4E43"/>
    <w:rsid w:val="004C50DA"/>
    <w:rsid w:val="004C5737"/>
    <w:rsid w:val="004C5AC2"/>
    <w:rsid w:val="004C5B10"/>
    <w:rsid w:val="004C5E8F"/>
    <w:rsid w:val="004C5FEF"/>
    <w:rsid w:val="004C60F1"/>
    <w:rsid w:val="004C6640"/>
    <w:rsid w:val="004C67D7"/>
    <w:rsid w:val="004C6AF1"/>
    <w:rsid w:val="004C6D5D"/>
    <w:rsid w:val="004C7121"/>
    <w:rsid w:val="004C7692"/>
    <w:rsid w:val="004C7900"/>
    <w:rsid w:val="004D095A"/>
    <w:rsid w:val="004D0BF9"/>
    <w:rsid w:val="004D0CB9"/>
    <w:rsid w:val="004D0E6F"/>
    <w:rsid w:val="004D1345"/>
    <w:rsid w:val="004D1362"/>
    <w:rsid w:val="004D1446"/>
    <w:rsid w:val="004D1AF6"/>
    <w:rsid w:val="004D1EB6"/>
    <w:rsid w:val="004D1F06"/>
    <w:rsid w:val="004D1F7B"/>
    <w:rsid w:val="004D22CC"/>
    <w:rsid w:val="004D2454"/>
    <w:rsid w:val="004D28E8"/>
    <w:rsid w:val="004D2C24"/>
    <w:rsid w:val="004D2E57"/>
    <w:rsid w:val="004D30C8"/>
    <w:rsid w:val="004D335E"/>
    <w:rsid w:val="004D3457"/>
    <w:rsid w:val="004D38E6"/>
    <w:rsid w:val="004D39B7"/>
    <w:rsid w:val="004D3E20"/>
    <w:rsid w:val="004D3F8A"/>
    <w:rsid w:val="004D4094"/>
    <w:rsid w:val="004D40B5"/>
    <w:rsid w:val="004D440E"/>
    <w:rsid w:val="004D440F"/>
    <w:rsid w:val="004D4829"/>
    <w:rsid w:val="004D495D"/>
    <w:rsid w:val="004D49CA"/>
    <w:rsid w:val="004D4A48"/>
    <w:rsid w:val="004D4B23"/>
    <w:rsid w:val="004D4B59"/>
    <w:rsid w:val="004D51A4"/>
    <w:rsid w:val="004D526B"/>
    <w:rsid w:val="004D620C"/>
    <w:rsid w:val="004D669C"/>
    <w:rsid w:val="004D6AC6"/>
    <w:rsid w:val="004D7092"/>
    <w:rsid w:val="004D70A1"/>
    <w:rsid w:val="004D76FA"/>
    <w:rsid w:val="004D78EA"/>
    <w:rsid w:val="004D7BC4"/>
    <w:rsid w:val="004D7D44"/>
    <w:rsid w:val="004E0439"/>
    <w:rsid w:val="004E06DE"/>
    <w:rsid w:val="004E07B7"/>
    <w:rsid w:val="004E09E4"/>
    <w:rsid w:val="004E0A7B"/>
    <w:rsid w:val="004E125C"/>
    <w:rsid w:val="004E1393"/>
    <w:rsid w:val="004E14DC"/>
    <w:rsid w:val="004E1D0C"/>
    <w:rsid w:val="004E1E0D"/>
    <w:rsid w:val="004E2615"/>
    <w:rsid w:val="004E2668"/>
    <w:rsid w:val="004E2A58"/>
    <w:rsid w:val="004E2B84"/>
    <w:rsid w:val="004E2BBA"/>
    <w:rsid w:val="004E2C04"/>
    <w:rsid w:val="004E3044"/>
    <w:rsid w:val="004E304E"/>
    <w:rsid w:val="004E3263"/>
    <w:rsid w:val="004E3564"/>
    <w:rsid w:val="004E36A4"/>
    <w:rsid w:val="004E380D"/>
    <w:rsid w:val="004E3F4B"/>
    <w:rsid w:val="004E4183"/>
    <w:rsid w:val="004E4506"/>
    <w:rsid w:val="004E46D6"/>
    <w:rsid w:val="004E4CCC"/>
    <w:rsid w:val="004E5C6A"/>
    <w:rsid w:val="004E5CE5"/>
    <w:rsid w:val="004E5F08"/>
    <w:rsid w:val="004E5F69"/>
    <w:rsid w:val="004E63C0"/>
    <w:rsid w:val="004E6457"/>
    <w:rsid w:val="004E6551"/>
    <w:rsid w:val="004E6D9E"/>
    <w:rsid w:val="004E734E"/>
    <w:rsid w:val="004E75CB"/>
    <w:rsid w:val="004E7807"/>
    <w:rsid w:val="004F0272"/>
    <w:rsid w:val="004F09F2"/>
    <w:rsid w:val="004F0A15"/>
    <w:rsid w:val="004F0AFD"/>
    <w:rsid w:val="004F118B"/>
    <w:rsid w:val="004F1720"/>
    <w:rsid w:val="004F1AF6"/>
    <w:rsid w:val="004F1FB7"/>
    <w:rsid w:val="004F22C3"/>
    <w:rsid w:val="004F22E3"/>
    <w:rsid w:val="004F2AD3"/>
    <w:rsid w:val="004F2B3F"/>
    <w:rsid w:val="004F2CAF"/>
    <w:rsid w:val="004F2D0E"/>
    <w:rsid w:val="004F2D12"/>
    <w:rsid w:val="004F2DCC"/>
    <w:rsid w:val="004F312C"/>
    <w:rsid w:val="004F3671"/>
    <w:rsid w:val="004F4048"/>
    <w:rsid w:val="004F417F"/>
    <w:rsid w:val="004F467A"/>
    <w:rsid w:val="004F4D98"/>
    <w:rsid w:val="004F5741"/>
    <w:rsid w:val="004F58BB"/>
    <w:rsid w:val="004F5CD5"/>
    <w:rsid w:val="004F5E5A"/>
    <w:rsid w:val="004F6900"/>
    <w:rsid w:val="004F704E"/>
    <w:rsid w:val="004F7368"/>
    <w:rsid w:val="004F739C"/>
    <w:rsid w:val="004F7652"/>
    <w:rsid w:val="004F78A4"/>
    <w:rsid w:val="004F7BFC"/>
    <w:rsid w:val="004F7E14"/>
    <w:rsid w:val="00500587"/>
    <w:rsid w:val="005009F1"/>
    <w:rsid w:val="00500D0A"/>
    <w:rsid w:val="00500D37"/>
    <w:rsid w:val="0050167B"/>
    <w:rsid w:val="00501A41"/>
    <w:rsid w:val="00501A43"/>
    <w:rsid w:val="00501D59"/>
    <w:rsid w:val="00501E12"/>
    <w:rsid w:val="0050252E"/>
    <w:rsid w:val="00502573"/>
    <w:rsid w:val="005029CD"/>
    <w:rsid w:val="0050307F"/>
    <w:rsid w:val="0050351C"/>
    <w:rsid w:val="0050377C"/>
    <w:rsid w:val="00503F96"/>
    <w:rsid w:val="00504251"/>
    <w:rsid w:val="005042BC"/>
    <w:rsid w:val="005043AE"/>
    <w:rsid w:val="005043D5"/>
    <w:rsid w:val="0050481A"/>
    <w:rsid w:val="00504CA7"/>
    <w:rsid w:val="0050534D"/>
    <w:rsid w:val="005053AA"/>
    <w:rsid w:val="005053F1"/>
    <w:rsid w:val="005054F8"/>
    <w:rsid w:val="00505735"/>
    <w:rsid w:val="00505877"/>
    <w:rsid w:val="005059B7"/>
    <w:rsid w:val="0050624D"/>
    <w:rsid w:val="00506485"/>
    <w:rsid w:val="00506C75"/>
    <w:rsid w:val="00506DD0"/>
    <w:rsid w:val="00507430"/>
    <w:rsid w:val="005076B8"/>
    <w:rsid w:val="00507A46"/>
    <w:rsid w:val="00510012"/>
    <w:rsid w:val="00510BFC"/>
    <w:rsid w:val="00510E6D"/>
    <w:rsid w:val="00511011"/>
    <w:rsid w:val="005112E2"/>
    <w:rsid w:val="00511688"/>
    <w:rsid w:val="00511A69"/>
    <w:rsid w:val="00511F9B"/>
    <w:rsid w:val="005120F6"/>
    <w:rsid w:val="00512814"/>
    <w:rsid w:val="00512B58"/>
    <w:rsid w:val="005133BE"/>
    <w:rsid w:val="005137C2"/>
    <w:rsid w:val="00513870"/>
    <w:rsid w:val="00513C62"/>
    <w:rsid w:val="00514303"/>
    <w:rsid w:val="005144D1"/>
    <w:rsid w:val="005149DD"/>
    <w:rsid w:val="005155EB"/>
    <w:rsid w:val="005155F8"/>
    <w:rsid w:val="0051593A"/>
    <w:rsid w:val="0051619F"/>
    <w:rsid w:val="005161EA"/>
    <w:rsid w:val="005168DF"/>
    <w:rsid w:val="00516D0E"/>
    <w:rsid w:val="00516D44"/>
    <w:rsid w:val="00516D73"/>
    <w:rsid w:val="00516E1A"/>
    <w:rsid w:val="0052012D"/>
    <w:rsid w:val="00520293"/>
    <w:rsid w:val="005202A2"/>
    <w:rsid w:val="0052058D"/>
    <w:rsid w:val="005206BD"/>
    <w:rsid w:val="00520B5F"/>
    <w:rsid w:val="00521001"/>
    <w:rsid w:val="005211E4"/>
    <w:rsid w:val="00521244"/>
    <w:rsid w:val="0052131A"/>
    <w:rsid w:val="0052162D"/>
    <w:rsid w:val="0052169F"/>
    <w:rsid w:val="00521809"/>
    <w:rsid w:val="00521FBA"/>
    <w:rsid w:val="00522163"/>
    <w:rsid w:val="0052223D"/>
    <w:rsid w:val="00522281"/>
    <w:rsid w:val="005226A1"/>
    <w:rsid w:val="00522B7B"/>
    <w:rsid w:val="00522BC8"/>
    <w:rsid w:val="0052332D"/>
    <w:rsid w:val="005235F1"/>
    <w:rsid w:val="00523FC2"/>
    <w:rsid w:val="005244E2"/>
    <w:rsid w:val="0052469A"/>
    <w:rsid w:val="005248E1"/>
    <w:rsid w:val="00524B28"/>
    <w:rsid w:val="00524E18"/>
    <w:rsid w:val="00525221"/>
    <w:rsid w:val="005254E0"/>
    <w:rsid w:val="00525E16"/>
    <w:rsid w:val="005262CA"/>
    <w:rsid w:val="0052655D"/>
    <w:rsid w:val="00526648"/>
    <w:rsid w:val="00526B1F"/>
    <w:rsid w:val="00526DAB"/>
    <w:rsid w:val="00526F48"/>
    <w:rsid w:val="00526F9B"/>
    <w:rsid w:val="00527A4F"/>
    <w:rsid w:val="00527C9C"/>
    <w:rsid w:val="00527FAD"/>
    <w:rsid w:val="0053049E"/>
    <w:rsid w:val="005309EA"/>
    <w:rsid w:val="00530C02"/>
    <w:rsid w:val="00530CC8"/>
    <w:rsid w:val="00531033"/>
    <w:rsid w:val="0053119E"/>
    <w:rsid w:val="00531FDB"/>
    <w:rsid w:val="0053202F"/>
    <w:rsid w:val="005320EB"/>
    <w:rsid w:val="00532744"/>
    <w:rsid w:val="00532E95"/>
    <w:rsid w:val="00532FED"/>
    <w:rsid w:val="005336C0"/>
    <w:rsid w:val="00533F88"/>
    <w:rsid w:val="00533F91"/>
    <w:rsid w:val="00533FC4"/>
    <w:rsid w:val="0053402B"/>
    <w:rsid w:val="00534054"/>
    <w:rsid w:val="00534261"/>
    <w:rsid w:val="005343D7"/>
    <w:rsid w:val="00534603"/>
    <w:rsid w:val="005353B0"/>
    <w:rsid w:val="0053549F"/>
    <w:rsid w:val="00535671"/>
    <w:rsid w:val="005365AE"/>
    <w:rsid w:val="00536719"/>
    <w:rsid w:val="00537823"/>
    <w:rsid w:val="00537907"/>
    <w:rsid w:val="0053793E"/>
    <w:rsid w:val="00537995"/>
    <w:rsid w:val="00537D5B"/>
    <w:rsid w:val="00537DEA"/>
    <w:rsid w:val="00540210"/>
    <w:rsid w:val="005402AF"/>
    <w:rsid w:val="005405F2"/>
    <w:rsid w:val="005406B8"/>
    <w:rsid w:val="00540AA9"/>
    <w:rsid w:val="00540D7D"/>
    <w:rsid w:val="00540F46"/>
    <w:rsid w:val="00541CB5"/>
    <w:rsid w:val="0054205E"/>
    <w:rsid w:val="00542335"/>
    <w:rsid w:val="005423C7"/>
    <w:rsid w:val="005424EB"/>
    <w:rsid w:val="00542685"/>
    <w:rsid w:val="00542748"/>
    <w:rsid w:val="005427BA"/>
    <w:rsid w:val="0054291A"/>
    <w:rsid w:val="00542CAD"/>
    <w:rsid w:val="005432BC"/>
    <w:rsid w:val="00543E54"/>
    <w:rsid w:val="00543EA2"/>
    <w:rsid w:val="00543F82"/>
    <w:rsid w:val="00544432"/>
    <w:rsid w:val="00544488"/>
    <w:rsid w:val="00545123"/>
    <w:rsid w:val="00545136"/>
    <w:rsid w:val="00545482"/>
    <w:rsid w:val="00545515"/>
    <w:rsid w:val="00545550"/>
    <w:rsid w:val="00545609"/>
    <w:rsid w:val="00545DD3"/>
    <w:rsid w:val="00545F21"/>
    <w:rsid w:val="005469BD"/>
    <w:rsid w:val="00546B4C"/>
    <w:rsid w:val="00546D61"/>
    <w:rsid w:val="005473D6"/>
    <w:rsid w:val="0054754E"/>
    <w:rsid w:val="00547568"/>
    <w:rsid w:val="0054759F"/>
    <w:rsid w:val="00547C84"/>
    <w:rsid w:val="00547FA3"/>
    <w:rsid w:val="005504C5"/>
    <w:rsid w:val="00550BCE"/>
    <w:rsid w:val="00550D33"/>
    <w:rsid w:val="00550E28"/>
    <w:rsid w:val="0055104A"/>
    <w:rsid w:val="005514B6"/>
    <w:rsid w:val="00551A16"/>
    <w:rsid w:val="0055232C"/>
    <w:rsid w:val="0055284B"/>
    <w:rsid w:val="00552B0F"/>
    <w:rsid w:val="00552BBE"/>
    <w:rsid w:val="00552CFA"/>
    <w:rsid w:val="00552E7C"/>
    <w:rsid w:val="00552FA3"/>
    <w:rsid w:val="00553A70"/>
    <w:rsid w:val="00553AEC"/>
    <w:rsid w:val="0055415B"/>
    <w:rsid w:val="00554751"/>
    <w:rsid w:val="00554C3D"/>
    <w:rsid w:val="00554F51"/>
    <w:rsid w:val="00554FE8"/>
    <w:rsid w:val="005556BF"/>
    <w:rsid w:val="00555C2F"/>
    <w:rsid w:val="005562FB"/>
    <w:rsid w:val="00556687"/>
    <w:rsid w:val="00556726"/>
    <w:rsid w:val="00557368"/>
    <w:rsid w:val="0055743A"/>
    <w:rsid w:val="00557949"/>
    <w:rsid w:val="00557960"/>
    <w:rsid w:val="0056015B"/>
    <w:rsid w:val="00560533"/>
    <w:rsid w:val="00560706"/>
    <w:rsid w:val="00560BA3"/>
    <w:rsid w:val="00560C90"/>
    <w:rsid w:val="00560E03"/>
    <w:rsid w:val="005615D4"/>
    <w:rsid w:val="005619FA"/>
    <w:rsid w:val="00561C05"/>
    <w:rsid w:val="00561C82"/>
    <w:rsid w:val="00561D44"/>
    <w:rsid w:val="00561D71"/>
    <w:rsid w:val="00561EC9"/>
    <w:rsid w:val="0056259E"/>
    <w:rsid w:val="00562A7D"/>
    <w:rsid w:val="005631F6"/>
    <w:rsid w:val="00563585"/>
    <w:rsid w:val="00563A86"/>
    <w:rsid w:val="00563BC1"/>
    <w:rsid w:val="00563F2E"/>
    <w:rsid w:val="00563F6F"/>
    <w:rsid w:val="00564063"/>
    <w:rsid w:val="0056445C"/>
    <w:rsid w:val="0056455B"/>
    <w:rsid w:val="0056468D"/>
    <w:rsid w:val="0056487A"/>
    <w:rsid w:val="00564981"/>
    <w:rsid w:val="00564A45"/>
    <w:rsid w:val="00564D45"/>
    <w:rsid w:val="00564E5D"/>
    <w:rsid w:val="00565430"/>
    <w:rsid w:val="00565A97"/>
    <w:rsid w:val="00565F2B"/>
    <w:rsid w:val="0056619B"/>
    <w:rsid w:val="005663C5"/>
    <w:rsid w:val="00566682"/>
    <w:rsid w:val="00566E46"/>
    <w:rsid w:val="0056749C"/>
    <w:rsid w:val="005674E4"/>
    <w:rsid w:val="00567B6D"/>
    <w:rsid w:val="00567FBA"/>
    <w:rsid w:val="0057026C"/>
    <w:rsid w:val="0057060D"/>
    <w:rsid w:val="005708A5"/>
    <w:rsid w:val="00570AEC"/>
    <w:rsid w:val="00570C58"/>
    <w:rsid w:val="00570E09"/>
    <w:rsid w:val="00571023"/>
    <w:rsid w:val="005717C8"/>
    <w:rsid w:val="0057198D"/>
    <w:rsid w:val="00571B67"/>
    <w:rsid w:val="00572071"/>
    <w:rsid w:val="00572C4C"/>
    <w:rsid w:val="0057306B"/>
    <w:rsid w:val="005731E8"/>
    <w:rsid w:val="005734C6"/>
    <w:rsid w:val="0057360B"/>
    <w:rsid w:val="00573737"/>
    <w:rsid w:val="005742DC"/>
    <w:rsid w:val="00574432"/>
    <w:rsid w:val="0057475C"/>
    <w:rsid w:val="005749EB"/>
    <w:rsid w:val="00575775"/>
    <w:rsid w:val="005757FC"/>
    <w:rsid w:val="005758EF"/>
    <w:rsid w:val="00575AAD"/>
    <w:rsid w:val="00575FBB"/>
    <w:rsid w:val="00576B83"/>
    <w:rsid w:val="00576E3D"/>
    <w:rsid w:val="00576F38"/>
    <w:rsid w:val="005771B8"/>
    <w:rsid w:val="00577267"/>
    <w:rsid w:val="0057728D"/>
    <w:rsid w:val="005776F0"/>
    <w:rsid w:val="00577906"/>
    <w:rsid w:val="0058003C"/>
    <w:rsid w:val="00580C7C"/>
    <w:rsid w:val="005815C8"/>
    <w:rsid w:val="005819A8"/>
    <w:rsid w:val="00582325"/>
    <w:rsid w:val="00582BF3"/>
    <w:rsid w:val="00582E9E"/>
    <w:rsid w:val="00583491"/>
    <w:rsid w:val="0058357C"/>
    <w:rsid w:val="005835A6"/>
    <w:rsid w:val="00583D72"/>
    <w:rsid w:val="00584185"/>
    <w:rsid w:val="005841A6"/>
    <w:rsid w:val="005846E4"/>
    <w:rsid w:val="00584A7E"/>
    <w:rsid w:val="00584D7A"/>
    <w:rsid w:val="00584DA2"/>
    <w:rsid w:val="0058524C"/>
    <w:rsid w:val="00585787"/>
    <w:rsid w:val="0058587D"/>
    <w:rsid w:val="005859A3"/>
    <w:rsid w:val="00585F2D"/>
    <w:rsid w:val="00586445"/>
    <w:rsid w:val="005867FF"/>
    <w:rsid w:val="00586D56"/>
    <w:rsid w:val="00586FAE"/>
    <w:rsid w:val="005871E5"/>
    <w:rsid w:val="00587277"/>
    <w:rsid w:val="00587674"/>
    <w:rsid w:val="00587708"/>
    <w:rsid w:val="00587BEF"/>
    <w:rsid w:val="00587DCD"/>
    <w:rsid w:val="00590019"/>
    <w:rsid w:val="00590537"/>
    <w:rsid w:val="0059064B"/>
    <w:rsid w:val="00590902"/>
    <w:rsid w:val="0059099C"/>
    <w:rsid w:val="00590BA4"/>
    <w:rsid w:val="00590D3A"/>
    <w:rsid w:val="00590D41"/>
    <w:rsid w:val="00591001"/>
    <w:rsid w:val="00591024"/>
    <w:rsid w:val="005910FC"/>
    <w:rsid w:val="005914ED"/>
    <w:rsid w:val="00591684"/>
    <w:rsid w:val="005926C6"/>
    <w:rsid w:val="00592740"/>
    <w:rsid w:val="00592DBA"/>
    <w:rsid w:val="005932CB"/>
    <w:rsid w:val="0059337C"/>
    <w:rsid w:val="005933B6"/>
    <w:rsid w:val="005933B7"/>
    <w:rsid w:val="00593454"/>
    <w:rsid w:val="005937D4"/>
    <w:rsid w:val="00593820"/>
    <w:rsid w:val="005939DC"/>
    <w:rsid w:val="00593A77"/>
    <w:rsid w:val="005941D9"/>
    <w:rsid w:val="005945CF"/>
    <w:rsid w:val="00594925"/>
    <w:rsid w:val="00595291"/>
    <w:rsid w:val="00595389"/>
    <w:rsid w:val="00595400"/>
    <w:rsid w:val="00595793"/>
    <w:rsid w:val="00595A41"/>
    <w:rsid w:val="00595C73"/>
    <w:rsid w:val="00595CE9"/>
    <w:rsid w:val="00596703"/>
    <w:rsid w:val="0059697A"/>
    <w:rsid w:val="00596E0E"/>
    <w:rsid w:val="00597828"/>
    <w:rsid w:val="00597DEB"/>
    <w:rsid w:val="00597E61"/>
    <w:rsid w:val="005A0259"/>
    <w:rsid w:val="005A05C7"/>
    <w:rsid w:val="005A05D9"/>
    <w:rsid w:val="005A17EE"/>
    <w:rsid w:val="005A1839"/>
    <w:rsid w:val="005A1E88"/>
    <w:rsid w:val="005A2035"/>
    <w:rsid w:val="005A21AC"/>
    <w:rsid w:val="005A2A3C"/>
    <w:rsid w:val="005A2F72"/>
    <w:rsid w:val="005A308B"/>
    <w:rsid w:val="005A30C6"/>
    <w:rsid w:val="005A3212"/>
    <w:rsid w:val="005A3632"/>
    <w:rsid w:val="005A3683"/>
    <w:rsid w:val="005A37C4"/>
    <w:rsid w:val="005A3902"/>
    <w:rsid w:val="005A3C89"/>
    <w:rsid w:val="005A47AE"/>
    <w:rsid w:val="005A4828"/>
    <w:rsid w:val="005A4B90"/>
    <w:rsid w:val="005A54E0"/>
    <w:rsid w:val="005A57B0"/>
    <w:rsid w:val="005A5CEF"/>
    <w:rsid w:val="005A5F6C"/>
    <w:rsid w:val="005A5F7B"/>
    <w:rsid w:val="005A61AF"/>
    <w:rsid w:val="005A6C06"/>
    <w:rsid w:val="005A6E55"/>
    <w:rsid w:val="005A6F00"/>
    <w:rsid w:val="005A7208"/>
    <w:rsid w:val="005A737C"/>
    <w:rsid w:val="005A7612"/>
    <w:rsid w:val="005A77AE"/>
    <w:rsid w:val="005A782C"/>
    <w:rsid w:val="005A7E97"/>
    <w:rsid w:val="005B016B"/>
    <w:rsid w:val="005B03B2"/>
    <w:rsid w:val="005B06B5"/>
    <w:rsid w:val="005B07BA"/>
    <w:rsid w:val="005B0963"/>
    <w:rsid w:val="005B0A3D"/>
    <w:rsid w:val="005B11E9"/>
    <w:rsid w:val="005B132A"/>
    <w:rsid w:val="005B1348"/>
    <w:rsid w:val="005B1554"/>
    <w:rsid w:val="005B1FEF"/>
    <w:rsid w:val="005B24FE"/>
    <w:rsid w:val="005B2745"/>
    <w:rsid w:val="005B3367"/>
    <w:rsid w:val="005B35ED"/>
    <w:rsid w:val="005B36FB"/>
    <w:rsid w:val="005B3849"/>
    <w:rsid w:val="005B3909"/>
    <w:rsid w:val="005B3AE7"/>
    <w:rsid w:val="005B3C9D"/>
    <w:rsid w:val="005B3ED9"/>
    <w:rsid w:val="005B4525"/>
    <w:rsid w:val="005B4DC0"/>
    <w:rsid w:val="005B5374"/>
    <w:rsid w:val="005B5485"/>
    <w:rsid w:val="005B54DB"/>
    <w:rsid w:val="005B5CAA"/>
    <w:rsid w:val="005B60E2"/>
    <w:rsid w:val="005B61A4"/>
    <w:rsid w:val="005B61A9"/>
    <w:rsid w:val="005B659A"/>
    <w:rsid w:val="005B65D3"/>
    <w:rsid w:val="005B6B0F"/>
    <w:rsid w:val="005B6D38"/>
    <w:rsid w:val="005B6DD9"/>
    <w:rsid w:val="005B7899"/>
    <w:rsid w:val="005B7A89"/>
    <w:rsid w:val="005B7AB3"/>
    <w:rsid w:val="005B7E7F"/>
    <w:rsid w:val="005B7FAE"/>
    <w:rsid w:val="005C0179"/>
    <w:rsid w:val="005C0334"/>
    <w:rsid w:val="005C0C47"/>
    <w:rsid w:val="005C0E32"/>
    <w:rsid w:val="005C0EAF"/>
    <w:rsid w:val="005C0F56"/>
    <w:rsid w:val="005C1AA5"/>
    <w:rsid w:val="005C2102"/>
    <w:rsid w:val="005C24A9"/>
    <w:rsid w:val="005C2536"/>
    <w:rsid w:val="005C285C"/>
    <w:rsid w:val="005C2B59"/>
    <w:rsid w:val="005C2C08"/>
    <w:rsid w:val="005C3197"/>
    <w:rsid w:val="005C32B2"/>
    <w:rsid w:val="005C3F22"/>
    <w:rsid w:val="005C43F7"/>
    <w:rsid w:val="005C444B"/>
    <w:rsid w:val="005C44FA"/>
    <w:rsid w:val="005C4882"/>
    <w:rsid w:val="005C4A99"/>
    <w:rsid w:val="005C4BB9"/>
    <w:rsid w:val="005C4EDC"/>
    <w:rsid w:val="005C5408"/>
    <w:rsid w:val="005C5768"/>
    <w:rsid w:val="005C5A2C"/>
    <w:rsid w:val="005C5B2D"/>
    <w:rsid w:val="005C5E16"/>
    <w:rsid w:val="005C62B0"/>
    <w:rsid w:val="005C6544"/>
    <w:rsid w:val="005C66E4"/>
    <w:rsid w:val="005C68A5"/>
    <w:rsid w:val="005C6900"/>
    <w:rsid w:val="005C70C6"/>
    <w:rsid w:val="005C75A1"/>
    <w:rsid w:val="005C769D"/>
    <w:rsid w:val="005D0706"/>
    <w:rsid w:val="005D0D64"/>
    <w:rsid w:val="005D10B2"/>
    <w:rsid w:val="005D15C6"/>
    <w:rsid w:val="005D1788"/>
    <w:rsid w:val="005D17D9"/>
    <w:rsid w:val="005D1898"/>
    <w:rsid w:val="005D1B07"/>
    <w:rsid w:val="005D1B0F"/>
    <w:rsid w:val="005D204B"/>
    <w:rsid w:val="005D23E1"/>
    <w:rsid w:val="005D23EB"/>
    <w:rsid w:val="005D2463"/>
    <w:rsid w:val="005D2F10"/>
    <w:rsid w:val="005D393F"/>
    <w:rsid w:val="005D3999"/>
    <w:rsid w:val="005D3A38"/>
    <w:rsid w:val="005D3FF2"/>
    <w:rsid w:val="005D43C0"/>
    <w:rsid w:val="005D4925"/>
    <w:rsid w:val="005D55B6"/>
    <w:rsid w:val="005D574E"/>
    <w:rsid w:val="005D5C28"/>
    <w:rsid w:val="005D5E95"/>
    <w:rsid w:val="005D620F"/>
    <w:rsid w:val="005D659D"/>
    <w:rsid w:val="005D6856"/>
    <w:rsid w:val="005D6D14"/>
    <w:rsid w:val="005D6F55"/>
    <w:rsid w:val="005D70B9"/>
    <w:rsid w:val="005D76C1"/>
    <w:rsid w:val="005D7EDD"/>
    <w:rsid w:val="005E0194"/>
    <w:rsid w:val="005E04DD"/>
    <w:rsid w:val="005E0571"/>
    <w:rsid w:val="005E06FD"/>
    <w:rsid w:val="005E0861"/>
    <w:rsid w:val="005E09F1"/>
    <w:rsid w:val="005E0AB8"/>
    <w:rsid w:val="005E0C9D"/>
    <w:rsid w:val="005E109B"/>
    <w:rsid w:val="005E1153"/>
    <w:rsid w:val="005E14D6"/>
    <w:rsid w:val="005E1501"/>
    <w:rsid w:val="005E15B9"/>
    <w:rsid w:val="005E15CE"/>
    <w:rsid w:val="005E1A27"/>
    <w:rsid w:val="005E1AE8"/>
    <w:rsid w:val="005E1B97"/>
    <w:rsid w:val="005E1D7B"/>
    <w:rsid w:val="005E23CB"/>
    <w:rsid w:val="005E2A01"/>
    <w:rsid w:val="005E2A1C"/>
    <w:rsid w:val="005E2B3D"/>
    <w:rsid w:val="005E36E1"/>
    <w:rsid w:val="005E38C9"/>
    <w:rsid w:val="005E396F"/>
    <w:rsid w:val="005E3ABD"/>
    <w:rsid w:val="005E3CC6"/>
    <w:rsid w:val="005E41B1"/>
    <w:rsid w:val="005E4593"/>
    <w:rsid w:val="005E4A7B"/>
    <w:rsid w:val="005E4CEF"/>
    <w:rsid w:val="005E4E91"/>
    <w:rsid w:val="005E530A"/>
    <w:rsid w:val="005E597F"/>
    <w:rsid w:val="005E5BE5"/>
    <w:rsid w:val="005E5DD9"/>
    <w:rsid w:val="005E5EE0"/>
    <w:rsid w:val="005E615F"/>
    <w:rsid w:val="005E6181"/>
    <w:rsid w:val="005E6247"/>
    <w:rsid w:val="005E6A2C"/>
    <w:rsid w:val="005E6C30"/>
    <w:rsid w:val="005E73C2"/>
    <w:rsid w:val="005E7783"/>
    <w:rsid w:val="005E799B"/>
    <w:rsid w:val="005E7EA6"/>
    <w:rsid w:val="005F03DF"/>
    <w:rsid w:val="005F0466"/>
    <w:rsid w:val="005F04D1"/>
    <w:rsid w:val="005F0567"/>
    <w:rsid w:val="005F0761"/>
    <w:rsid w:val="005F0AEF"/>
    <w:rsid w:val="005F0BD4"/>
    <w:rsid w:val="005F0D62"/>
    <w:rsid w:val="005F17B4"/>
    <w:rsid w:val="005F18A5"/>
    <w:rsid w:val="005F18CE"/>
    <w:rsid w:val="005F1C5C"/>
    <w:rsid w:val="005F24EE"/>
    <w:rsid w:val="005F28DE"/>
    <w:rsid w:val="005F29CF"/>
    <w:rsid w:val="005F2A59"/>
    <w:rsid w:val="005F2C78"/>
    <w:rsid w:val="005F31AF"/>
    <w:rsid w:val="005F37E5"/>
    <w:rsid w:val="005F392D"/>
    <w:rsid w:val="005F3D81"/>
    <w:rsid w:val="005F4404"/>
    <w:rsid w:val="005F4661"/>
    <w:rsid w:val="005F48D6"/>
    <w:rsid w:val="005F4995"/>
    <w:rsid w:val="005F4B79"/>
    <w:rsid w:val="005F5442"/>
    <w:rsid w:val="005F595E"/>
    <w:rsid w:val="005F5DE2"/>
    <w:rsid w:val="005F6198"/>
    <w:rsid w:val="005F647D"/>
    <w:rsid w:val="005F68DB"/>
    <w:rsid w:val="005F6D2B"/>
    <w:rsid w:val="005F6F21"/>
    <w:rsid w:val="005F6FB8"/>
    <w:rsid w:val="005F7B1D"/>
    <w:rsid w:val="00600755"/>
    <w:rsid w:val="00600DDD"/>
    <w:rsid w:val="00601077"/>
    <w:rsid w:val="006012CC"/>
    <w:rsid w:val="006013C3"/>
    <w:rsid w:val="00601B40"/>
    <w:rsid w:val="00602676"/>
    <w:rsid w:val="00602743"/>
    <w:rsid w:val="0060275F"/>
    <w:rsid w:val="00602A9F"/>
    <w:rsid w:val="00602BFD"/>
    <w:rsid w:val="0060364E"/>
    <w:rsid w:val="00603E6F"/>
    <w:rsid w:val="006040E7"/>
    <w:rsid w:val="0060483A"/>
    <w:rsid w:val="00604847"/>
    <w:rsid w:val="00604CFC"/>
    <w:rsid w:val="00605513"/>
    <w:rsid w:val="00605794"/>
    <w:rsid w:val="0060586A"/>
    <w:rsid w:val="00605D28"/>
    <w:rsid w:val="00605E4E"/>
    <w:rsid w:val="00606411"/>
    <w:rsid w:val="006066BC"/>
    <w:rsid w:val="006069A6"/>
    <w:rsid w:val="00606B84"/>
    <w:rsid w:val="00606D5E"/>
    <w:rsid w:val="00607437"/>
    <w:rsid w:val="00607800"/>
    <w:rsid w:val="00607950"/>
    <w:rsid w:val="006079D0"/>
    <w:rsid w:val="00607E13"/>
    <w:rsid w:val="006102C1"/>
    <w:rsid w:val="00610E46"/>
    <w:rsid w:val="00610EBA"/>
    <w:rsid w:val="00611152"/>
    <w:rsid w:val="00611163"/>
    <w:rsid w:val="006112E6"/>
    <w:rsid w:val="00611735"/>
    <w:rsid w:val="006117A4"/>
    <w:rsid w:val="006120F0"/>
    <w:rsid w:val="006123FA"/>
    <w:rsid w:val="0061294F"/>
    <w:rsid w:val="00612A0E"/>
    <w:rsid w:val="00612B44"/>
    <w:rsid w:val="00612BA2"/>
    <w:rsid w:val="006136A2"/>
    <w:rsid w:val="006136C5"/>
    <w:rsid w:val="006137A5"/>
    <w:rsid w:val="006143D3"/>
    <w:rsid w:val="00614580"/>
    <w:rsid w:val="0061522F"/>
    <w:rsid w:val="00615287"/>
    <w:rsid w:val="00615470"/>
    <w:rsid w:val="00615503"/>
    <w:rsid w:val="00615612"/>
    <w:rsid w:val="00615D8C"/>
    <w:rsid w:val="00615E0E"/>
    <w:rsid w:val="006168D9"/>
    <w:rsid w:val="00616C76"/>
    <w:rsid w:val="00617595"/>
    <w:rsid w:val="006179C6"/>
    <w:rsid w:val="00617D10"/>
    <w:rsid w:val="00617F02"/>
    <w:rsid w:val="006200C4"/>
    <w:rsid w:val="006204E1"/>
    <w:rsid w:val="0062052F"/>
    <w:rsid w:val="0062066C"/>
    <w:rsid w:val="0062070B"/>
    <w:rsid w:val="00620DB0"/>
    <w:rsid w:val="00621A7C"/>
    <w:rsid w:val="00621B4D"/>
    <w:rsid w:val="006220C2"/>
    <w:rsid w:val="0062255E"/>
    <w:rsid w:val="00622D7E"/>
    <w:rsid w:val="00622D9E"/>
    <w:rsid w:val="0062304C"/>
    <w:rsid w:val="006239B8"/>
    <w:rsid w:val="006239EB"/>
    <w:rsid w:val="00624293"/>
    <w:rsid w:val="00624B1A"/>
    <w:rsid w:val="00624BD7"/>
    <w:rsid w:val="00624C50"/>
    <w:rsid w:val="00625247"/>
    <w:rsid w:val="006254B4"/>
    <w:rsid w:val="006258D0"/>
    <w:rsid w:val="00625950"/>
    <w:rsid w:val="00625DE1"/>
    <w:rsid w:val="00625FAB"/>
    <w:rsid w:val="006262B9"/>
    <w:rsid w:val="00626733"/>
    <w:rsid w:val="0062741E"/>
    <w:rsid w:val="00627B43"/>
    <w:rsid w:val="00627D6F"/>
    <w:rsid w:val="00627FA8"/>
    <w:rsid w:val="00627FAB"/>
    <w:rsid w:val="006300BD"/>
    <w:rsid w:val="006301ED"/>
    <w:rsid w:val="00630372"/>
    <w:rsid w:val="00630CCB"/>
    <w:rsid w:val="00631B67"/>
    <w:rsid w:val="00631D77"/>
    <w:rsid w:val="00631F7A"/>
    <w:rsid w:val="00632191"/>
    <w:rsid w:val="0063224A"/>
    <w:rsid w:val="0063269B"/>
    <w:rsid w:val="0063272A"/>
    <w:rsid w:val="006327D6"/>
    <w:rsid w:val="0063282E"/>
    <w:rsid w:val="006328DB"/>
    <w:rsid w:val="00632AB5"/>
    <w:rsid w:val="00632B8C"/>
    <w:rsid w:val="00632C23"/>
    <w:rsid w:val="00632D90"/>
    <w:rsid w:val="00632EED"/>
    <w:rsid w:val="00632FB8"/>
    <w:rsid w:val="00633009"/>
    <w:rsid w:val="00633116"/>
    <w:rsid w:val="00633217"/>
    <w:rsid w:val="006338B8"/>
    <w:rsid w:val="0063405B"/>
    <w:rsid w:val="00634275"/>
    <w:rsid w:val="00634487"/>
    <w:rsid w:val="0063464D"/>
    <w:rsid w:val="00634B7D"/>
    <w:rsid w:val="00634BBC"/>
    <w:rsid w:val="00634EBA"/>
    <w:rsid w:val="006350AA"/>
    <w:rsid w:val="00635741"/>
    <w:rsid w:val="00635A60"/>
    <w:rsid w:val="00635D2C"/>
    <w:rsid w:val="00636131"/>
    <w:rsid w:val="0063635B"/>
    <w:rsid w:val="006363A6"/>
    <w:rsid w:val="0063656C"/>
    <w:rsid w:val="00636670"/>
    <w:rsid w:val="00636730"/>
    <w:rsid w:val="006367E4"/>
    <w:rsid w:val="00636A24"/>
    <w:rsid w:val="00636F33"/>
    <w:rsid w:val="00637138"/>
    <w:rsid w:val="006377B3"/>
    <w:rsid w:val="00637861"/>
    <w:rsid w:val="00637B73"/>
    <w:rsid w:val="00637B86"/>
    <w:rsid w:val="00637C3C"/>
    <w:rsid w:val="00637CD4"/>
    <w:rsid w:val="00637D6D"/>
    <w:rsid w:val="00640211"/>
    <w:rsid w:val="006402CF"/>
    <w:rsid w:val="006402EC"/>
    <w:rsid w:val="00640377"/>
    <w:rsid w:val="00640754"/>
    <w:rsid w:val="006408A0"/>
    <w:rsid w:val="00640C0C"/>
    <w:rsid w:val="00640E34"/>
    <w:rsid w:val="00640F4F"/>
    <w:rsid w:val="00640F69"/>
    <w:rsid w:val="0064113D"/>
    <w:rsid w:val="006411EC"/>
    <w:rsid w:val="0064124C"/>
    <w:rsid w:val="006413BF"/>
    <w:rsid w:val="0064165F"/>
    <w:rsid w:val="00641F14"/>
    <w:rsid w:val="00641FCB"/>
    <w:rsid w:val="0064259C"/>
    <w:rsid w:val="00642C79"/>
    <w:rsid w:val="0064305A"/>
    <w:rsid w:val="006437D2"/>
    <w:rsid w:val="00643C06"/>
    <w:rsid w:val="006441AF"/>
    <w:rsid w:val="00644258"/>
    <w:rsid w:val="00645535"/>
    <w:rsid w:val="00645587"/>
    <w:rsid w:val="0064576F"/>
    <w:rsid w:val="00645900"/>
    <w:rsid w:val="00645FA2"/>
    <w:rsid w:val="006460CF"/>
    <w:rsid w:val="006461CE"/>
    <w:rsid w:val="00646601"/>
    <w:rsid w:val="00646FAE"/>
    <w:rsid w:val="00647137"/>
    <w:rsid w:val="006471D3"/>
    <w:rsid w:val="00647608"/>
    <w:rsid w:val="00647E0A"/>
    <w:rsid w:val="00647EEE"/>
    <w:rsid w:val="006501C0"/>
    <w:rsid w:val="006501D9"/>
    <w:rsid w:val="006503D8"/>
    <w:rsid w:val="00650853"/>
    <w:rsid w:val="006509F8"/>
    <w:rsid w:val="00650C51"/>
    <w:rsid w:val="00650EB1"/>
    <w:rsid w:val="00651781"/>
    <w:rsid w:val="00651AC5"/>
    <w:rsid w:val="00651B2D"/>
    <w:rsid w:val="00651B5C"/>
    <w:rsid w:val="00651C3A"/>
    <w:rsid w:val="00652BE1"/>
    <w:rsid w:val="00652CCD"/>
    <w:rsid w:val="00652E31"/>
    <w:rsid w:val="00652FD6"/>
    <w:rsid w:val="006530CE"/>
    <w:rsid w:val="006532AD"/>
    <w:rsid w:val="00653528"/>
    <w:rsid w:val="006535A4"/>
    <w:rsid w:val="00653803"/>
    <w:rsid w:val="00653C4B"/>
    <w:rsid w:val="00653F20"/>
    <w:rsid w:val="006543B2"/>
    <w:rsid w:val="00654A89"/>
    <w:rsid w:val="00654CEE"/>
    <w:rsid w:val="00655026"/>
    <w:rsid w:val="0065525D"/>
    <w:rsid w:val="00655B1E"/>
    <w:rsid w:val="00655F57"/>
    <w:rsid w:val="00656651"/>
    <w:rsid w:val="00656A4B"/>
    <w:rsid w:val="00657457"/>
    <w:rsid w:val="00657493"/>
    <w:rsid w:val="00657708"/>
    <w:rsid w:val="00657A5D"/>
    <w:rsid w:val="00657ED0"/>
    <w:rsid w:val="0066029B"/>
    <w:rsid w:val="00660354"/>
    <w:rsid w:val="00660418"/>
    <w:rsid w:val="00660639"/>
    <w:rsid w:val="00660CC2"/>
    <w:rsid w:val="00660CE9"/>
    <w:rsid w:val="00660D8B"/>
    <w:rsid w:val="0066102B"/>
    <w:rsid w:val="00661410"/>
    <w:rsid w:val="006618BC"/>
    <w:rsid w:val="006621C5"/>
    <w:rsid w:val="00662389"/>
    <w:rsid w:val="006625CC"/>
    <w:rsid w:val="006626DB"/>
    <w:rsid w:val="006626F4"/>
    <w:rsid w:val="0066284B"/>
    <w:rsid w:val="0066290F"/>
    <w:rsid w:val="00662BE9"/>
    <w:rsid w:val="006630EF"/>
    <w:rsid w:val="0066324E"/>
    <w:rsid w:val="0066385F"/>
    <w:rsid w:val="00663F36"/>
    <w:rsid w:val="0066434D"/>
    <w:rsid w:val="006648D2"/>
    <w:rsid w:val="00664B8E"/>
    <w:rsid w:val="00665464"/>
    <w:rsid w:val="006656FB"/>
    <w:rsid w:val="00665A0B"/>
    <w:rsid w:val="00665A32"/>
    <w:rsid w:val="006661E5"/>
    <w:rsid w:val="0066760E"/>
    <w:rsid w:val="00667FDF"/>
    <w:rsid w:val="006704A5"/>
    <w:rsid w:val="0067122E"/>
    <w:rsid w:val="006715AF"/>
    <w:rsid w:val="00671601"/>
    <w:rsid w:val="00671859"/>
    <w:rsid w:val="0067209A"/>
    <w:rsid w:val="006726AD"/>
    <w:rsid w:val="0067304C"/>
    <w:rsid w:val="006730D3"/>
    <w:rsid w:val="006732C7"/>
    <w:rsid w:val="00673399"/>
    <w:rsid w:val="00673932"/>
    <w:rsid w:val="00673F26"/>
    <w:rsid w:val="00674599"/>
    <w:rsid w:val="00674959"/>
    <w:rsid w:val="00674C29"/>
    <w:rsid w:val="00674DDD"/>
    <w:rsid w:val="00674E31"/>
    <w:rsid w:val="00675185"/>
    <w:rsid w:val="00675AB9"/>
    <w:rsid w:val="00675C5A"/>
    <w:rsid w:val="00676920"/>
    <w:rsid w:val="0067708D"/>
    <w:rsid w:val="0067721E"/>
    <w:rsid w:val="00677803"/>
    <w:rsid w:val="00677B2E"/>
    <w:rsid w:val="00677BBB"/>
    <w:rsid w:val="00677F5A"/>
    <w:rsid w:val="00677F71"/>
    <w:rsid w:val="00680C57"/>
    <w:rsid w:val="00680DB5"/>
    <w:rsid w:val="006810C7"/>
    <w:rsid w:val="0068147A"/>
    <w:rsid w:val="006814E4"/>
    <w:rsid w:val="00681529"/>
    <w:rsid w:val="006817A0"/>
    <w:rsid w:val="00681A4D"/>
    <w:rsid w:val="00681C11"/>
    <w:rsid w:val="00681C24"/>
    <w:rsid w:val="0068211D"/>
    <w:rsid w:val="00682126"/>
    <w:rsid w:val="00682309"/>
    <w:rsid w:val="0068271E"/>
    <w:rsid w:val="006829C1"/>
    <w:rsid w:val="00682A61"/>
    <w:rsid w:val="00682C80"/>
    <w:rsid w:val="00682DDB"/>
    <w:rsid w:val="0068304E"/>
    <w:rsid w:val="00683722"/>
    <w:rsid w:val="0068393F"/>
    <w:rsid w:val="006842D9"/>
    <w:rsid w:val="006844B2"/>
    <w:rsid w:val="006844C8"/>
    <w:rsid w:val="006846D5"/>
    <w:rsid w:val="00684DBF"/>
    <w:rsid w:val="006859F4"/>
    <w:rsid w:val="00685DB1"/>
    <w:rsid w:val="00685F66"/>
    <w:rsid w:val="00686218"/>
    <w:rsid w:val="00686385"/>
    <w:rsid w:val="00686568"/>
    <w:rsid w:val="006866E0"/>
    <w:rsid w:val="006869E5"/>
    <w:rsid w:val="00686B2E"/>
    <w:rsid w:val="00686B82"/>
    <w:rsid w:val="006874D5"/>
    <w:rsid w:val="0068767F"/>
    <w:rsid w:val="0068769F"/>
    <w:rsid w:val="006877F1"/>
    <w:rsid w:val="00687D78"/>
    <w:rsid w:val="00687EAD"/>
    <w:rsid w:val="006900D8"/>
    <w:rsid w:val="00690287"/>
    <w:rsid w:val="00690597"/>
    <w:rsid w:val="00690A3C"/>
    <w:rsid w:val="00690B94"/>
    <w:rsid w:val="006912DC"/>
    <w:rsid w:val="006914E2"/>
    <w:rsid w:val="00691672"/>
    <w:rsid w:val="00691BD2"/>
    <w:rsid w:val="0069211A"/>
    <w:rsid w:val="0069215F"/>
    <w:rsid w:val="0069216C"/>
    <w:rsid w:val="00692BE0"/>
    <w:rsid w:val="00692D6D"/>
    <w:rsid w:val="00693534"/>
    <w:rsid w:val="00693787"/>
    <w:rsid w:val="00693F18"/>
    <w:rsid w:val="006940A9"/>
    <w:rsid w:val="006940F4"/>
    <w:rsid w:val="006943FC"/>
    <w:rsid w:val="0069462B"/>
    <w:rsid w:val="00694A3A"/>
    <w:rsid w:val="00694C3B"/>
    <w:rsid w:val="00694D88"/>
    <w:rsid w:val="00694E5A"/>
    <w:rsid w:val="00694F33"/>
    <w:rsid w:val="006951A6"/>
    <w:rsid w:val="00695223"/>
    <w:rsid w:val="006952C9"/>
    <w:rsid w:val="0069544A"/>
    <w:rsid w:val="0069554E"/>
    <w:rsid w:val="00695625"/>
    <w:rsid w:val="006958E0"/>
    <w:rsid w:val="00695928"/>
    <w:rsid w:val="00695949"/>
    <w:rsid w:val="006959AA"/>
    <w:rsid w:val="00695B2B"/>
    <w:rsid w:val="006965BE"/>
    <w:rsid w:val="006969D8"/>
    <w:rsid w:val="00696B6B"/>
    <w:rsid w:val="00696E54"/>
    <w:rsid w:val="00696E69"/>
    <w:rsid w:val="00696F75"/>
    <w:rsid w:val="006970AD"/>
    <w:rsid w:val="00697797"/>
    <w:rsid w:val="006A05CC"/>
    <w:rsid w:val="006A0A04"/>
    <w:rsid w:val="006A0E3B"/>
    <w:rsid w:val="006A1132"/>
    <w:rsid w:val="006A14B6"/>
    <w:rsid w:val="006A172B"/>
    <w:rsid w:val="006A190B"/>
    <w:rsid w:val="006A1FC4"/>
    <w:rsid w:val="006A217E"/>
    <w:rsid w:val="006A21A5"/>
    <w:rsid w:val="006A222A"/>
    <w:rsid w:val="006A2D48"/>
    <w:rsid w:val="006A34EC"/>
    <w:rsid w:val="006A3A7A"/>
    <w:rsid w:val="006A3D78"/>
    <w:rsid w:val="006A42F1"/>
    <w:rsid w:val="006A435A"/>
    <w:rsid w:val="006A45D5"/>
    <w:rsid w:val="006A4A63"/>
    <w:rsid w:val="006A52B3"/>
    <w:rsid w:val="006A54D9"/>
    <w:rsid w:val="006A5517"/>
    <w:rsid w:val="006A57EF"/>
    <w:rsid w:val="006A58CD"/>
    <w:rsid w:val="006A58D8"/>
    <w:rsid w:val="006A5981"/>
    <w:rsid w:val="006A5C50"/>
    <w:rsid w:val="006A5CF8"/>
    <w:rsid w:val="006A6035"/>
    <w:rsid w:val="006A642D"/>
    <w:rsid w:val="006A6769"/>
    <w:rsid w:val="006A6776"/>
    <w:rsid w:val="006A6827"/>
    <w:rsid w:val="006A697F"/>
    <w:rsid w:val="006A6B44"/>
    <w:rsid w:val="006A6E4B"/>
    <w:rsid w:val="006A77C7"/>
    <w:rsid w:val="006A7FE6"/>
    <w:rsid w:val="006B0712"/>
    <w:rsid w:val="006B084C"/>
    <w:rsid w:val="006B0BD4"/>
    <w:rsid w:val="006B1110"/>
    <w:rsid w:val="006B17B9"/>
    <w:rsid w:val="006B1C78"/>
    <w:rsid w:val="006B1CB3"/>
    <w:rsid w:val="006B2059"/>
    <w:rsid w:val="006B2168"/>
    <w:rsid w:val="006B2230"/>
    <w:rsid w:val="006B25E6"/>
    <w:rsid w:val="006B263F"/>
    <w:rsid w:val="006B28C6"/>
    <w:rsid w:val="006B2A03"/>
    <w:rsid w:val="006B2E90"/>
    <w:rsid w:val="006B2FBA"/>
    <w:rsid w:val="006B3146"/>
    <w:rsid w:val="006B3357"/>
    <w:rsid w:val="006B3587"/>
    <w:rsid w:val="006B3711"/>
    <w:rsid w:val="006B3B9A"/>
    <w:rsid w:val="006B40F0"/>
    <w:rsid w:val="006B4486"/>
    <w:rsid w:val="006B453B"/>
    <w:rsid w:val="006B4657"/>
    <w:rsid w:val="006B48A1"/>
    <w:rsid w:val="006B48CC"/>
    <w:rsid w:val="006B4C07"/>
    <w:rsid w:val="006B5233"/>
    <w:rsid w:val="006B5473"/>
    <w:rsid w:val="006B55AD"/>
    <w:rsid w:val="006B5ED1"/>
    <w:rsid w:val="006B6086"/>
    <w:rsid w:val="006B6741"/>
    <w:rsid w:val="006B6870"/>
    <w:rsid w:val="006B699E"/>
    <w:rsid w:val="006B6BB2"/>
    <w:rsid w:val="006B72D2"/>
    <w:rsid w:val="006B76C6"/>
    <w:rsid w:val="006B789E"/>
    <w:rsid w:val="006B7EB0"/>
    <w:rsid w:val="006B7ECF"/>
    <w:rsid w:val="006C0026"/>
    <w:rsid w:val="006C00C2"/>
    <w:rsid w:val="006C0602"/>
    <w:rsid w:val="006C0930"/>
    <w:rsid w:val="006C15EF"/>
    <w:rsid w:val="006C1E61"/>
    <w:rsid w:val="006C1EDA"/>
    <w:rsid w:val="006C1F94"/>
    <w:rsid w:val="006C23BE"/>
    <w:rsid w:val="006C2429"/>
    <w:rsid w:val="006C25B2"/>
    <w:rsid w:val="006C26E0"/>
    <w:rsid w:val="006C342B"/>
    <w:rsid w:val="006C3545"/>
    <w:rsid w:val="006C35B8"/>
    <w:rsid w:val="006C38EB"/>
    <w:rsid w:val="006C55B6"/>
    <w:rsid w:val="006C56C8"/>
    <w:rsid w:val="006C67BB"/>
    <w:rsid w:val="006C680F"/>
    <w:rsid w:val="006C6D1D"/>
    <w:rsid w:val="006C6E90"/>
    <w:rsid w:val="006C6EFA"/>
    <w:rsid w:val="006C7398"/>
    <w:rsid w:val="006C75E4"/>
    <w:rsid w:val="006C760A"/>
    <w:rsid w:val="006C782B"/>
    <w:rsid w:val="006C7A35"/>
    <w:rsid w:val="006C7B1E"/>
    <w:rsid w:val="006C7CBF"/>
    <w:rsid w:val="006D07AD"/>
    <w:rsid w:val="006D07D6"/>
    <w:rsid w:val="006D104B"/>
    <w:rsid w:val="006D118A"/>
    <w:rsid w:val="006D1437"/>
    <w:rsid w:val="006D16CA"/>
    <w:rsid w:val="006D1C0F"/>
    <w:rsid w:val="006D1EE3"/>
    <w:rsid w:val="006D23BE"/>
    <w:rsid w:val="006D2689"/>
    <w:rsid w:val="006D26B5"/>
    <w:rsid w:val="006D3477"/>
    <w:rsid w:val="006D351A"/>
    <w:rsid w:val="006D3C2C"/>
    <w:rsid w:val="006D408B"/>
    <w:rsid w:val="006D45BC"/>
    <w:rsid w:val="006D47EC"/>
    <w:rsid w:val="006D482A"/>
    <w:rsid w:val="006D4D7B"/>
    <w:rsid w:val="006D4FB4"/>
    <w:rsid w:val="006D546F"/>
    <w:rsid w:val="006D58D5"/>
    <w:rsid w:val="006D6824"/>
    <w:rsid w:val="006D69B8"/>
    <w:rsid w:val="006D6C41"/>
    <w:rsid w:val="006D70FB"/>
    <w:rsid w:val="006D7E49"/>
    <w:rsid w:val="006D7FE6"/>
    <w:rsid w:val="006E0466"/>
    <w:rsid w:val="006E0CB4"/>
    <w:rsid w:val="006E0E4C"/>
    <w:rsid w:val="006E0F31"/>
    <w:rsid w:val="006E0F7A"/>
    <w:rsid w:val="006E0FC0"/>
    <w:rsid w:val="006E1218"/>
    <w:rsid w:val="006E18D7"/>
    <w:rsid w:val="006E1E05"/>
    <w:rsid w:val="006E1E48"/>
    <w:rsid w:val="006E225E"/>
    <w:rsid w:val="006E2481"/>
    <w:rsid w:val="006E273F"/>
    <w:rsid w:val="006E292C"/>
    <w:rsid w:val="006E2BF0"/>
    <w:rsid w:val="006E316F"/>
    <w:rsid w:val="006E33D5"/>
    <w:rsid w:val="006E3586"/>
    <w:rsid w:val="006E3657"/>
    <w:rsid w:val="006E3703"/>
    <w:rsid w:val="006E37B4"/>
    <w:rsid w:val="006E46D5"/>
    <w:rsid w:val="006E4A76"/>
    <w:rsid w:val="006E4B7C"/>
    <w:rsid w:val="006E4CD5"/>
    <w:rsid w:val="006E55E2"/>
    <w:rsid w:val="006E594A"/>
    <w:rsid w:val="006E5DD9"/>
    <w:rsid w:val="006E61F7"/>
    <w:rsid w:val="006E6671"/>
    <w:rsid w:val="006E681A"/>
    <w:rsid w:val="006E6B5C"/>
    <w:rsid w:val="006E72B5"/>
    <w:rsid w:val="006E7455"/>
    <w:rsid w:val="006E754C"/>
    <w:rsid w:val="006E78AD"/>
    <w:rsid w:val="006E78CD"/>
    <w:rsid w:val="006F052D"/>
    <w:rsid w:val="006F054D"/>
    <w:rsid w:val="006F05FA"/>
    <w:rsid w:val="006F119B"/>
    <w:rsid w:val="006F174C"/>
    <w:rsid w:val="006F1B21"/>
    <w:rsid w:val="006F1B9F"/>
    <w:rsid w:val="006F1C0E"/>
    <w:rsid w:val="006F1C21"/>
    <w:rsid w:val="006F28DC"/>
    <w:rsid w:val="006F2BA9"/>
    <w:rsid w:val="006F2C15"/>
    <w:rsid w:val="006F3020"/>
    <w:rsid w:val="006F31A2"/>
    <w:rsid w:val="006F3AC9"/>
    <w:rsid w:val="006F3CBE"/>
    <w:rsid w:val="006F3D3C"/>
    <w:rsid w:val="006F3DFE"/>
    <w:rsid w:val="006F4105"/>
    <w:rsid w:val="006F4175"/>
    <w:rsid w:val="006F43A1"/>
    <w:rsid w:val="006F47E0"/>
    <w:rsid w:val="006F4851"/>
    <w:rsid w:val="006F4D03"/>
    <w:rsid w:val="006F522F"/>
    <w:rsid w:val="006F5542"/>
    <w:rsid w:val="006F5647"/>
    <w:rsid w:val="006F58F9"/>
    <w:rsid w:val="006F5B36"/>
    <w:rsid w:val="006F6057"/>
    <w:rsid w:val="006F6672"/>
    <w:rsid w:val="006F75ED"/>
    <w:rsid w:val="006F7A98"/>
    <w:rsid w:val="006F7CF4"/>
    <w:rsid w:val="006F7F97"/>
    <w:rsid w:val="00700099"/>
    <w:rsid w:val="007000EE"/>
    <w:rsid w:val="007000F7"/>
    <w:rsid w:val="00700E47"/>
    <w:rsid w:val="0070136B"/>
    <w:rsid w:val="00701ADA"/>
    <w:rsid w:val="00701C63"/>
    <w:rsid w:val="00701C8F"/>
    <w:rsid w:val="00702360"/>
    <w:rsid w:val="007026C4"/>
    <w:rsid w:val="007029A7"/>
    <w:rsid w:val="00702A86"/>
    <w:rsid w:val="00702D4F"/>
    <w:rsid w:val="00702E53"/>
    <w:rsid w:val="007032DD"/>
    <w:rsid w:val="007033A3"/>
    <w:rsid w:val="00703403"/>
    <w:rsid w:val="0070363D"/>
    <w:rsid w:val="007039BB"/>
    <w:rsid w:val="00704119"/>
    <w:rsid w:val="007042B3"/>
    <w:rsid w:val="007042E0"/>
    <w:rsid w:val="007044B3"/>
    <w:rsid w:val="0070564B"/>
    <w:rsid w:val="00705943"/>
    <w:rsid w:val="00705DC3"/>
    <w:rsid w:val="00706396"/>
    <w:rsid w:val="0070694D"/>
    <w:rsid w:val="00706C40"/>
    <w:rsid w:val="00706EC3"/>
    <w:rsid w:val="00706FBC"/>
    <w:rsid w:val="00707078"/>
    <w:rsid w:val="007071B3"/>
    <w:rsid w:val="00707258"/>
    <w:rsid w:val="007075CA"/>
    <w:rsid w:val="0070771A"/>
    <w:rsid w:val="00707755"/>
    <w:rsid w:val="007079EE"/>
    <w:rsid w:val="00707A63"/>
    <w:rsid w:val="00707A80"/>
    <w:rsid w:val="00707AD7"/>
    <w:rsid w:val="00710774"/>
    <w:rsid w:val="007109F6"/>
    <w:rsid w:val="00710F7F"/>
    <w:rsid w:val="007113AA"/>
    <w:rsid w:val="00711603"/>
    <w:rsid w:val="007116B4"/>
    <w:rsid w:val="00711F0B"/>
    <w:rsid w:val="00712100"/>
    <w:rsid w:val="00712531"/>
    <w:rsid w:val="007130A5"/>
    <w:rsid w:val="007132E0"/>
    <w:rsid w:val="0071390C"/>
    <w:rsid w:val="00713BEE"/>
    <w:rsid w:val="00714374"/>
    <w:rsid w:val="00715313"/>
    <w:rsid w:val="007154A9"/>
    <w:rsid w:val="007157C1"/>
    <w:rsid w:val="0071592B"/>
    <w:rsid w:val="00715D05"/>
    <w:rsid w:val="00715D33"/>
    <w:rsid w:val="00715DB5"/>
    <w:rsid w:val="00716675"/>
    <w:rsid w:val="00716B2C"/>
    <w:rsid w:val="00716C04"/>
    <w:rsid w:val="00716E47"/>
    <w:rsid w:val="00716EF5"/>
    <w:rsid w:val="00717C72"/>
    <w:rsid w:val="00717CA0"/>
    <w:rsid w:val="00717DC7"/>
    <w:rsid w:val="00720361"/>
    <w:rsid w:val="00720A5B"/>
    <w:rsid w:val="00720D4E"/>
    <w:rsid w:val="00720E4E"/>
    <w:rsid w:val="00721129"/>
    <w:rsid w:val="00721A57"/>
    <w:rsid w:val="00721C66"/>
    <w:rsid w:val="00721CAC"/>
    <w:rsid w:val="00722391"/>
    <w:rsid w:val="007224A8"/>
    <w:rsid w:val="00722686"/>
    <w:rsid w:val="007226FE"/>
    <w:rsid w:val="00722720"/>
    <w:rsid w:val="00722DE0"/>
    <w:rsid w:val="00723130"/>
    <w:rsid w:val="00723922"/>
    <w:rsid w:val="00723E38"/>
    <w:rsid w:val="00723E70"/>
    <w:rsid w:val="00724619"/>
    <w:rsid w:val="00724971"/>
    <w:rsid w:val="00724B0E"/>
    <w:rsid w:val="00724C5A"/>
    <w:rsid w:val="00724DB9"/>
    <w:rsid w:val="00724FE0"/>
    <w:rsid w:val="007253F2"/>
    <w:rsid w:val="00725630"/>
    <w:rsid w:val="00725747"/>
    <w:rsid w:val="00725911"/>
    <w:rsid w:val="00726034"/>
    <w:rsid w:val="00726240"/>
    <w:rsid w:val="007262B1"/>
    <w:rsid w:val="007262D5"/>
    <w:rsid w:val="0072670E"/>
    <w:rsid w:val="00726790"/>
    <w:rsid w:val="007268F7"/>
    <w:rsid w:val="00726A56"/>
    <w:rsid w:val="00726AA0"/>
    <w:rsid w:val="00726E91"/>
    <w:rsid w:val="0072749C"/>
    <w:rsid w:val="007276E9"/>
    <w:rsid w:val="00727DBA"/>
    <w:rsid w:val="0073053D"/>
    <w:rsid w:val="00730BA7"/>
    <w:rsid w:val="00730C60"/>
    <w:rsid w:val="0073140E"/>
    <w:rsid w:val="0073186F"/>
    <w:rsid w:val="00731B43"/>
    <w:rsid w:val="00732110"/>
    <w:rsid w:val="00732989"/>
    <w:rsid w:val="00733119"/>
    <w:rsid w:val="0073345F"/>
    <w:rsid w:val="007336F7"/>
    <w:rsid w:val="0073394B"/>
    <w:rsid w:val="00733E20"/>
    <w:rsid w:val="00733EEB"/>
    <w:rsid w:val="00734483"/>
    <w:rsid w:val="0073471D"/>
    <w:rsid w:val="00734939"/>
    <w:rsid w:val="007351B0"/>
    <w:rsid w:val="00735A99"/>
    <w:rsid w:val="00735D3B"/>
    <w:rsid w:val="00736088"/>
    <w:rsid w:val="00736299"/>
    <w:rsid w:val="00736C0F"/>
    <w:rsid w:val="00736D24"/>
    <w:rsid w:val="00736D86"/>
    <w:rsid w:val="00736F50"/>
    <w:rsid w:val="007372B3"/>
    <w:rsid w:val="00737389"/>
    <w:rsid w:val="007374AE"/>
    <w:rsid w:val="00737503"/>
    <w:rsid w:val="00737D05"/>
    <w:rsid w:val="0074008F"/>
    <w:rsid w:val="00740E8D"/>
    <w:rsid w:val="00740F46"/>
    <w:rsid w:val="00741023"/>
    <w:rsid w:val="0074128E"/>
    <w:rsid w:val="00741773"/>
    <w:rsid w:val="00741C8B"/>
    <w:rsid w:val="00741DAE"/>
    <w:rsid w:val="00741FAF"/>
    <w:rsid w:val="0074205B"/>
    <w:rsid w:val="00742BC7"/>
    <w:rsid w:val="00742EB8"/>
    <w:rsid w:val="007438A6"/>
    <w:rsid w:val="00744517"/>
    <w:rsid w:val="00744AEC"/>
    <w:rsid w:val="00744E40"/>
    <w:rsid w:val="00744EFD"/>
    <w:rsid w:val="007450E8"/>
    <w:rsid w:val="00745231"/>
    <w:rsid w:val="00745325"/>
    <w:rsid w:val="00745377"/>
    <w:rsid w:val="0074538D"/>
    <w:rsid w:val="007453FE"/>
    <w:rsid w:val="007456A1"/>
    <w:rsid w:val="0074572E"/>
    <w:rsid w:val="00745732"/>
    <w:rsid w:val="00745760"/>
    <w:rsid w:val="007457CB"/>
    <w:rsid w:val="00745A45"/>
    <w:rsid w:val="00745D53"/>
    <w:rsid w:val="0074608A"/>
    <w:rsid w:val="0074630B"/>
    <w:rsid w:val="0074657F"/>
    <w:rsid w:val="00746C5E"/>
    <w:rsid w:val="00746E7F"/>
    <w:rsid w:val="00747177"/>
    <w:rsid w:val="00747228"/>
    <w:rsid w:val="007472ED"/>
    <w:rsid w:val="0074751E"/>
    <w:rsid w:val="007478E6"/>
    <w:rsid w:val="007478F8"/>
    <w:rsid w:val="0074795A"/>
    <w:rsid w:val="00747BA8"/>
    <w:rsid w:val="00747C24"/>
    <w:rsid w:val="00747CC7"/>
    <w:rsid w:val="0075036E"/>
    <w:rsid w:val="00750676"/>
    <w:rsid w:val="007506AD"/>
    <w:rsid w:val="0075080E"/>
    <w:rsid w:val="00750827"/>
    <w:rsid w:val="007510BC"/>
    <w:rsid w:val="00751182"/>
    <w:rsid w:val="0075154B"/>
    <w:rsid w:val="00751680"/>
    <w:rsid w:val="00751BAE"/>
    <w:rsid w:val="007524CD"/>
    <w:rsid w:val="007524FA"/>
    <w:rsid w:val="0075278E"/>
    <w:rsid w:val="00752A07"/>
    <w:rsid w:val="00752A73"/>
    <w:rsid w:val="00752A93"/>
    <w:rsid w:val="00752B86"/>
    <w:rsid w:val="00752C75"/>
    <w:rsid w:val="007530F8"/>
    <w:rsid w:val="007537E7"/>
    <w:rsid w:val="00753B56"/>
    <w:rsid w:val="00753CDB"/>
    <w:rsid w:val="007541C6"/>
    <w:rsid w:val="007542EC"/>
    <w:rsid w:val="00754716"/>
    <w:rsid w:val="00754A21"/>
    <w:rsid w:val="00754F9F"/>
    <w:rsid w:val="007552C6"/>
    <w:rsid w:val="0075568D"/>
    <w:rsid w:val="007556A2"/>
    <w:rsid w:val="007556F0"/>
    <w:rsid w:val="00755900"/>
    <w:rsid w:val="00755F1B"/>
    <w:rsid w:val="007562AD"/>
    <w:rsid w:val="00756599"/>
    <w:rsid w:val="0075714A"/>
    <w:rsid w:val="007577DF"/>
    <w:rsid w:val="00757AD4"/>
    <w:rsid w:val="00757B34"/>
    <w:rsid w:val="007603EB"/>
    <w:rsid w:val="0076056F"/>
    <w:rsid w:val="0076103E"/>
    <w:rsid w:val="007612D0"/>
    <w:rsid w:val="007616AF"/>
    <w:rsid w:val="0076217D"/>
    <w:rsid w:val="00762184"/>
    <w:rsid w:val="00762225"/>
    <w:rsid w:val="007623FE"/>
    <w:rsid w:val="0076243D"/>
    <w:rsid w:val="0076250E"/>
    <w:rsid w:val="007626B8"/>
    <w:rsid w:val="007629D9"/>
    <w:rsid w:val="00763153"/>
    <w:rsid w:val="007634D0"/>
    <w:rsid w:val="007639DF"/>
    <w:rsid w:val="00763D01"/>
    <w:rsid w:val="007643AC"/>
    <w:rsid w:val="007643FE"/>
    <w:rsid w:val="00764878"/>
    <w:rsid w:val="0076541D"/>
    <w:rsid w:val="00765A36"/>
    <w:rsid w:val="00765A96"/>
    <w:rsid w:val="007663BB"/>
    <w:rsid w:val="00766474"/>
    <w:rsid w:val="00766C68"/>
    <w:rsid w:val="00766EF7"/>
    <w:rsid w:val="007670A3"/>
    <w:rsid w:val="007672EB"/>
    <w:rsid w:val="007675DD"/>
    <w:rsid w:val="00767D1C"/>
    <w:rsid w:val="00767FFC"/>
    <w:rsid w:val="007705BD"/>
    <w:rsid w:val="00771384"/>
    <w:rsid w:val="007714EB"/>
    <w:rsid w:val="007717BD"/>
    <w:rsid w:val="0077222A"/>
    <w:rsid w:val="00772712"/>
    <w:rsid w:val="00772714"/>
    <w:rsid w:val="007727F9"/>
    <w:rsid w:val="007728B8"/>
    <w:rsid w:val="00772B69"/>
    <w:rsid w:val="007732B4"/>
    <w:rsid w:val="0077377F"/>
    <w:rsid w:val="007739E0"/>
    <w:rsid w:val="00774069"/>
    <w:rsid w:val="007742CF"/>
    <w:rsid w:val="007762DF"/>
    <w:rsid w:val="00776493"/>
    <w:rsid w:val="00776838"/>
    <w:rsid w:val="00776A72"/>
    <w:rsid w:val="00776BA9"/>
    <w:rsid w:val="007771E9"/>
    <w:rsid w:val="00777396"/>
    <w:rsid w:val="007778E1"/>
    <w:rsid w:val="00777E31"/>
    <w:rsid w:val="00780199"/>
    <w:rsid w:val="007807FA"/>
    <w:rsid w:val="00780EC2"/>
    <w:rsid w:val="0078151D"/>
    <w:rsid w:val="00781777"/>
    <w:rsid w:val="00781892"/>
    <w:rsid w:val="00781B0E"/>
    <w:rsid w:val="00781BF2"/>
    <w:rsid w:val="00782036"/>
    <w:rsid w:val="00782425"/>
    <w:rsid w:val="00783405"/>
    <w:rsid w:val="0078438C"/>
    <w:rsid w:val="00784773"/>
    <w:rsid w:val="007848C9"/>
    <w:rsid w:val="00784BAC"/>
    <w:rsid w:val="007850CA"/>
    <w:rsid w:val="00785372"/>
    <w:rsid w:val="00785443"/>
    <w:rsid w:val="00785799"/>
    <w:rsid w:val="00785823"/>
    <w:rsid w:val="00785F06"/>
    <w:rsid w:val="00785F65"/>
    <w:rsid w:val="00785F92"/>
    <w:rsid w:val="007860BC"/>
    <w:rsid w:val="0078639A"/>
    <w:rsid w:val="007864B8"/>
    <w:rsid w:val="00786AEC"/>
    <w:rsid w:val="00786CC2"/>
    <w:rsid w:val="00786D64"/>
    <w:rsid w:val="00786FA7"/>
    <w:rsid w:val="0078709A"/>
    <w:rsid w:val="00787B10"/>
    <w:rsid w:val="00787E68"/>
    <w:rsid w:val="00787ECD"/>
    <w:rsid w:val="00787FFB"/>
    <w:rsid w:val="007902CD"/>
    <w:rsid w:val="007907FC"/>
    <w:rsid w:val="00790D01"/>
    <w:rsid w:val="00791061"/>
    <w:rsid w:val="00791164"/>
    <w:rsid w:val="007917B3"/>
    <w:rsid w:val="00791CA7"/>
    <w:rsid w:val="00791F7D"/>
    <w:rsid w:val="00792939"/>
    <w:rsid w:val="007929AA"/>
    <w:rsid w:val="00792D76"/>
    <w:rsid w:val="00793714"/>
    <w:rsid w:val="00793D76"/>
    <w:rsid w:val="007942B2"/>
    <w:rsid w:val="007949AA"/>
    <w:rsid w:val="00794BD4"/>
    <w:rsid w:val="00794BFE"/>
    <w:rsid w:val="00794E4B"/>
    <w:rsid w:val="00794E51"/>
    <w:rsid w:val="00794E85"/>
    <w:rsid w:val="007956CA"/>
    <w:rsid w:val="0079617E"/>
    <w:rsid w:val="007962AD"/>
    <w:rsid w:val="00796367"/>
    <w:rsid w:val="0079643A"/>
    <w:rsid w:val="00796A14"/>
    <w:rsid w:val="00796E10"/>
    <w:rsid w:val="00796E2B"/>
    <w:rsid w:val="00796E5A"/>
    <w:rsid w:val="007973A3"/>
    <w:rsid w:val="0079752A"/>
    <w:rsid w:val="007978F8"/>
    <w:rsid w:val="007A0348"/>
    <w:rsid w:val="007A0360"/>
    <w:rsid w:val="007A0466"/>
    <w:rsid w:val="007A05BA"/>
    <w:rsid w:val="007A110E"/>
    <w:rsid w:val="007A1383"/>
    <w:rsid w:val="007A15D8"/>
    <w:rsid w:val="007A178E"/>
    <w:rsid w:val="007A17D9"/>
    <w:rsid w:val="007A1F8D"/>
    <w:rsid w:val="007A20F8"/>
    <w:rsid w:val="007A26DE"/>
    <w:rsid w:val="007A26E8"/>
    <w:rsid w:val="007A2786"/>
    <w:rsid w:val="007A2827"/>
    <w:rsid w:val="007A2ADA"/>
    <w:rsid w:val="007A2BDE"/>
    <w:rsid w:val="007A312C"/>
    <w:rsid w:val="007A3194"/>
    <w:rsid w:val="007A32AA"/>
    <w:rsid w:val="007A3ABD"/>
    <w:rsid w:val="007A3C1C"/>
    <w:rsid w:val="007A42D0"/>
    <w:rsid w:val="007A4CEC"/>
    <w:rsid w:val="007A5054"/>
    <w:rsid w:val="007A5234"/>
    <w:rsid w:val="007A58FF"/>
    <w:rsid w:val="007A6296"/>
    <w:rsid w:val="007A6546"/>
    <w:rsid w:val="007A69DD"/>
    <w:rsid w:val="007A6F63"/>
    <w:rsid w:val="007A6FE6"/>
    <w:rsid w:val="007A72FA"/>
    <w:rsid w:val="007A7CA1"/>
    <w:rsid w:val="007A7D7C"/>
    <w:rsid w:val="007A7FC2"/>
    <w:rsid w:val="007B009F"/>
    <w:rsid w:val="007B086B"/>
    <w:rsid w:val="007B0912"/>
    <w:rsid w:val="007B0CB2"/>
    <w:rsid w:val="007B11BE"/>
    <w:rsid w:val="007B1322"/>
    <w:rsid w:val="007B1416"/>
    <w:rsid w:val="007B1AED"/>
    <w:rsid w:val="007B1C50"/>
    <w:rsid w:val="007B1DF7"/>
    <w:rsid w:val="007B1EE0"/>
    <w:rsid w:val="007B246A"/>
    <w:rsid w:val="007B2673"/>
    <w:rsid w:val="007B3000"/>
    <w:rsid w:val="007B35F1"/>
    <w:rsid w:val="007B38A9"/>
    <w:rsid w:val="007B3F21"/>
    <w:rsid w:val="007B43EE"/>
    <w:rsid w:val="007B4BDB"/>
    <w:rsid w:val="007B5EE8"/>
    <w:rsid w:val="007B5FF9"/>
    <w:rsid w:val="007B60BE"/>
    <w:rsid w:val="007B633A"/>
    <w:rsid w:val="007B6378"/>
    <w:rsid w:val="007B65B6"/>
    <w:rsid w:val="007B6E59"/>
    <w:rsid w:val="007B6F87"/>
    <w:rsid w:val="007B7908"/>
    <w:rsid w:val="007B7E1C"/>
    <w:rsid w:val="007B7E7C"/>
    <w:rsid w:val="007B7E9B"/>
    <w:rsid w:val="007C011B"/>
    <w:rsid w:val="007C0511"/>
    <w:rsid w:val="007C0918"/>
    <w:rsid w:val="007C13B5"/>
    <w:rsid w:val="007C16AA"/>
    <w:rsid w:val="007C1728"/>
    <w:rsid w:val="007C1B5F"/>
    <w:rsid w:val="007C1B93"/>
    <w:rsid w:val="007C1BDE"/>
    <w:rsid w:val="007C24FE"/>
    <w:rsid w:val="007C2AC6"/>
    <w:rsid w:val="007C2D41"/>
    <w:rsid w:val="007C30B9"/>
    <w:rsid w:val="007C3819"/>
    <w:rsid w:val="007C3B29"/>
    <w:rsid w:val="007C3CCB"/>
    <w:rsid w:val="007C3D68"/>
    <w:rsid w:val="007C3DD5"/>
    <w:rsid w:val="007C40BD"/>
    <w:rsid w:val="007C48C2"/>
    <w:rsid w:val="007C4E7F"/>
    <w:rsid w:val="007C4F9A"/>
    <w:rsid w:val="007C505E"/>
    <w:rsid w:val="007C531A"/>
    <w:rsid w:val="007C5332"/>
    <w:rsid w:val="007C580F"/>
    <w:rsid w:val="007C589B"/>
    <w:rsid w:val="007C5C45"/>
    <w:rsid w:val="007C66AE"/>
    <w:rsid w:val="007C6945"/>
    <w:rsid w:val="007C72D9"/>
    <w:rsid w:val="007C73D5"/>
    <w:rsid w:val="007C7466"/>
    <w:rsid w:val="007C74E5"/>
    <w:rsid w:val="007C7653"/>
    <w:rsid w:val="007C791D"/>
    <w:rsid w:val="007C7BF2"/>
    <w:rsid w:val="007D00ED"/>
    <w:rsid w:val="007D04E0"/>
    <w:rsid w:val="007D0819"/>
    <w:rsid w:val="007D0986"/>
    <w:rsid w:val="007D121F"/>
    <w:rsid w:val="007D1D35"/>
    <w:rsid w:val="007D2001"/>
    <w:rsid w:val="007D2852"/>
    <w:rsid w:val="007D299A"/>
    <w:rsid w:val="007D2A77"/>
    <w:rsid w:val="007D2F57"/>
    <w:rsid w:val="007D3143"/>
    <w:rsid w:val="007D32B9"/>
    <w:rsid w:val="007D344C"/>
    <w:rsid w:val="007D3D4F"/>
    <w:rsid w:val="007D4084"/>
    <w:rsid w:val="007D439A"/>
    <w:rsid w:val="007D43D3"/>
    <w:rsid w:val="007D47BC"/>
    <w:rsid w:val="007D52D6"/>
    <w:rsid w:val="007D5344"/>
    <w:rsid w:val="007D53AC"/>
    <w:rsid w:val="007D5B09"/>
    <w:rsid w:val="007D5D6E"/>
    <w:rsid w:val="007D6299"/>
    <w:rsid w:val="007D63EC"/>
    <w:rsid w:val="007D6658"/>
    <w:rsid w:val="007D66C7"/>
    <w:rsid w:val="007D698E"/>
    <w:rsid w:val="007D6DA2"/>
    <w:rsid w:val="007D6E81"/>
    <w:rsid w:val="007D7468"/>
    <w:rsid w:val="007D759A"/>
    <w:rsid w:val="007D759C"/>
    <w:rsid w:val="007D7797"/>
    <w:rsid w:val="007D77E7"/>
    <w:rsid w:val="007D7A85"/>
    <w:rsid w:val="007D7F87"/>
    <w:rsid w:val="007D7FDD"/>
    <w:rsid w:val="007E02A1"/>
    <w:rsid w:val="007E0710"/>
    <w:rsid w:val="007E0BC6"/>
    <w:rsid w:val="007E0C51"/>
    <w:rsid w:val="007E0D7D"/>
    <w:rsid w:val="007E1301"/>
    <w:rsid w:val="007E135C"/>
    <w:rsid w:val="007E15E5"/>
    <w:rsid w:val="007E18FE"/>
    <w:rsid w:val="007E245D"/>
    <w:rsid w:val="007E2649"/>
    <w:rsid w:val="007E26EC"/>
    <w:rsid w:val="007E2AEF"/>
    <w:rsid w:val="007E2B5A"/>
    <w:rsid w:val="007E320F"/>
    <w:rsid w:val="007E33CB"/>
    <w:rsid w:val="007E3DEE"/>
    <w:rsid w:val="007E3E5A"/>
    <w:rsid w:val="007E4192"/>
    <w:rsid w:val="007E4C57"/>
    <w:rsid w:val="007E4F0D"/>
    <w:rsid w:val="007E54E4"/>
    <w:rsid w:val="007E5705"/>
    <w:rsid w:val="007E571D"/>
    <w:rsid w:val="007E5952"/>
    <w:rsid w:val="007E627E"/>
    <w:rsid w:val="007E6404"/>
    <w:rsid w:val="007E651E"/>
    <w:rsid w:val="007E6ECE"/>
    <w:rsid w:val="007E71D0"/>
    <w:rsid w:val="007E7559"/>
    <w:rsid w:val="007E7CD9"/>
    <w:rsid w:val="007E7D16"/>
    <w:rsid w:val="007E7DCF"/>
    <w:rsid w:val="007E7EEB"/>
    <w:rsid w:val="007F0221"/>
    <w:rsid w:val="007F0526"/>
    <w:rsid w:val="007F059B"/>
    <w:rsid w:val="007F0725"/>
    <w:rsid w:val="007F08F4"/>
    <w:rsid w:val="007F10FA"/>
    <w:rsid w:val="007F16A7"/>
    <w:rsid w:val="007F1E2C"/>
    <w:rsid w:val="007F21B7"/>
    <w:rsid w:val="007F2986"/>
    <w:rsid w:val="007F324D"/>
    <w:rsid w:val="007F3330"/>
    <w:rsid w:val="007F34E8"/>
    <w:rsid w:val="007F3596"/>
    <w:rsid w:val="007F381B"/>
    <w:rsid w:val="007F3970"/>
    <w:rsid w:val="007F4874"/>
    <w:rsid w:val="007F48D0"/>
    <w:rsid w:val="007F59A1"/>
    <w:rsid w:val="007F5A43"/>
    <w:rsid w:val="007F5AE1"/>
    <w:rsid w:val="007F5BC4"/>
    <w:rsid w:val="007F5C8B"/>
    <w:rsid w:val="007F5D17"/>
    <w:rsid w:val="007F6389"/>
    <w:rsid w:val="007F64DD"/>
    <w:rsid w:val="007F6797"/>
    <w:rsid w:val="007F67B7"/>
    <w:rsid w:val="007F71F2"/>
    <w:rsid w:val="007F743E"/>
    <w:rsid w:val="007F762D"/>
    <w:rsid w:val="007F799A"/>
    <w:rsid w:val="007F7B46"/>
    <w:rsid w:val="00800316"/>
    <w:rsid w:val="0080076B"/>
    <w:rsid w:val="00800A3C"/>
    <w:rsid w:val="00800CFB"/>
    <w:rsid w:val="008011EE"/>
    <w:rsid w:val="00801306"/>
    <w:rsid w:val="00801395"/>
    <w:rsid w:val="00801BDB"/>
    <w:rsid w:val="00801BE2"/>
    <w:rsid w:val="008021D4"/>
    <w:rsid w:val="00802468"/>
    <w:rsid w:val="0080298B"/>
    <w:rsid w:val="008032FF"/>
    <w:rsid w:val="00803445"/>
    <w:rsid w:val="008034C8"/>
    <w:rsid w:val="008034DD"/>
    <w:rsid w:val="0080398C"/>
    <w:rsid w:val="00803A14"/>
    <w:rsid w:val="00803AEE"/>
    <w:rsid w:val="00803B8B"/>
    <w:rsid w:val="00803C00"/>
    <w:rsid w:val="00803FE7"/>
    <w:rsid w:val="00804099"/>
    <w:rsid w:val="008040AE"/>
    <w:rsid w:val="008040EC"/>
    <w:rsid w:val="0080460B"/>
    <w:rsid w:val="00804837"/>
    <w:rsid w:val="008049A2"/>
    <w:rsid w:val="00804C6B"/>
    <w:rsid w:val="00804CE4"/>
    <w:rsid w:val="008057DD"/>
    <w:rsid w:val="00806178"/>
    <w:rsid w:val="0080630B"/>
    <w:rsid w:val="00806644"/>
    <w:rsid w:val="00806F79"/>
    <w:rsid w:val="00807115"/>
    <w:rsid w:val="008072AE"/>
    <w:rsid w:val="0080770D"/>
    <w:rsid w:val="00807A7A"/>
    <w:rsid w:val="0081032E"/>
    <w:rsid w:val="00810484"/>
    <w:rsid w:val="00810522"/>
    <w:rsid w:val="008108A9"/>
    <w:rsid w:val="008113C2"/>
    <w:rsid w:val="00811817"/>
    <w:rsid w:val="0081193C"/>
    <w:rsid w:val="00811DFB"/>
    <w:rsid w:val="00812182"/>
    <w:rsid w:val="00812767"/>
    <w:rsid w:val="00812ABB"/>
    <w:rsid w:val="008139C1"/>
    <w:rsid w:val="00813B47"/>
    <w:rsid w:val="00814731"/>
    <w:rsid w:val="00814FF0"/>
    <w:rsid w:val="00815361"/>
    <w:rsid w:val="00815BC7"/>
    <w:rsid w:val="008162EA"/>
    <w:rsid w:val="00816438"/>
    <w:rsid w:val="008169B1"/>
    <w:rsid w:val="00816CFB"/>
    <w:rsid w:val="008172EC"/>
    <w:rsid w:val="00817636"/>
    <w:rsid w:val="008208D8"/>
    <w:rsid w:val="00820904"/>
    <w:rsid w:val="00821359"/>
    <w:rsid w:val="008213E6"/>
    <w:rsid w:val="008218AA"/>
    <w:rsid w:val="0082202F"/>
    <w:rsid w:val="00822516"/>
    <w:rsid w:val="00822B7F"/>
    <w:rsid w:val="00822E9E"/>
    <w:rsid w:val="008232C0"/>
    <w:rsid w:val="00823725"/>
    <w:rsid w:val="008238CF"/>
    <w:rsid w:val="00823B99"/>
    <w:rsid w:val="008241D6"/>
    <w:rsid w:val="0082460B"/>
    <w:rsid w:val="00824741"/>
    <w:rsid w:val="008253D5"/>
    <w:rsid w:val="00825456"/>
    <w:rsid w:val="00825817"/>
    <w:rsid w:val="008259A2"/>
    <w:rsid w:val="008262F1"/>
    <w:rsid w:val="00826340"/>
    <w:rsid w:val="008268E6"/>
    <w:rsid w:val="00826943"/>
    <w:rsid w:val="00826B4A"/>
    <w:rsid w:val="00826E4C"/>
    <w:rsid w:val="00826E8B"/>
    <w:rsid w:val="00826E90"/>
    <w:rsid w:val="00826EE5"/>
    <w:rsid w:val="00827147"/>
    <w:rsid w:val="00827370"/>
    <w:rsid w:val="00827F1F"/>
    <w:rsid w:val="00830231"/>
    <w:rsid w:val="008304E8"/>
    <w:rsid w:val="00830566"/>
    <w:rsid w:val="00830703"/>
    <w:rsid w:val="00830BAF"/>
    <w:rsid w:val="00830C51"/>
    <w:rsid w:val="00830D7E"/>
    <w:rsid w:val="00830FD2"/>
    <w:rsid w:val="0083122B"/>
    <w:rsid w:val="00831706"/>
    <w:rsid w:val="00831D3F"/>
    <w:rsid w:val="0083216A"/>
    <w:rsid w:val="008324D4"/>
    <w:rsid w:val="008330E6"/>
    <w:rsid w:val="008339A7"/>
    <w:rsid w:val="00833B28"/>
    <w:rsid w:val="0083401F"/>
    <w:rsid w:val="008342A6"/>
    <w:rsid w:val="008348F8"/>
    <w:rsid w:val="00835661"/>
    <w:rsid w:val="0083577C"/>
    <w:rsid w:val="00835B96"/>
    <w:rsid w:val="00835CD8"/>
    <w:rsid w:val="00835CE7"/>
    <w:rsid w:val="00835FB2"/>
    <w:rsid w:val="00836002"/>
    <w:rsid w:val="0083620D"/>
    <w:rsid w:val="00836259"/>
    <w:rsid w:val="008363C4"/>
    <w:rsid w:val="0083676A"/>
    <w:rsid w:val="0083687F"/>
    <w:rsid w:val="008371BF"/>
    <w:rsid w:val="00837200"/>
    <w:rsid w:val="00837375"/>
    <w:rsid w:val="0083759B"/>
    <w:rsid w:val="00837636"/>
    <w:rsid w:val="00837708"/>
    <w:rsid w:val="00837B9B"/>
    <w:rsid w:val="00837D22"/>
    <w:rsid w:val="00840A58"/>
    <w:rsid w:val="00840CE7"/>
    <w:rsid w:val="008410E3"/>
    <w:rsid w:val="0084115F"/>
    <w:rsid w:val="00841282"/>
    <w:rsid w:val="00841582"/>
    <w:rsid w:val="008415E4"/>
    <w:rsid w:val="00841ACA"/>
    <w:rsid w:val="00841BF3"/>
    <w:rsid w:val="00842817"/>
    <w:rsid w:val="008428DA"/>
    <w:rsid w:val="00842968"/>
    <w:rsid w:val="00842A23"/>
    <w:rsid w:val="00842A5C"/>
    <w:rsid w:val="00842CBE"/>
    <w:rsid w:val="00842E26"/>
    <w:rsid w:val="00842EE9"/>
    <w:rsid w:val="008432AC"/>
    <w:rsid w:val="00843579"/>
    <w:rsid w:val="0084360E"/>
    <w:rsid w:val="00843A66"/>
    <w:rsid w:val="00843B7C"/>
    <w:rsid w:val="00843CD4"/>
    <w:rsid w:val="008445D2"/>
    <w:rsid w:val="00844B67"/>
    <w:rsid w:val="00844C30"/>
    <w:rsid w:val="008456CD"/>
    <w:rsid w:val="00845A5E"/>
    <w:rsid w:val="00845A9C"/>
    <w:rsid w:val="00845E2C"/>
    <w:rsid w:val="00846393"/>
    <w:rsid w:val="00846B9B"/>
    <w:rsid w:val="00846BBA"/>
    <w:rsid w:val="00846C15"/>
    <w:rsid w:val="00846D10"/>
    <w:rsid w:val="00846DFC"/>
    <w:rsid w:val="00846E94"/>
    <w:rsid w:val="008471D0"/>
    <w:rsid w:val="0084764B"/>
    <w:rsid w:val="00847DB9"/>
    <w:rsid w:val="008509BA"/>
    <w:rsid w:val="00851133"/>
    <w:rsid w:val="008512F7"/>
    <w:rsid w:val="008517BA"/>
    <w:rsid w:val="00851941"/>
    <w:rsid w:val="00851BD3"/>
    <w:rsid w:val="00851ED5"/>
    <w:rsid w:val="00852184"/>
    <w:rsid w:val="008521C2"/>
    <w:rsid w:val="00852441"/>
    <w:rsid w:val="00852918"/>
    <w:rsid w:val="00852F79"/>
    <w:rsid w:val="0085300E"/>
    <w:rsid w:val="00853139"/>
    <w:rsid w:val="00853489"/>
    <w:rsid w:val="008535CD"/>
    <w:rsid w:val="00853725"/>
    <w:rsid w:val="00853AC0"/>
    <w:rsid w:val="00853BA4"/>
    <w:rsid w:val="00853CDB"/>
    <w:rsid w:val="00853D8D"/>
    <w:rsid w:val="0085472E"/>
    <w:rsid w:val="0085499E"/>
    <w:rsid w:val="00854BC2"/>
    <w:rsid w:val="00854EDC"/>
    <w:rsid w:val="00855154"/>
    <w:rsid w:val="00855461"/>
    <w:rsid w:val="008561F0"/>
    <w:rsid w:val="00856626"/>
    <w:rsid w:val="00856CB6"/>
    <w:rsid w:val="00856D99"/>
    <w:rsid w:val="008577B5"/>
    <w:rsid w:val="0086076A"/>
    <w:rsid w:val="00860832"/>
    <w:rsid w:val="008608E0"/>
    <w:rsid w:val="00860C87"/>
    <w:rsid w:val="008613BD"/>
    <w:rsid w:val="0086165E"/>
    <w:rsid w:val="00861671"/>
    <w:rsid w:val="0086176B"/>
    <w:rsid w:val="008624AA"/>
    <w:rsid w:val="008625EF"/>
    <w:rsid w:val="00862B6E"/>
    <w:rsid w:val="00862CD0"/>
    <w:rsid w:val="00863109"/>
    <w:rsid w:val="00863594"/>
    <w:rsid w:val="008636C0"/>
    <w:rsid w:val="00863B16"/>
    <w:rsid w:val="00864829"/>
    <w:rsid w:val="00864E6D"/>
    <w:rsid w:val="0086516F"/>
    <w:rsid w:val="00865273"/>
    <w:rsid w:val="0086528B"/>
    <w:rsid w:val="008658EB"/>
    <w:rsid w:val="0086591B"/>
    <w:rsid w:val="00865DA9"/>
    <w:rsid w:val="00866C1B"/>
    <w:rsid w:val="00866C38"/>
    <w:rsid w:val="00867409"/>
    <w:rsid w:val="00867DA8"/>
    <w:rsid w:val="0087015A"/>
    <w:rsid w:val="0087015B"/>
    <w:rsid w:val="008702DB"/>
    <w:rsid w:val="008702F4"/>
    <w:rsid w:val="00870668"/>
    <w:rsid w:val="0087090A"/>
    <w:rsid w:val="00870A19"/>
    <w:rsid w:val="008711FF"/>
    <w:rsid w:val="00871BEE"/>
    <w:rsid w:val="00871D57"/>
    <w:rsid w:val="00871E64"/>
    <w:rsid w:val="008720B3"/>
    <w:rsid w:val="008720DA"/>
    <w:rsid w:val="008725E1"/>
    <w:rsid w:val="00872605"/>
    <w:rsid w:val="00872B98"/>
    <w:rsid w:val="00872D89"/>
    <w:rsid w:val="00872DA9"/>
    <w:rsid w:val="00873133"/>
    <w:rsid w:val="00873BC7"/>
    <w:rsid w:val="00874789"/>
    <w:rsid w:val="00874FF8"/>
    <w:rsid w:val="008751A8"/>
    <w:rsid w:val="008751CC"/>
    <w:rsid w:val="008753AC"/>
    <w:rsid w:val="00875F6A"/>
    <w:rsid w:val="00876530"/>
    <w:rsid w:val="0087653B"/>
    <w:rsid w:val="00876673"/>
    <w:rsid w:val="008772B4"/>
    <w:rsid w:val="0087737B"/>
    <w:rsid w:val="008774C6"/>
    <w:rsid w:val="0087751E"/>
    <w:rsid w:val="00877F13"/>
    <w:rsid w:val="008807F3"/>
    <w:rsid w:val="008809C5"/>
    <w:rsid w:val="00880C13"/>
    <w:rsid w:val="00880D28"/>
    <w:rsid w:val="00880D8B"/>
    <w:rsid w:val="00880D97"/>
    <w:rsid w:val="00881183"/>
    <w:rsid w:val="0088122C"/>
    <w:rsid w:val="00881252"/>
    <w:rsid w:val="008819CE"/>
    <w:rsid w:val="00881C20"/>
    <w:rsid w:val="00882234"/>
    <w:rsid w:val="00882894"/>
    <w:rsid w:val="00882A27"/>
    <w:rsid w:val="00882A92"/>
    <w:rsid w:val="00882D56"/>
    <w:rsid w:val="00882E4C"/>
    <w:rsid w:val="0088350F"/>
    <w:rsid w:val="00883608"/>
    <w:rsid w:val="0088448F"/>
    <w:rsid w:val="00884A40"/>
    <w:rsid w:val="00884BD3"/>
    <w:rsid w:val="00884C21"/>
    <w:rsid w:val="0088520E"/>
    <w:rsid w:val="00885514"/>
    <w:rsid w:val="00885A03"/>
    <w:rsid w:val="0088629B"/>
    <w:rsid w:val="00886942"/>
    <w:rsid w:val="00886A60"/>
    <w:rsid w:val="00886BD8"/>
    <w:rsid w:val="00886CA1"/>
    <w:rsid w:val="00886D2E"/>
    <w:rsid w:val="00886FC7"/>
    <w:rsid w:val="008873D3"/>
    <w:rsid w:val="008877B7"/>
    <w:rsid w:val="00887A96"/>
    <w:rsid w:val="00890385"/>
    <w:rsid w:val="008904D7"/>
    <w:rsid w:val="00890FB6"/>
    <w:rsid w:val="008913A3"/>
    <w:rsid w:val="00891552"/>
    <w:rsid w:val="00891E61"/>
    <w:rsid w:val="00891EB7"/>
    <w:rsid w:val="00892ABE"/>
    <w:rsid w:val="00892DA7"/>
    <w:rsid w:val="00892E56"/>
    <w:rsid w:val="008930CA"/>
    <w:rsid w:val="0089353A"/>
    <w:rsid w:val="00893558"/>
    <w:rsid w:val="008935C3"/>
    <w:rsid w:val="00893928"/>
    <w:rsid w:val="00893AB3"/>
    <w:rsid w:val="00893C96"/>
    <w:rsid w:val="00893FDA"/>
    <w:rsid w:val="008941DC"/>
    <w:rsid w:val="00894554"/>
    <w:rsid w:val="008953D5"/>
    <w:rsid w:val="00895543"/>
    <w:rsid w:val="00895DBE"/>
    <w:rsid w:val="00896B0A"/>
    <w:rsid w:val="00896C50"/>
    <w:rsid w:val="00897316"/>
    <w:rsid w:val="00897836"/>
    <w:rsid w:val="0089792A"/>
    <w:rsid w:val="0089796C"/>
    <w:rsid w:val="008A05F8"/>
    <w:rsid w:val="008A08A8"/>
    <w:rsid w:val="008A1052"/>
    <w:rsid w:val="008A10E7"/>
    <w:rsid w:val="008A14B8"/>
    <w:rsid w:val="008A183C"/>
    <w:rsid w:val="008A1B28"/>
    <w:rsid w:val="008A2FA4"/>
    <w:rsid w:val="008A3692"/>
    <w:rsid w:val="008A3930"/>
    <w:rsid w:val="008A3A8A"/>
    <w:rsid w:val="008A3C29"/>
    <w:rsid w:val="008A3C42"/>
    <w:rsid w:val="008A3DFF"/>
    <w:rsid w:val="008A409F"/>
    <w:rsid w:val="008A424A"/>
    <w:rsid w:val="008A4A3E"/>
    <w:rsid w:val="008A4B20"/>
    <w:rsid w:val="008A4BCA"/>
    <w:rsid w:val="008A4EBF"/>
    <w:rsid w:val="008A51C7"/>
    <w:rsid w:val="008A5368"/>
    <w:rsid w:val="008A577A"/>
    <w:rsid w:val="008A5DDA"/>
    <w:rsid w:val="008A5E2F"/>
    <w:rsid w:val="008A60E3"/>
    <w:rsid w:val="008A6F07"/>
    <w:rsid w:val="008A7474"/>
    <w:rsid w:val="008A75DE"/>
    <w:rsid w:val="008A75E9"/>
    <w:rsid w:val="008A7628"/>
    <w:rsid w:val="008B0761"/>
    <w:rsid w:val="008B1313"/>
    <w:rsid w:val="008B1650"/>
    <w:rsid w:val="008B1CCB"/>
    <w:rsid w:val="008B1D7F"/>
    <w:rsid w:val="008B26AF"/>
    <w:rsid w:val="008B28A3"/>
    <w:rsid w:val="008B29C5"/>
    <w:rsid w:val="008B2C51"/>
    <w:rsid w:val="008B2C5A"/>
    <w:rsid w:val="008B2DF0"/>
    <w:rsid w:val="008B2E9D"/>
    <w:rsid w:val="008B2FC9"/>
    <w:rsid w:val="008B3007"/>
    <w:rsid w:val="008B3022"/>
    <w:rsid w:val="008B33C5"/>
    <w:rsid w:val="008B3E7B"/>
    <w:rsid w:val="008B4560"/>
    <w:rsid w:val="008B456F"/>
    <w:rsid w:val="008B46D7"/>
    <w:rsid w:val="008B4959"/>
    <w:rsid w:val="008B498F"/>
    <w:rsid w:val="008B4AF5"/>
    <w:rsid w:val="008B4F1E"/>
    <w:rsid w:val="008B50DC"/>
    <w:rsid w:val="008B56B3"/>
    <w:rsid w:val="008B5AD8"/>
    <w:rsid w:val="008B5C54"/>
    <w:rsid w:val="008B5D3D"/>
    <w:rsid w:val="008B5DDA"/>
    <w:rsid w:val="008B6794"/>
    <w:rsid w:val="008B681B"/>
    <w:rsid w:val="008B6C00"/>
    <w:rsid w:val="008B6EC6"/>
    <w:rsid w:val="008B7000"/>
    <w:rsid w:val="008B7A24"/>
    <w:rsid w:val="008B7BA9"/>
    <w:rsid w:val="008B7BC6"/>
    <w:rsid w:val="008C016F"/>
    <w:rsid w:val="008C05F3"/>
    <w:rsid w:val="008C0854"/>
    <w:rsid w:val="008C095D"/>
    <w:rsid w:val="008C09A9"/>
    <w:rsid w:val="008C0CAE"/>
    <w:rsid w:val="008C0D95"/>
    <w:rsid w:val="008C0F4A"/>
    <w:rsid w:val="008C131C"/>
    <w:rsid w:val="008C1C84"/>
    <w:rsid w:val="008C1CBE"/>
    <w:rsid w:val="008C1E25"/>
    <w:rsid w:val="008C1FDB"/>
    <w:rsid w:val="008C2311"/>
    <w:rsid w:val="008C23FE"/>
    <w:rsid w:val="008C2ADB"/>
    <w:rsid w:val="008C2FDB"/>
    <w:rsid w:val="008C3425"/>
    <w:rsid w:val="008C35BB"/>
    <w:rsid w:val="008C3A89"/>
    <w:rsid w:val="008C3C70"/>
    <w:rsid w:val="008C3D00"/>
    <w:rsid w:val="008C57BD"/>
    <w:rsid w:val="008C59A4"/>
    <w:rsid w:val="008C5A8E"/>
    <w:rsid w:val="008C5CE1"/>
    <w:rsid w:val="008C62CC"/>
    <w:rsid w:val="008C673A"/>
    <w:rsid w:val="008C6CCF"/>
    <w:rsid w:val="008C6D78"/>
    <w:rsid w:val="008C6DE1"/>
    <w:rsid w:val="008C7ADC"/>
    <w:rsid w:val="008C7BC6"/>
    <w:rsid w:val="008C7CAD"/>
    <w:rsid w:val="008C7DEB"/>
    <w:rsid w:val="008D01FF"/>
    <w:rsid w:val="008D023A"/>
    <w:rsid w:val="008D059B"/>
    <w:rsid w:val="008D070E"/>
    <w:rsid w:val="008D08EF"/>
    <w:rsid w:val="008D0920"/>
    <w:rsid w:val="008D0F28"/>
    <w:rsid w:val="008D17F2"/>
    <w:rsid w:val="008D1812"/>
    <w:rsid w:val="008D2015"/>
    <w:rsid w:val="008D26B4"/>
    <w:rsid w:val="008D28C7"/>
    <w:rsid w:val="008D2D5A"/>
    <w:rsid w:val="008D3532"/>
    <w:rsid w:val="008D3BD9"/>
    <w:rsid w:val="008D3CF1"/>
    <w:rsid w:val="008D4177"/>
    <w:rsid w:val="008D430A"/>
    <w:rsid w:val="008D4374"/>
    <w:rsid w:val="008D4AC6"/>
    <w:rsid w:val="008D4AF5"/>
    <w:rsid w:val="008D4D95"/>
    <w:rsid w:val="008D4F86"/>
    <w:rsid w:val="008D5063"/>
    <w:rsid w:val="008D554D"/>
    <w:rsid w:val="008D5571"/>
    <w:rsid w:val="008D57A0"/>
    <w:rsid w:val="008D5B89"/>
    <w:rsid w:val="008D5E1D"/>
    <w:rsid w:val="008D649B"/>
    <w:rsid w:val="008D652D"/>
    <w:rsid w:val="008D65D9"/>
    <w:rsid w:val="008D6BC0"/>
    <w:rsid w:val="008D6D09"/>
    <w:rsid w:val="008D6E24"/>
    <w:rsid w:val="008D7183"/>
    <w:rsid w:val="008D766E"/>
    <w:rsid w:val="008D7831"/>
    <w:rsid w:val="008D7BFB"/>
    <w:rsid w:val="008D7E0C"/>
    <w:rsid w:val="008D7F6D"/>
    <w:rsid w:val="008E02AC"/>
    <w:rsid w:val="008E0332"/>
    <w:rsid w:val="008E0807"/>
    <w:rsid w:val="008E0AB7"/>
    <w:rsid w:val="008E0DB7"/>
    <w:rsid w:val="008E0DF0"/>
    <w:rsid w:val="008E118B"/>
    <w:rsid w:val="008E1196"/>
    <w:rsid w:val="008E1689"/>
    <w:rsid w:val="008E1A59"/>
    <w:rsid w:val="008E2A46"/>
    <w:rsid w:val="008E2BC5"/>
    <w:rsid w:val="008E347E"/>
    <w:rsid w:val="008E3555"/>
    <w:rsid w:val="008E35A8"/>
    <w:rsid w:val="008E3602"/>
    <w:rsid w:val="008E3B8C"/>
    <w:rsid w:val="008E3BBD"/>
    <w:rsid w:val="008E4583"/>
    <w:rsid w:val="008E4E56"/>
    <w:rsid w:val="008E4EF2"/>
    <w:rsid w:val="008E4F23"/>
    <w:rsid w:val="008E5287"/>
    <w:rsid w:val="008E591D"/>
    <w:rsid w:val="008E5C92"/>
    <w:rsid w:val="008E5F6B"/>
    <w:rsid w:val="008E659E"/>
    <w:rsid w:val="008E6933"/>
    <w:rsid w:val="008E7119"/>
    <w:rsid w:val="008E7188"/>
    <w:rsid w:val="008E7219"/>
    <w:rsid w:val="008E732F"/>
    <w:rsid w:val="008E77B5"/>
    <w:rsid w:val="008F010F"/>
    <w:rsid w:val="008F0B35"/>
    <w:rsid w:val="008F0B53"/>
    <w:rsid w:val="008F1144"/>
    <w:rsid w:val="008F14A7"/>
    <w:rsid w:val="008F1A61"/>
    <w:rsid w:val="008F1C6F"/>
    <w:rsid w:val="008F1E82"/>
    <w:rsid w:val="008F20AA"/>
    <w:rsid w:val="008F22FB"/>
    <w:rsid w:val="008F27F1"/>
    <w:rsid w:val="008F2BB3"/>
    <w:rsid w:val="008F3047"/>
    <w:rsid w:val="008F3445"/>
    <w:rsid w:val="008F39A9"/>
    <w:rsid w:val="008F3E00"/>
    <w:rsid w:val="008F3F12"/>
    <w:rsid w:val="008F4611"/>
    <w:rsid w:val="008F476A"/>
    <w:rsid w:val="008F47D8"/>
    <w:rsid w:val="008F4E63"/>
    <w:rsid w:val="008F4FBC"/>
    <w:rsid w:val="008F515A"/>
    <w:rsid w:val="008F564A"/>
    <w:rsid w:val="008F66E7"/>
    <w:rsid w:val="008F6AB0"/>
    <w:rsid w:val="008F746B"/>
    <w:rsid w:val="008F7527"/>
    <w:rsid w:val="008F75DE"/>
    <w:rsid w:val="008F7F8C"/>
    <w:rsid w:val="009001AF"/>
    <w:rsid w:val="00900665"/>
    <w:rsid w:val="009008E0"/>
    <w:rsid w:val="00900CD1"/>
    <w:rsid w:val="00900F3D"/>
    <w:rsid w:val="0090116A"/>
    <w:rsid w:val="00901617"/>
    <w:rsid w:val="009019C2"/>
    <w:rsid w:val="00901B84"/>
    <w:rsid w:val="00901C13"/>
    <w:rsid w:val="009022D7"/>
    <w:rsid w:val="009026B6"/>
    <w:rsid w:val="00902BB3"/>
    <w:rsid w:val="00902E46"/>
    <w:rsid w:val="0090347B"/>
    <w:rsid w:val="00903802"/>
    <w:rsid w:val="00904144"/>
    <w:rsid w:val="00904211"/>
    <w:rsid w:val="0090462E"/>
    <w:rsid w:val="0090466A"/>
    <w:rsid w:val="009047B6"/>
    <w:rsid w:val="00904829"/>
    <w:rsid w:val="009049FB"/>
    <w:rsid w:val="00904F4B"/>
    <w:rsid w:val="009052DE"/>
    <w:rsid w:val="00905D6D"/>
    <w:rsid w:val="00905F9A"/>
    <w:rsid w:val="009060F9"/>
    <w:rsid w:val="00906414"/>
    <w:rsid w:val="00906523"/>
    <w:rsid w:val="00906909"/>
    <w:rsid w:val="00906BF0"/>
    <w:rsid w:val="00907159"/>
    <w:rsid w:val="009076B4"/>
    <w:rsid w:val="00907D0B"/>
    <w:rsid w:val="009102DE"/>
    <w:rsid w:val="009106BB"/>
    <w:rsid w:val="009115E9"/>
    <w:rsid w:val="00911BE1"/>
    <w:rsid w:val="00911C82"/>
    <w:rsid w:val="00911DBE"/>
    <w:rsid w:val="00911EF2"/>
    <w:rsid w:val="00911F47"/>
    <w:rsid w:val="009122EA"/>
    <w:rsid w:val="00912B60"/>
    <w:rsid w:val="00912BA1"/>
    <w:rsid w:val="00912C06"/>
    <w:rsid w:val="009131BF"/>
    <w:rsid w:val="009132C2"/>
    <w:rsid w:val="009138AD"/>
    <w:rsid w:val="0091414D"/>
    <w:rsid w:val="009145A4"/>
    <w:rsid w:val="00914A5D"/>
    <w:rsid w:val="00914F6E"/>
    <w:rsid w:val="00914F9D"/>
    <w:rsid w:val="009151A0"/>
    <w:rsid w:val="009153F1"/>
    <w:rsid w:val="00915651"/>
    <w:rsid w:val="00915805"/>
    <w:rsid w:val="00915CAD"/>
    <w:rsid w:val="009165F5"/>
    <w:rsid w:val="009167A0"/>
    <w:rsid w:val="009169EF"/>
    <w:rsid w:val="00916D60"/>
    <w:rsid w:val="00916EC3"/>
    <w:rsid w:val="00916F97"/>
    <w:rsid w:val="00917263"/>
    <w:rsid w:val="00917AA2"/>
    <w:rsid w:val="00920BAC"/>
    <w:rsid w:val="00920C3D"/>
    <w:rsid w:val="00921021"/>
    <w:rsid w:val="009213CC"/>
    <w:rsid w:val="009215CE"/>
    <w:rsid w:val="00921949"/>
    <w:rsid w:val="00921D35"/>
    <w:rsid w:val="00921EDF"/>
    <w:rsid w:val="00922BF6"/>
    <w:rsid w:val="009231EB"/>
    <w:rsid w:val="00923234"/>
    <w:rsid w:val="0092350D"/>
    <w:rsid w:val="009235F1"/>
    <w:rsid w:val="009238A3"/>
    <w:rsid w:val="00923F59"/>
    <w:rsid w:val="00924199"/>
    <w:rsid w:val="00924612"/>
    <w:rsid w:val="00924685"/>
    <w:rsid w:val="00924A67"/>
    <w:rsid w:val="00924CA5"/>
    <w:rsid w:val="00924DEB"/>
    <w:rsid w:val="00925A57"/>
    <w:rsid w:val="009268B2"/>
    <w:rsid w:val="009268E5"/>
    <w:rsid w:val="00927096"/>
    <w:rsid w:val="0092720B"/>
    <w:rsid w:val="009277D0"/>
    <w:rsid w:val="00927B90"/>
    <w:rsid w:val="00927C00"/>
    <w:rsid w:val="009305D4"/>
    <w:rsid w:val="009309C8"/>
    <w:rsid w:val="00930D14"/>
    <w:rsid w:val="00930D59"/>
    <w:rsid w:val="00931281"/>
    <w:rsid w:val="009315E3"/>
    <w:rsid w:val="00931611"/>
    <w:rsid w:val="009319D8"/>
    <w:rsid w:val="00931E8F"/>
    <w:rsid w:val="0093206A"/>
    <w:rsid w:val="0093211E"/>
    <w:rsid w:val="009324FD"/>
    <w:rsid w:val="00932C94"/>
    <w:rsid w:val="009334AF"/>
    <w:rsid w:val="00933905"/>
    <w:rsid w:val="00934074"/>
    <w:rsid w:val="0093411F"/>
    <w:rsid w:val="00934144"/>
    <w:rsid w:val="009348CF"/>
    <w:rsid w:val="00934A15"/>
    <w:rsid w:val="00934A22"/>
    <w:rsid w:val="00934AB8"/>
    <w:rsid w:val="00934AC7"/>
    <w:rsid w:val="00934C44"/>
    <w:rsid w:val="00934F33"/>
    <w:rsid w:val="00935113"/>
    <w:rsid w:val="00935161"/>
    <w:rsid w:val="00935555"/>
    <w:rsid w:val="00935F32"/>
    <w:rsid w:val="00936332"/>
    <w:rsid w:val="009369EA"/>
    <w:rsid w:val="00936B7A"/>
    <w:rsid w:val="00936F93"/>
    <w:rsid w:val="00937073"/>
    <w:rsid w:val="009371A0"/>
    <w:rsid w:val="00937904"/>
    <w:rsid w:val="00937E05"/>
    <w:rsid w:val="00940979"/>
    <w:rsid w:val="00940B13"/>
    <w:rsid w:val="009414B4"/>
    <w:rsid w:val="0094171F"/>
    <w:rsid w:val="0094190F"/>
    <w:rsid w:val="00941B31"/>
    <w:rsid w:val="009426F5"/>
    <w:rsid w:val="0094276F"/>
    <w:rsid w:val="00942BCA"/>
    <w:rsid w:val="00942D72"/>
    <w:rsid w:val="00942D8D"/>
    <w:rsid w:val="00942E39"/>
    <w:rsid w:val="00942FCA"/>
    <w:rsid w:val="0094364A"/>
    <w:rsid w:val="00943925"/>
    <w:rsid w:val="009444AF"/>
    <w:rsid w:val="009446B0"/>
    <w:rsid w:val="00945027"/>
    <w:rsid w:val="0094563A"/>
    <w:rsid w:val="0094564E"/>
    <w:rsid w:val="009459AF"/>
    <w:rsid w:val="00946811"/>
    <w:rsid w:val="00946B1D"/>
    <w:rsid w:val="00946EFB"/>
    <w:rsid w:val="00947871"/>
    <w:rsid w:val="009509B1"/>
    <w:rsid w:val="00950A37"/>
    <w:rsid w:val="00950AB9"/>
    <w:rsid w:val="00950C38"/>
    <w:rsid w:val="00950D68"/>
    <w:rsid w:val="00950F44"/>
    <w:rsid w:val="00951978"/>
    <w:rsid w:val="00951C0A"/>
    <w:rsid w:val="00951F6E"/>
    <w:rsid w:val="00952018"/>
    <w:rsid w:val="0095254E"/>
    <w:rsid w:val="00952C62"/>
    <w:rsid w:val="00953319"/>
    <w:rsid w:val="0095346A"/>
    <w:rsid w:val="00953EE0"/>
    <w:rsid w:val="00954603"/>
    <w:rsid w:val="00954621"/>
    <w:rsid w:val="00954780"/>
    <w:rsid w:val="00954A4F"/>
    <w:rsid w:val="00954B77"/>
    <w:rsid w:val="00954DEB"/>
    <w:rsid w:val="00954F36"/>
    <w:rsid w:val="00954F8A"/>
    <w:rsid w:val="00955239"/>
    <w:rsid w:val="009552E4"/>
    <w:rsid w:val="00955478"/>
    <w:rsid w:val="00956045"/>
    <w:rsid w:val="009560AC"/>
    <w:rsid w:val="009565B2"/>
    <w:rsid w:val="009565D8"/>
    <w:rsid w:val="009566D8"/>
    <w:rsid w:val="009566DA"/>
    <w:rsid w:val="00956738"/>
    <w:rsid w:val="00956C34"/>
    <w:rsid w:val="0095745B"/>
    <w:rsid w:val="00957616"/>
    <w:rsid w:val="00957EC5"/>
    <w:rsid w:val="00960026"/>
    <w:rsid w:val="009603C9"/>
    <w:rsid w:val="009603FC"/>
    <w:rsid w:val="0096069C"/>
    <w:rsid w:val="0096078A"/>
    <w:rsid w:val="009607BA"/>
    <w:rsid w:val="009610AF"/>
    <w:rsid w:val="00961127"/>
    <w:rsid w:val="00961250"/>
    <w:rsid w:val="00961432"/>
    <w:rsid w:val="009618EB"/>
    <w:rsid w:val="00961AD2"/>
    <w:rsid w:val="00961B6D"/>
    <w:rsid w:val="00961D7D"/>
    <w:rsid w:val="00962380"/>
    <w:rsid w:val="00962436"/>
    <w:rsid w:val="00962752"/>
    <w:rsid w:val="00962BD1"/>
    <w:rsid w:val="0096373F"/>
    <w:rsid w:val="0096449C"/>
    <w:rsid w:val="00964DDF"/>
    <w:rsid w:val="00965711"/>
    <w:rsid w:val="00965A22"/>
    <w:rsid w:val="00965DDB"/>
    <w:rsid w:val="00965F2A"/>
    <w:rsid w:val="00965FEE"/>
    <w:rsid w:val="00967073"/>
    <w:rsid w:val="0096735D"/>
    <w:rsid w:val="00967D95"/>
    <w:rsid w:val="00967E5F"/>
    <w:rsid w:val="009708E1"/>
    <w:rsid w:val="009708EA"/>
    <w:rsid w:val="009709EF"/>
    <w:rsid w:val="00970C83"/>
    <w:rsid w:val="00970CFD"/>
    <w:rsid w:val="00971560"/>
    <w:rsid w:val="009717C8"/>
    <w:rsid w:val="00972378"/>
    <w:rsid w:val="00972447"/>
    <w:rsid w:val="0097254D"/>
    <w:rsid w:val="00972DB3"/>
    <w:rsid w:val="0097336A"/>
    <w:rsid w:val="00973575"/>
    <w:rsid w:val="0097381E"/>
    <w:rsid w:val="009739F3"/>
    <w:rsid w:val="00973A93"/>
    <w:rsid w:val="00973B40"/>
    <w:rsid w:val="00973B8F"/>
    <w:rsid w:val="00973C13"/>
    <w:rsid w:val="00973C6A"/>
    <w:rsid w:val="00973CA6"/>
    <w:rsid w:val="00973CEF"/>
    <w:rsid w:val="00973D6D"/>
    <w:rsid w:val="00973EC3"/>
    <w:rsid w:val="00973F90"/>
    <w:rsid w:val="00974088"/>
    <w:rsid w:val="009740C0"/>
    <w:rsid w:val="009746D2"/>
    <w:rsid w:val="00974817"/>
    <w:rsid w:val="00974AF1"/>
    <w:rsid w:val="00974E32"/>
    <w:rsid w:val="00974FC4"/>
    <w:rsid w:val="009750A4"/>
    <w:rsid w:val="00975525"/>
    <w:rsid w:val="009757D7"/>
    <w:rsid w:val="00975BA8"/>
    <w:rsid w:val="00976CF0"/>
    <w:rsid w:val="00976EFB"/>
    <w:rsid w:val="00976F5C"/>
    <w:rsid w:val="009771A3"/>
    <w:rsid w:val="009773E7"/>
    <w:rsid w:val="00977B97"/>
    <w:rsid w:val="00977E64"/>
    <w:rsid w:val="009802FA"/>
    <w:rsid w:val="009803C5"/>
    <w:rsid w:val="009806FE"/>
    <w:rsid w:val="00981357"/>
    <w:rsid w:val="00981985"/>
    <w:rsid w:val="00982740"/>
    <w:rsid w:val="00982B0E"/>
    <w:rsid w:val="00982D48"/>
    <w:rsid w:val="00982FBF"/>
    <w:rsid w:val="009831D0"/>
    <w:rsid w:val="009833DA"/>
    <w:rsid w:val="009836B0"/>
    <w:rsid w:val="00983E3A"/>
    <w:rsid w:val="00984B29"/>
    <w:rsid w:val="00984E29"/>
    <w:rsid w:val="00985408"/>
    <w:rsid w:val="00985529"/>
    <w:rsid w:val="00985667"/>
    <w:rsid w:val="00985D4A"/>
    <w:rsid w:val="009862A9"/>
    <w:rsid w:val="00986790"/>
    <w:rsid w:val="00986EBE"/>
    <w:rsid w:val="00987071"/>
    <w:rsid w:val="009872AD"/>
    <w:rsid w:val="009874D5"/>
    <w:rsid w:val="00987615"/>
    <w:rsid w:val="00987B33"/>
    <w:rsid w:val="00987CE4"/>
    <w:rsid w:val="009900D1"/>
    <w:rsid w:val="009902FB"/>
    <w:rsid w:val="0099059F"/>
    <w:rsid w:val="009905EF"/>
    <w:rsid w:val="00990EC0"/>
    <w:rsid w:val="00991303"/>
    <w:rsid w:val="00991672"/>
    <w:rsid w:val="00991C32"/>
    <w:rsid w:val="009922BA"/>
    <w:rsid w:val="00992305"/>
    <w:rsid w:val="00992845"/>
    <w:rsid w:val="00992868"/>
    <w:rsid w:val="0099286E"/>
    <w:rsid w:val="009928DB"/>
    <w:rsid w:val="00992905"/>
    <w:rsid w:val="00992B0B"/>
    <w:rsid w:val="00992B38"/>
    <w:rsid w:val="00992C87"/>
    <w:rsid w:val="00992FA1"/>
    <w:rsid w:val="009931F7"/>
    <w:rsid w:val="00993625"/>
    <w:rsid w:val="00993901"/>
    <w:rsid w:val="00993AC4"/>
    <w:rsid w:val="00993BD7"/>
    <w:rsid w:val="00993DC2"/>
    <w:rsid w:val="00993EEC"/>
    <w:rsid w:val="00994083"/>
    <w:rsid w:val="00994143"/>
    <w:rsid w:val="00994431"/>
    <w:rsid w:val="0099472F"/>
    <w:rsid w:val="00994ECD"/>
    <w:rsid w:val="00995B1C"/>
    <w:rsid w:val="00995B1E"/>
    <w:rsid w:val="00995DDE"/>
    <w:rsid w:val="009960CD"/>
    <w:rsid w:val="00996203"/>
    <w:rsid w:val="00996364"/>
    <w:rsid w:val="0099636A"/>
    <w:rsid w:val="00996496"/>
    <w:rsid w:val="00996587"/>
    <w:rsid w:val="009966F9"/>
    <w:rsid w:val="0099677E"/>
    <w:rsid w:val="009968BB"/>
    <w:rsid w:val="0099727F"/>
    <w:rsid w:val="009976CC"/>
    <w:rsid w:val="009977B4"/>
    <w:rsid w:val="009977EC"/>
    <w:rsid w:val="00997A18"/>
    <w:rsid w:val="00997BBB"/>
    <w:rsid w:val="00997DB3"/>
    <w:rsid w:val="009A0585"/>
    <w:rsid w:val="009A0B85"/>
    <w:rsid w:val="009A0E3A"/>
    <w:rsid w:val="009A12E4"/>
    <w:rsid w:val="009A18F3"/>
    <w:rsid w:val="009A1F63"/>
    <w:rsid w:val="009A1FE9"/>
    <w:rsid w:val="009A250B"/>
    <w:rsid w:val="009A26C6"/>
    <w:rsid w:val="009A288F"/>
    <w:rsid w:val="009A2EE8"/>
    <w:rsid w:val="009A314B"/>
    <w:rsid w:val="009A3548"/>
    <w:rsid w:val="009A3680"/>
    <w:rsid w:val="009A38C4"/>
    <w:rsid w:val="009A39AB"/>
    <w:rsid w:val="009A3CC2"/>
    <w:rsid w:val="009A41CD"/>
    <w:rsid w:val="009A430E"/>
    <w:rsid w:val="009A43BD"/>
    <w:rsid w:val="009A47DA"/>
    <w:rsid w:val="009A49B8"/>
    <w:rsid w:val="009A5340"/>
    <w:rsid w:val="009A5923"/>
    <w:rsid w:val="009A5DFF"/>
    <w:rsid w:val="009A5E4C"/>
    <w:rsid w:val="009A6407"/>
    <w:rsid w:val="009A6BA8"/>
    <w:rsid w:val="009A6EF2"/>
    <w:rsid w:val="009A6EF7"/>
    <w:rsid w:val="009A794E"/>
    <w:rsid w:val="009A7D2A"/>
    <w:rsid w:val="009B06B3"/>
    <w:rsid w:val="009B095B"/>
    <w:rsid w:val="009B0D71"/>
    <w:rsid w:val="009B0DF0"/>
    <w:rsid w:val="009B1036"/>
    <w:rsid w:val="009B11D0"/>
    <w:rsid w:val="009B162A"/>
    <w:rsid w:val="009B1CEA"/>
    <w:rsid w:val="009B2024"/>
    <w:rsid w:val="009B20CE"/>
    <w:rsid w:val="009B2339"/>
    <w:rsid w:val="009B237B"/>
    <w:rsid w:val="009B2E24"/>
    <w:rsid w:val="009B312A"/>
    <w:rsid w:val="009B3141"/>
    <w:rsid w:val="009B3840"/>
    <w:rsid w:val="009B3F3D"/>
    <w:rsid w:val="009B40E9"/>
    <w:rsid w:val="009B4297"/>
    <w:rsid w:val="009B468D"/>
    <w:rsid w:val="009B4AEC"/>
    <w:rsid w:val="009B4B22"/>
    <w:rsid w:val="009B4CAE"/>
    <w:rsid w:val="009B4E2E"/>
    <w:rsid w:val="009B4E7E"/>
    <w:rsid w:val="009B534D"/>
    <w:rsid w:val="009B5429"/>
    <w:rsid w:val="009B5ACB"/>
    <w:rsid w:val="009B5BEA"/>
    <w:rsid w:val="009B5DCD"/>
    <w:rsid w:val="009B5E38"/>
    <w:rsid w:val="009B5F84"/>
    <w:rsid w:val="009B64D3"/>
    <w:rsid w:val="009B6861"/>
    <w:rsid w:val="009B6A1B"/>
    <w:rsid w:val="009B6FB7"/>
    <w:rsid w:val="009B7193"/>
    <w:rsid w:val="009B74E5"/>
    <w:rsid w:val="009B7A15"/>
    <w:rsid w:val="009B7CD0"/>
    <w:rsid w:val="009C00F9"/>
    <w:rsid w:val="009C02D2"/>
    <w:rsid w:val="009C05FF"/>
    <w:rsid w:val="009C0907"/>
    <w:rsid w:val="009C097D"/>
    <w:rsid w:val="009C0CF5"/>
    <w:rsid w:val="009C0D6D"/>
    <w:rsid w:val="009C1057"/>
    <w:rsid w:val="009C133F"/>
    <w:rsid w:val="009C1386"/>
    <w:rsid w:val="009C1FE1"/>
    <w:rsid w:val="009C21EB"/>
    <w:rsid w:val="009C231C"/>
    <w:rsid w:val="009C28BE"/>
    <w:rsid w:val="009C2F05"/>
    <w:rsid w:val="009C30D6"/>
    <w:rsid w:val="009C3FDC"/>
    <w:rsid w:val="009C4279"/>
    <w:rsid w:val="009C43AE"/>
    <w:rsid w:val="009C45C0"/>
    <w:rsid w:val="009C4756"/>
    <w:rsid w:val="009C4B5A"/>
    <w:rsid w:val="009C4DF9"/>
    <w:rsid w:val="009C5689"/>
    <w:rsid w:val="009C573D"/>
    <w:rsid w:val="009C58DD"/>
    <w:rsid w:val="009C604A"/>
    <w:rsid w:val="009C6193"/>
    <w:rsid w:val="009C689E"/>
    <w:rsid w:val="009C691B"/>
    <w:rsid w:val="009C6B18"/>
    <w:rsid w:val="009C7199"/>
    <w:rsid w:val="009C7348"/>
    <w:rsid w:val="009C7412"/>
    <w:rsid w:val="009C7B5B"/>
    <w:rsid w:val="009D0123"/>
    <w:rsid w:val="009D0582"/>
    <w:rsid w:val="009D0A21"/>
    <w:rsid w:val="009D1120"/>
    <w:rsid w:val="009D17DF"/>
    <w:rsid w:val="009D19DC"/>
    <w:rsid w:val="009D1F57"/>
    <w:rsid w:val="009D2240"/>
    <w:rsid w:val="009D2249"/>
    <w:rsid w:val="009D2C83"/>
    <w:rsid w:val="009D3183"/>
    <w:rsid w:val="009D37BD"/>
    <w:rsid w:val="009D399E"/>
    <w:rsid w:val="009D3AC0"/>
    <w:rsid w:val="009D40AD"/>
    <w:rsid w:val="009D4301"/>
    <w:rsid w:val="009D4507"/>
    <w:rsid w:val="009D452A"/>
    <w:rsid w:val="009D461E"/>
    <w:rsid w:val="009D46B0"/>
    <w:rsid w:val="009D4F2C"/>
    <w:rsid w:val="009D525F"/>
    <w:rsid w:val="009D5272"/>
    <w:rsid w:val="009D5EF7"/>
    <w:rsid w:val="009D658C"/>
    <w:rsid w:val="009D66D8"/>
    <w:rsid w:val="009D677C"/>
    <w:rsid w:val="009D6F33"/>
    <w:rsid w:val="009D728E"/>
    <w:rsid w:val="009D73D5"/>
    <w:rsid w:val="009D7887"/>
    <w:rsid w:val="009D78F3"/>
    <w:rsid w:val="009D7C7E"/>
    <w:rsid w:val="009D7F90"/>
    <w:rsid w:val="009E003F"/>
    <w:rsid w:val="009E02FD"/>
    <w:rsid w:val="009E037A"/>
    <w:rsid w:val="009E0837"/>
    <w:rsid w:val="009E0A03"/>
    <w:rsid w:val="009E0A68"/>
    <w:rsid w:val="009E0E7C"/>
    <w:rsid w:val="009E1048"/>
    <w:rsid w:val="009E1151"/>
    <w:rsid w:val="009E18F7"/>
    <w:rsid w:val="009E1E53"/>
    <w:rsid w:val="009E1EAB"/>
    <w:rsid w:val="009E2526"/>
    <w:rsid w:val="009E255B"/>
    <w:rsid w:val="009E26E1"/>
    <w:rsid w:val="009E2734"/>
    <w:rsid w:val="009E3586"/>
    <w:rsid w:val="009E3766"/>
    <w:rsid w:val="009E37BD"/>
    <w:rsid w:val="009E3938"/>
    <w:rsid w:val="009E3A61"/>
    <w:rsid w:val="009E3CB3"/>
    <w:rsid w:val="009E4065"/>
    <w:rsid w:val="009E414F"/>
    <w:rsid w:val="009E43F7"/>
    <w:rsid w:val="009E45BD"/>
    <w:rsid w:val="009E46D5"/>
    <w:rsid w:val="009E4887"/>
    <w:rsid w:val="009E50B8"/>
    <w:rsid w:val="009E54B6"/>
    <w:rsid w:val="009E54F0"/>
    <w:rsid w:val="009E54FE"/>
    <w:rsid w:val="009E58EB"/>
    <w:rsid w:val="009E5A95"/>
    <w:rsid w:val="009E5BBF"/>
    <w:rsid w:val="009E5D3F"/>
    <w:rsid w:val="009E6211"/>
    <w:rsid w:val="009E6269"/>
    <w:rsid w:val="009E626D"/>
    <w:rsid w:val="009E7038"/>
    <w:rsid w:val="009E74E9"/>
    <w:rsid w:val="009E7687"/>
    <w:rsid w:val="009E7D0C"/>
    <w:rsid w:val="009F00B4"/>
    <w:rsid w:val="009F013B"/>
    <w:rsid w:val="009F0249"/>
    <w:rsid w:val="009F02FC"/>
    <w:rsid w:val="009F0509"/>
    <w:rsid w:val="009F0EAB"/>
    <w:rsid w:val="009F0EDD"/>
    <w:rsid w:val="009F0FDF"/>
    <w:rsid w:val="009F1265"/>
    <w:rsid w:val="009F12CD"/>
    <w:rsid w:val="009F169A"/>
    <w:rsid w:val="009F1857"/>
    <w:rsid w:val="009F19C5"/>
    <w:rsid w:val="009F1BE5"/>
    <w:rsid w:val="009F2947"/>
    <w:rsid w:val="009F2FC1"/>
    <w:rsid w:val="009F2FC7"/>
    <w:rsid w:val="009F303F"/>
    <w:rsid w:val="009F331E"/>
    <w:rsid w:val="009F34B0"/>
    <w:rsid w:val="009F34F2"/>
    <w:rsid w:val="009F37F1"/>
    <w:rsid w:val="009F3D58"/>
    <w:rsid w:val="009F3D64"/>
    <w:rsid w:val="009F3DDE"/>
    <w:rsid w:val="009F3E6A"/>
    <w:rsid w:val="009F402B"/>
    <w:rsid w:val="009F460A"/>
    <w:rsid w:val="009F4EBD"/>
    <w:rsid w:val="009F5641"/>
    <w:rsid w:val="009F57A9"/>
    <w:rsid w:val="009F5812"/>
    <w:rsid w:val="009F5A43"/>
    <w:rsid w:val="009F671B"/>
    <w:rsid w:val="009F6BC3"/>
    <w:rsid w:val="009F6C1E"/>
    <w:rsid w:val="009F6D39"/>
    <w:rsid w:val="009F6E09"/>
    <w:rsid w:val="009F6FF4"/>
    <w:rsid w:val="009F714D"/>
    <w:rsid w:val="009F7386"/>
    <w:rsid w:val="009F751C"/>
    <w:rsid w:val="009F79B8"/>
    <w:rsid w:val="009F7F33"/>
    <w:rsid w:val="00A00093"/>
    <w:rsid w:val="00A00443"/>
    <w:rsid w:val="00A00E33"/>
    <w:rsid w:val="00A01007"/>
    <w:rsid w:val="00A01029"/>
    <w:rsid w:val="00A01AC0"/>
    <w:rsid w:val="00A02481"/>
    <w:rsid w:val="00A03037"/>
    <w:rsid w:val="00A03191"/>
    <w:rsid w:val="00A03A63"/>
    <w:rsid w:val="00A03B06"/>
    <w:rsid w:val="00A03D43"/>
    <w:rsid w:val="00A03F60"/>
    <w:rsid w:val="00A04009"/>
    <w:rsid w:val="00A044E6"/>
    <w:rsid w:val="00A04C91"/>
    <w:rsid w:val="00A05788"/>
    <w:rsid w:val="00A05796"/>
    <w:rsid w:val="00A05C6B"/>
    <w:rsid w:val="00A05DD0"/>
    <w:rsid w:val="00A05E3D"/>
    <w:rsid w:val="00A05EE5"/>
    <w:rsid w:val="00A0641C"/>
    <w:rsid w:val="00A065A5"/>
    <w:rsid w:val="00A067EE"/>
    <w:rsid w:val="00A06AAE"/>
    <w:rsid w:val="00A06CEB"/>
    <w:rsid w:val="00A0736D"/>
    <w:rsid w:val="00A076AA"/>
    <w:rsid w:val="00A07938"/>
    <w:rsid w:val="00A07D39"/>
    <w:rsid w:val="00A07D98"/>
    <w:rsid w:val="00A07EEC"/>
    <w:rsid w:val="00A10381"/>
    <w:rsid w:val="00A10532"/>
    <w:rsid w:val="00A108B5"/>
    <w:rsid w:val="00A1098F"/>
    <w:rsid w:val="00A10D5E"/>
    <w:rsid w:val="00A10E54"/>
    <w:rsid w:val="00A113E4"/>
    <w:rsid w:val="00A11EBD"/>
    <w:rsid w:val="00A120DA"/>
    <w:rsid w:val="00A12F78"/>
    <w:rsid w:val="00A13085"/>
    <w:rsid w:val="00A133A1"/>
    <w:rsid w:val="00A135B5"/>
    <w:rsid w:val="00A139F0"/>
    <w:rsid w:val="00A146C9"/>
    <w:rsid w:val="00A149DB"/>
    <w:rsid w:val="00A14AB1"/>
    <w:rsid w:val="00A15273"/>
    <w:rsid w:val="00A153A0"/>
    <w:rsid w:val="00A1541D"/>
    <w:rsid w:val="00A15484"/>
    <w:rsid w:val="00A15638"/>
    <w:rsid w:val="00A15724"/>
    <w:rsid w:val="00A15CB2"/>
    <w:rsid w:val="00A1618C"/>
    <w:rsid w:val="00A1646C"/>
    <w:rsid w:val="00A1685F"/>
    <w:rsid w:val="00A16865"/>
    <w:rsid w:val="00A1695A"/>
    <w:rsid w:val="00A1713F"/>
    <w:rsid w:val="00A17492"/>
    <w:rsid w:val="00A177BA"/>
    <w:rsid w:val="00A17AFF"/>
    <w:rsid w:val="00A17D1C"/>
    <w:rsid w:val="00A20030"/>
    <w:rsid w:val="00A20FED"/>
    <w:rsid w:val="00A215CA"/>
    <w:rsid w:val="00A21EB0"/>
    <w:rsid w:val="00A21FE3"/>
    <w:rsid w:val="00A22091"/>
    <w:rsid w:val="00A22213"/>
    <w:rsid w:val="00A22375"/>
    <w:rsid w:val="00A22957"/>
    <w:rsid w:val="00A2386D"/>
    <w:rsid w:val="00A23E5C"/>
    <w:rsid w:val="00A2411A"/>
    <w:rsid w:val="00A2415A"/>
    <w:rsid w:val="00A241B5"/>
    <w:rsid w:val="00A24412"/>
    <w:rsid w:val="00A24A7C"/>
    <w:rsid w:val="00A24F7A"/>
    <w:rsid w:val="00A25658"/>
    <w:rsid w:val="00A25F33"/>
    <w:rsid w:val="00A2601E"/>
    <w:rsid w:val="00A2663E"/>
    <w:rsid w:val="00A26ECB"/>
    <w:rsid w:val="00A274C1"/>
    <w:rsid w:val="00A276D2"/>
    <w:rsid w:val="00A27BF9"/>
    <w:rsid w:val="00A27C48"/>
    <w:rsid w:val="00A27ECA"/>
    <w:rsid w:val="00A301E5"/>
    <w:rsid w:val="00A3042E"/>
    <w:rsid w:val="00A30994"/>
    <w:rsid w:val="00A30C09"/>
    <w:rsid w:val="00A30D58"/>
    <w:rsid w:val="00A30E6E"/>
    <w:rsid w:val="00A3180F"/>
    <w:rsid w:val="00A318D7"/>
    <w:rsid w:val="00A3190B"/>
    <w:rsid w:val="00A3237E"/>
    <w:rsid w:val="00A325E8"/>
    <w:rsid w:val="00A32633"/>
    <w:rsid w:val="00A326CA"/>
    <w:rsid w:val="00A32DAE"/>
    <w:rsid w:val="00A32DBA"/>
    <w:rsid w:val="00A32F60"/>
    <w:rsid w:val="00A3387D"/>
    <w:rsid w:val="00A33AA3"/>
    <w:rsid w:val="00A33AE3"/>
    <w:rsid w:val="00A33BAD"/>
    <w:rsid w:val="00A33BDC"/>
    <w:rsid w:val="00A33CD9"/>
    <w:rsid w:val="00A33FCD"/>
    <w:rsid w:val="00A34209"/>
    <w:rsid w:val="00A3437B"/>
    <w:rsid w:val="00A34D41"/>
    <w:rsid w:val="00A34DB6"/>
    <w:rsid w:val="00A34E46"/>
    <w:rsid w:val="00A34EC8"/>
    <w:rsid w:val="00A351CF"/>
    <w:rsid w:val="00A352FE"/>
    <w:rsid w:val="00A35354"/>
    <w:rsid w:val="00A3539B"/>
    <w:rsid w:val="00A35668"/>
    <w:rsid w:val="00A35792"/>
    <w:rsid w:val="00A3595C"/>
    <w:rsid w:val="00A35A50"/>
    <w:rsid w:val="00A363D4"/>
    <w:rsid w:val="00A36463"/>
    <w:rsid w:val="00A364CD"/>
    <w:rsid w:val="00A3650E"/>
    <w:rsid w:val="00A373F6"/>
    <w:rsid w:val="00A37C6B"/>
    <w:rsid w:val="00A4002E"/>
    <w:rsid w:val="00A40094"/>
    <w:rsid w:val="00A4031E"/>
    <w:rsid w:val="00A40406"/>
    <w:rsid w:val="00A4045E"/>
    <w:rsid w:val="00A40465"/>
    <w:rsid w:val="00A404B1"/>
    <w:rsid w:val="00A407A6"/>
    <w:rsid w:val="00A414CF"/>
    <w:rsid w:val="00A41782"/>
    <w:rsid w:val="00A41831"/>
    <w:rsid w:val="00A4183D"/>
    <w:rsid w:val="00A4184C"/>
    <w:rsid w:val="00A41861"/>
    <w:rsid w:val="00A41A1A"/>
    <w:rsid w:val="00A42062"/>
    <w:rsid w:val="00A42443"/>
    <w:rsid w:val="00A428C5"/>
    <w:rsid w:val="00A428D6"/>
    <w:rsid w:val="00A4295F"/>
    <w:rsid w:val="00A431A0"/>
    <w:rsid w:val="00A43386"/>
    <w:rsid w:val="00A43487"/>
    <w:rsid w:val="00A43605"/>
    <w:rsid w:val="00A43B77"/>
    <w:rsid w:val="00A43D34"/>
    <w:rsid w:val="00A43FCD"/>
    <w:rsid w:val="00A44319"/>
    <w:rsid w:val="00A444C6"/>
    <w:rsid w:val="00A44812"/>
    <w:rsid w:val="00A44883"/>
    <w:rsid w:val="00A4489A"/>
    <w:rsid w:val="00A4544E"/>
    <w:rsid w:val="00A4563B"/>
    <w:rsid w:val="00A45883"/>
    <w:rsid w:val="00A458EA"/>
    <w:rsid w:val="00A45A6B"/>
    <w:rsid w:val="00A45F23"/>
    <w:rsid w:val="00A460C9"/>
    <w:rsid w:val="00A4610A"/>
    <w:rsid w:val="00A461D7"/>
    <w:rsid w:val="00A462F6"/>
    <w:rsid w:val="00A46715"/>
    <w:rsid w:val="00A46B28"/>
    <w:rsid w:val="00A46DD1"/>
    <w:rsid w:val="00A46E31"/>
    <w:rsid w:val="00A46F95"/>
    <w:rsid w:val="00A4731B"/>
    <w:rsid w:val="00A4780E"/>
    <w:rsid w:val="00A479D1"/>
    <w:rsid w:val="00A47A5E"/>
    <w:rsid w:val="00A47B37"/>
    <w:rsid w:val="00A47C2F"/>
    <w:rsid w:val="00A47E69"/>
    <w:rsid w:val="00A500A0"/>
    <w:rsid w:val="00A50E39"/>
    <w:rsid w:val="00A5124A"/>
    <w:rsid w:val="00A51712"/>
    <w:rsid w:val="00A51E72"/>
    <w:rsid w:val="00A5216D"/>
    <w:rsid w:val="00A52A69"/>
    <w:rsid w:val="00A53125"/>
    <w:rsid w:val="00A53444"/>
    <w:rsid w:val="00A5356D"/>
    <w:rsid w:val="00A53B88"/>
    <w:rsid w:val="00A53D74"/>
    <w:rsid w:val="00A53EF9"/>
    <w:rsid w:val="00A543E9"/>
    <w:rsid w:val="00A54435"/>
    <w:rsid w:val="00A54786"/>
    <w:rsid w:val="00A54A0A"/>
    <w:rsid w:val="00A54DE3"/>
    <w:rsid w:val="00A55045"/>
    <w:rsid w:val="00A55562"/>
    <w:rsid w:val="00A55877"/>
    <w:rsid w:val="00A5592B"/>
    <w:rsid w:val="00A55B6F"/>
    <w:rsid w:val="00A55F6C"/>
    <w:rsid w:val="00A55FF1"/>
    <w:rsid w:val="00A561A5"/>
    <w:rsid w:val="00A569CA"/>
    <w:rsid w:val="00A56B2E"/>
    <w:rsid w:val="00A56F55"/>
    <w:rsid w:val="00A5701B"/>
    <w:rsid w:val="00A572D8"/>
    <w:rsid w:val="00A57580"/>
    <w:rsid w:val="00A575C1"/>
    <w:rsid w:val="00A57F4C"/>
    <w:rsid w:val="00A6078C"/>
    <w:rsid w:val="00A6081F"/>
    <w:rsid w:val="00A6095F"/>
    <w:rsid w:val="00A60991"/>
    <w:rsid w:val="00A60D7C"/>
    <w:rsid w:val="00A611F0"/>
    <w:rsid w:val="00A6131F"/>
    <w:rsid w:val="00A61634"/>
    <w:rsid w:val="00A61718"/>
    <w:rsid w:val="00A61D6D"/>
    <w:rsid w:val="00A62022"/>
    <w:rsid w:val="00A62074"/>
    <w:rsid w:val="00A6240F"/>
    <w:rsid w:val="00A62A7D"/>
    <w:rsid w:val="00A62D1A"/>
    <w:rsid w:val="00A62D3C"/>
    <w:rsid w:val="00A63030"/>
    <w:rsid w:val="00A6322E"/>
    <w:rsid w:val="00A635AD"/>
    <w:rsid w:val="00A63610"/>
    <w:rsid w:val="00A6370C"/>
    <w:rsid w:val="00A64023"/>
    <w:rsid w:val="00A64291"/>
    <w:rsid w:val="00A64404"/>
    <w:rsid w:val="00A64AB8"/>
    <w:rsid w:val="00A64F3E"/>
    <w:rsid w:val="00A65422"/>
    <w:rsid w:val="00A659C3"/>
    <w:rsid w:val="00A6618C"/>
    <w:rsid w:val="00A66760"/>
    <w:rsid w:val="00A668B1"/>
    <w:rsid w:val="00A66AE8"/>
    <w:rsid w:val="00A66EF9"/>
    <w:rsid w:val="00A66F85"/>
    <w:rsid w:val="00A672C8"/>
    <w:rsid w:val="00A67A9A"/>
    <w:rsid w:val="00A67ADA"/>
    <w:rsid w:val="00A70295"/>
    <w:rsid w:val="00A703A0"/>
    <w:rsid w:val="00A70CCA"/>
    <w:rsid w:val="00A70FD7"/>
    <w:rsid w:val="00A71033"/>
    <w:rsid w:val="00A712A8"/>
    <w:rsid w:val="00A71832"/>
    <w:rsid w:val="00A72441"/>
    <w:rsid w:val="00A72BA3"/>
    <w:rsid w:val="00A72D92"/>
    <w:rsid w:val="00A73F75"/>
    <w:rsid w:val="00A74ADC"/>
    <w:rsid w:val="00A74C5C"/>
    <w:rsid w:val="00A74DDC"/>
    <w:rsid w:val="00A76C5E"/>
    <w:rsid w:val="00A76CC4"/>
    <w:rsid w:val="00A77001"/>
    <w:rsid w:val="00A774F2"/>
    <w:rsid w:val="00A7759B"/>
    <w:rsid w:val="00A778AD"/>
    <w:rsid w:val="00A77CD6"/>
    <w:rsid w:val="00A77EC2"/>
    <w:rsid w:val="00A77F9C"/>
    <w:rsid w:val="00A8193A"/>
    <w:rsid w:val="00A81BE8"/>
    <w:rsid w:val="00A81C68"/>
    <w:rsid w:val="00A81C6D"/>
    <w:rsid w:val="00A81D54"/>
    <w:rsid w:val="00A8290F"/>
    <w:rsid w:val="00A8317A"/>
    <w:rsid w:val="00A833B0"/>
    <w:rsid w:val="00A839CE"/>
    <w:rsid w:val="00A841F8"/>
    <w:rsid w:val="00A846AF"/>
    <w:rsid w:val="00A8479F"/>
    <w:rsid w:val="00A84DAE"/>
    <w:rsid w:val="00A84EA1"/>
    <w:rsid w:val="00A84EB5"/>
    <w:rsid w:val="00A85324"/>
    <w:rsid w:val="00A853C6"/>
    <w:rsid w:val="00A8564E"/>
    <w:rsid w:val="00A85723"/>
    <w:rsid w:val="00A860BA"/>
    <w:rsid w:val="00A86264"/>
    <w:rsid w:val="00A86D13"/>
    <w:rsid w:val="00A87569"/>
    <w:rsid w:val="00A876B5"/>
    <w:rsid w:val="00A87B04"/>
    <w:rsid w:val="00A87BF4"/>
    <w:rsid w:val="00A87E5F"/>
    <w:rsid w:val="00A9025A"/>
    <w:rsid w:val="00A9045B"/>
    <w:rsid w:val="00A9061F"/>
    <w:rsid w:val="00A90E68"/>
    <w:rsid w:val="00A91113"/>
    <w:rsid w:val="00A912B6"/>
    <w:rsid w:val="00A913D9"/>
    <w:rsid w:val="00A913F7"/>
    <w:rsid w:val="00A917C9"/>
    <w:rsid w:val="00A91975"/>
    <w:rsid w:val="00A919BB"/>
    <w:rsid w:val="00A91E19"/>
    <w:rsid w:val="00A91FC7"/>
    <w:rsid w:val="00A91FFF"/>
    <w:rsid w:val="00A92CEB"/>
    <w:rsid w:val="00A93189"/>
    <w:rsid w:val="00A93303"/>
    <w:rsid w:val="00A9342E"/>
    <w:rsid w:val="00A935B4"/>
    <w:rsid w:val="00A935DF"/>
    <w:rsid w:val="00A93BF0"/>
    <w:rsid w:val="00A9420B"/>
    <w:rsid w:val="00A945B1"/>
    <w:rsid w:val="00A94C59"/>
    <w:rsid w:val="00A95399"/>
    <w:rsid w:val="00A953B6"/>
    <w:rsid w:val="00A95478"/>
    <w:rsid w:val="00A954DF"/>
    <w:rsid w:val="00A95881"/>
    <w:rsid w:val="00A95C0A"/>
    <w:rsid w:val="00A96150"/>
    <w:rsid w:val="00A96386"/>
    <w:rsid w:val="00A969FC"/>
    <w:rsid w:val="00A97162"/>
    <w:rsid w:val="00A97253"/>
    <w:rsid w:val="00A973D8"/>
    <w:rsid w:val="00A97C48"/>
    <w:rsid w:val="00AA069B"/>
    <w:rsid w:val="00AA0827"/>
    <w:rsid w:val="00AA0B0F"/>
    <w:rsid w:val="00AA1374"/>
    <w:rsid w:val="00AA15E1"/>
    <w:rsid w:val="00AA2356"/>
    <w:rsid w:val="00AA2B65"/>
    <w:rsid w:val="00AA2D1E"/>
    <w:rsid w:val="00AA3117"/>
    <w:rsid w:val="00AA445F"/>
    <w:rsid w:val="00AA48B1"/>
    <w:rsid w:val="00AA4B2D"/>
    <w:rsid w:val="00AA4E2C"/>
    <w:rsid w:val="00AA515D"/>
    <w:rsid w:val="00AA51D5"/>
    <w:rsid w:val="00AA5BBA"/>
    <w:rsid w:val="00AA62EE"/>
    <w:rsid w:val="00AA6375"/>
    <w:rsid w:val="00AA63F8"/>
    <w:rsid w:val="00AA68C4"/>
    <w:rsid w:val="00AA68E9"/>
    <w:rsid w:val="00AA6979"/>
    <w:rsid w:val="00AA6BF5"/>
    <w:rsid w:val="00AA6E2E"/>
    <w:rsid w:val="00AA76A5"/>
    <w:rsid w:val="00AB00C2"/>
    <w:rsid w:val="00AB0ABE"/>
    <w:rsid w:val="00AB0DCF"/>
    <w:rsid w:val="00AB111A"/>
    <w:rsid w:val="00AB1C07"/>
    <w:rsid w:val="00AB1D9B"/>
    <w:rsid w:val="00AB1F1A"/>
    <w:rsid w:val="00AB2811"/>
    <w:rsid w:val="00AB2A34"/>
    <w:rsid w:val="00AB2A8C"/>
    <w:rsid w:val="00AB2BE3"/>
    <w:rsid w:val="00AB2F50"/>
    <w:rsid w:val="00AB3552"/>
    <w:rsid w:val="00AB3798"/>
    <w:rsid w:val="00AB3C65"/>
    <w:rsid w:val="00AB400D"/>
    <w:rsid w:val="00AB43EE"/>
    <w:rsid w:val="00AB4720"/>
    <w:rsid w:val="00AB4CA6"/>
    <w:rsid w:val="00AB4D18"/>
    <w:rsid w:val="00AB4ED9"/>
    <w:rsid w:val="00AB5143"/>
    <w:rsid w:val="00AB61DB"/>
    <w:rsid w:val="00AB657E"/>
    <w:rsid w:val="00AB6588"/>
    <w:rsid w:val="00AB65BD"/>
    <w:rsid w:val="00AB67B9"/>
    <w:rsid w:val="00AB691D"/>
    <w:rsid w:val="00AB6A62"/>
    <w:rsid w:val="00AB7457"/>
    <w:rsid w:val="00AB78C7"/>
    <w:rsid w:val="00AB7A8C"/>
    <w:rsid w:val="00AB7E78"/>
    <w:rsid w:val="00AC017B"/>
    <w:rsid w:val="00AC0B36"/>
    <w:rsid w:val="00AC130B"/>
    <w:rsid w:val="00AC13BC"/>
    <w:rsid w:val="00AC18D6"/>
    <w:rsid w:val="00AC1A4C"/>
    <w:rsid w:val="00AC23A7"/>
    <w:rsid w:val="00AC25DF"/>
    <w:rsid w:val="00AC26B3"/>
    <w:rsid w:val="00AC2A38"/>
    <w:rsid w:val="00AC2C39"/>
    <w:rsid w:val="00AC2E5C"/>
    <w:rsid w:val="00AC320F"/>
    <w:rsid w:val="00AC347C"/>
    <w:rsid w:val="00AC3507"/>
    <w:rsid w:val="00AC37DB"/>
    <w:rsid w:val="00AC3E1A"/>
    <w:rsid w:val="00AC450D"/>
    <w:rsid w:val="00AC46BB"/>
    <w:rsid w:val="00AC52CA"/>
    <w:rsid w:val="00AC563D"/>
    <w:rsid w:val="00AC56AC"/>
    <w:rsid w:val="00AC5B05"/>
    <w:rsid w:val="00AC5E43"/>
    <w:rsid w:val="00AC600C"/>
    <w:rsid w:val="00AC62A3"/>
    <w:rsid w:val="00AC6576"/>
    <w:rsid w:val="00AC65CE"/>
    <w:rsid w:val="00AC6791"/>
    <w:rsid w:val="00AC6816"/>
    <w:rsid w:val="00AC6B16"/>
    <w:rsid w:val="00AC6D08"/>
    <w:rsid w:val="00AC6DF3"/>
    <w:rsid w:val="00AC703F"/>
    <w:rsid w:val="00AC7239"/>
    <w:rsid w:val="00AC724F"/>
    <w:rsid w:val="00AC7DD8"/>
    <w:rsid w:val="00AC7F93"/>
    <w:rsid w:val="00AD011E"/>
    <w:rsid w:val="00AD02FC"/>
    <w:rsid w:val="00AD0F90"/>
    <w:rsid w:val="00AD1042"/>
    <w:rsid w:val="00AD1C2E"/>
    <w:rsid w:val="00AD2568"/>
    <w:rsid w:val="00AD2623"/>
    <w:rsid w:val="00AD31A9"/>
    <w:rsid w:val="00AD32E3"/>
    <w:rsid w:val="00AD331B"/>
    <w:rsid w:val="00AD339E"/>
    <w:rsid w:val="00AD37BF"/>
    <w:rsid w:val="00AD37C3"/>
    <w:rsid w:val="00AD3971"/>
    <w:rsid w:val="00AD3C11"/>
    <w:rsid w:val="00AD3D6F"/>
    <w:rsid w:val="00AD431C"/>
    <w:rsid w:val="00AD446B"/>
    <w:rsid w:val="00AD47B6"/>
    <w:rsid w:val="00AD4D18"/>
    <w:rsid w:val="00AD4D65"/>
    <w:rsid w:val="00AD4D7E"/>
    <w:rsid w:val="00AD4FC9"/>
    <w:rsid w:val="00AD54F3"/>
    <w:rsid w:val="00AD595D"/>
    <w:rsid w:val="00AD59E2"/>
    <w:rsid w:val="00AD6AC0"/>
    <w:rsid w:val="00AD6B52"/>
    <w:rsid w:val="00AD6C11"/>
    <w:rsid w:val="00AD6CDF"/>
    <w:rsid w:val="00AD7097"/>
    <w:rsid w:val="00AD71F7"/>
    <w:rsid w:val="00AD7227"/>
    <w:rsid w:val="00AD7337"/>
    <w:rsid w:val="00AD77AF"/>
    <w:rsid w:val="00AD7FFE"/>
    <w:rsid w:val="00AE028F"/>
    <w:rsid w:val="00AE0916"/>
    <w:rsid w:val="00AE0E5A"/>
    <w:rsid w:val="00AE105E"/>
    <w:rsid w:val="00AE14D7"/>
    <w:rsid w:val="00AE19DA"/>
    <w:rsid w:val="00AE20D9"/>
    <w:rsid w:val="00AE3520"/>
    <w:rsid w:val="00AE401C"/>
    <w:rsid w:val="00AE421F"/>
    <w:rsid w:val="00AE4312"/>
    <w:rsid w:val="00AE4484"/>
    <w:rsid w:val="00AE4867"/>
    <w:rsid w:val="00AE4906"/>
    <w:rsid w:val="00AE59F4"/>
    <w:rsid w:val="00AE59F9"/>
    <w:rsid w:val="00AE5F1E"/>
    <w:rsid w:val="00AE5FCD"/>
    <w:rsid w:val="00AE6648"/>
    <w:rsid w:val="00AE6724"/>
    <w:rsid w:val="00AE6878"/>
    <w:rsid w:val="00AE68B7"/>
    <w:rsid w:val="00AE6A43"/>
    <w:rsid w:val="00AE6C01"/>
    <w:rsid w:val="00AE7126"/>
    <w:rsid w:val="00AE7513"/>
    <w:rsid w:val="00AE7A7E"/>
    <w:rsid w:val="00AF07D3"/>
    <w:rsid w:val="00AF0E44"/>
    <w:rsid w:val="00AF20F5"/>
    <w:rsid w:val="00AF214C"/>
    <w:rsid w:val="00AF2461"/>
    <w:rsid w:val="00AF2E0C"/>
    <w:rsid w:val="00AF35F9"/>
    <w:rsid w:val="00AF3CF1"/>
    <w:rsid w:val="00AF3E04"/>
    <w:rsid w:val="00AF4256"/>
    <w:rsid w:val="00AF433B"/>
    <w:rsid w:val="00AF4997"/>
    <w:rsid w:val="00AF49F6"/>
    <w:rsid w:val="00AF4A57"/>
    <w:rsid w:val="00AF4C1C"/>
    <w:rsid w:val="00AF50CD"/>
    <w:rsid w:val="00AF5147"/>
    <w:rsid w:val="00AF568B"/>
    <w:rsid w:val="00AF5A30"/>
    <w:rsid w:val="00AF63A2"/>
    <w:rsid w:val="00AF65EF"/>
    <w:rsid w:val="00AF66C2"/>
    <w:rsid w:val="00AF6826"/>
    <w:rsid w:val="00AF6EAF"/>
    <w:rsid w:val="00AF70CE"/>
    <w:rsid w:val="00AF7428"/>
    <w:rsid w:val="00B00274"/>
    <w:rsid w:val="00B0032A"/>
    <w:rsid w:val="00B0077E"/>
    <w:rsid w:val="00B007B2"/>
    <w:rsid w:val="00B007C9"/>
    <w:rsid w:val="00B009F6"/>
    <w:rsid w:val="00B00AD6"/>
    <w:rsid w:val="00B01023"/>
    <w:rsid w:val="00B017F4"/>
    <w:rsid w:val="00B018AB"/>
    <w:rsid w:val="00B01E26"/>
    <w:rsid w:val="00B020F8"/>
    <w:rsid w:val="00B02193"/>
    <w:rsid w:val="00B031F1"/>
    <w:rsid w:val="00B03855"/>
    <w:rsid w:val="00B03F0F"/>
    <w:rsid w:val="00B04205"/>
    <w:rsid w:val="00B04247"/>
    <w:rsid w:val="00B0440B"/>
    <w:rsid w:val="00B0488A"/>
    <w:rsid w:val="00B0488F"/>
    <w:rsid w:val="00B04FE2"/>
    <w:rsid w:val="00B0571E"/>
    <w:rsid w:val="00B05751"/>
    <w:rsid w:val="00B05856"/>
    <w:rsid w:val="00B059D4"/>
    <w:rsid w:val="00B05F5E"/>
    <w:rsid w:val="00B05FA4"/>
    <w:rsid w:val="00B0605D"/>
    <w:rsid w:val="00B065BC"/>
    <w:rsid w:val="00B06667"/>
    <w:rsid w:val="00B0667D"/>
    <w:rsid w:val="00B0677B"/>
    <w:rsid w:val="00B06984"/>
    <w:rsid w:val="00B06B31"/>
    <w:rsid w:val="00B074EF"/>
    <w:rsid w:val="00B0794D"/>
    <w:rsid w:val="00B07977"/>
    <w:rsid w:val="00B07B79"/>
    <w:rsid w:val="00B1064D"/>
    <w:rsid w:val="00B1070E"/>
    <w:rsid w:val="00B10890"/>
    <w:rsid w:val="00B11308"/>
    <w:rsid w:val="00B11AA3"/>
    <w:rsid w:val="00B11C6E"/>
    <w:rsid w:val="00B11CB0"/>
    <w:rsid w:val="00B11F0B"/>
    <w:rsid w:val="00B12765"/>
    <w:rsid w:val="00B12ADE"/>
    <w:rsid w:val="00B12F13"/>
    <w:rsid w:val="00B135FB"/>
    <w:rsid w:val="00B13908"/>
    <w:rsid w:val="00B141E1"/>
    <w:rsid w:val="00B146AA"/>
    <w:rsid w:val="00B15202"/>
    <w:rsid w:val="00B153B7"/>
    <w:rsid w:val="00B154C2"/>
    <w:rsid w:val="00B155C2"/>
    <w:rsid w:val="00B158C5"/>
    <w:rsid w:val="00B15C15"/>
    <w:rsid w:val="00B15CFC"/>
    <w:rsid w:val="00B16129"/>
    <w:rsid w:val="00B16AB3"/>
    <w:rsid w:val="00B16CFA"/>
    <w:rsid w:val="00B17369"/>
    <w:rsid w:val="00B1770C"/>
    <w:rsid w:val="00B17899"/>
    <w:rsid w:val="00B17DC2"/>
    <w:rsid w:val="00B2058F"/>
    <w:rsid w:val="00B207A9"/>
    <w:rsid w:val="00B20BF5"/>
    <w:rsid w:val="00B21A6D"/>
    <w:rsid w:val="00B21BB5"/>
    <w:rsid w:val="00B21D13"/>
    <w:rsid w:val="00B21F53"/>
    <w:rsid w:val="00B22051"/>
    <w:rsid w:val="00B220C0"/>
    <w:rsid w:val="00B22685"/>
    <w:rsid w:val="00B229A4"/>
    <w:rsid w:val="00B229E7"/>
    <w:rsid w:val="00B230E5"/>
    <w:rsid w:val="00B2333A"/>
    <w:rsid w:val="00B234B1"/>
    <w:rsid w:val="00B2374B"/>
    <w:rsid w:val="00B23A4D"/>
    <w:rsid w:val="00B23DAA"/>
    <w:rsid w:val="00B23DAB"/>
    <w:rsid w:val="00B24188"/>
    <w:rsid w:val="00B24594"/>
    <w:rsid w:val="00B24743"/>
    <w:rsid w:val="00B24D29"/>
    <w:rsid w:val="00B24DBB"/>
    <w:rsid w:val="00B25404"/>
    <w:rsid w:val="00B25453"/>
    <w:rsid w:val="00B2573F"/>
    <w:rsid w:val="00B25757"/>
    <w:rsid w:val="00B25841"/>
    <w:rsid w:val="00B25CFE"/>
    <w:rsid w:val="00B25E0A"/>
    <w:rsid w:val="00B25F11"/>
    <w:rsid w:val="00B264DB"/>
    <w:rsid w:val="00B265C4"/>
    <w:rsid w:val="00B26817"/>
    <w:rsid w:val="00B26AC7"/>
    <w:rsid w:val="00B26B97"/>
    <w:rsid w:val="00B272FE"/>
    <w:rsid w:val="00B273DB"/>
    <w:rsid w:val="00B273F4"/>
    <w:rsid w:val="00B2759E"/>
    <w:rsid w:val="00B27B06"/>
    <w:rsid w:val="00B27BE2"/>
    <w:rsid w:val="00B301C9"/>
    <w:rsid w:val="00B302F6"/>
    <w:rsid w:val="00B303CC"/>
    <w:rsid w:val="00B30830"/>
    <w:rsid w:val="00B30D7A"/>
    <w:rsid w:val="00B312E5"/>
    <w:rsid w:val="00B315DA"/>
    <w:rsid w:val="00B31898"/>
    <w:rsid w:val="00B31ECB"/>
    <w:rsid w:val="00B32330"/>
    <w:rsid w:val="00B32334"/>
    <w:rsid w:val="00B325BD"/>
    <w:rsid w:val="00B32B93"/>
    <w:rsid w:val="00B32E2C"/>
    <w:rsid w:val="00B330C8"/>
    <w:rsid w:val="00B3322A"/>
    <w:rsid w:val="00B34090"/>
    <w:rsid w:val="00B34309"/>
    <w:rsid w:val="00B3467E"/>
    <w:rsid w:val="00B34A30"/>
    <w:rsid w:val="00B34A3A"/>
    <w:rsid w:val="00B35101"/>
    <w:rsid w:val="00B356CB"/>
    <w:rsid w:val="00B35743"/>
    <w:rsid w:val="00B35D82"/>
    <w:rsid w:val="00B3662E"/>
    <w:rsid w:val="00B366C8"/>
    <w:rsid w:val="00B36F06"/>
    <w:rsid w:val="00B3718C"/>
    <w:rsid w:val="00B373BE"/>
    <w:rsid w:val="00B37B98"/>
    <w:rsid w:val="00B37EA6"/>
    <w:rsid w:val="00B401C0"/>
    <w:rsid w:val="00B401D7"/>
    <w:rsid w:val="00B406AD"/>
    <w:rsid w:val="00B4072F"/>
    <w:rsid w:val="00B408EB"/>
    <w:rsid w:val="00B40957"/>
    <w:rsid w:val="00B40A3B"/>
    <w:rsid w:val="00B40C90"/>
    <w:rsid w:val="00B40F4E"/>
    <w:rsid w:val="00B41293"/>
    <w:rsid w:val="00B41989"/>
    <w:rsid w:val="00B42500"/>
    <w:rsid w:val="00B42B47"/>
    <w:rsid w:val="00B43339"/>
    <w:rsid w:val="00B43425"/>
    <w:rsid w:val="00B434AB"/>
    <w:rsid w:val="00B4389B"/>
    <w:rsid w:val="00B4444B"/>
    <w:rsid w:val="00B445B4"/>
    <w:rsid w:val="00B44804"/>
    <w:rsid w:val="00B44DF2"/>
    <w:rsid w:val="00B451CE"/>
    <w:rsid w:val="00B4564C"/>
    <w:rsid w:val="00B45A9D"/>
    <w:rsid w:val="00B45ABB"/>
    <w:rsid w:val="00B45DB0"/>
    <w:rsid w:val="00B4619B"/>
    <w:rsid w:val="00B461E1"/>
    <w:rsid w:val="00B4624E"/>
    <w:rsid w:val="00B46ABF"/>
    <w:rsid w:val="00B50086"/>
    <w:rsid w:val="00B50305"/>
    <w:rsid w:val="00B50E31"/>
    <w:rsid w:val="00B50F0E"/>
    <w:rsid w:val="00B5104B"/>
    <w:rsid w:val="00B511B3"/>
    <w:rsid w:val="00B512FB"/>
    <w:rsid w:val="00B51486"/>
    <w:rsid w:val="00B515FE"/>
    <w:rsid w:val="00B516F3"/>
    <w:rsid w:val="00B51978"/>
    <w:rsid w:val="00B51C3B"/>
    <w:rsid w:val="00B51CF7"/>
    <w:rsid w:val="00B51F39"/>
    <w:rsid w:val="00B51FCF"/>
    <w:rsid w:val="00B520CF"/>
    <w:rsid w:val="00B5210B"/>
    <w:rsid w:val="00B524A9"/>
    <w:rsid w:val="00B52BDE"/>
    <w:rsid w:val="00B52EFB"/>
    <w:rsid w:val="00B53083"/>
    <w:rsid w:val="00B534EC"/>
    <w:rsid w:val="00B53A35"/>
    <w:rsid w:val="00B53C6F"/>
    <w:rsid w:val="00B53CB9"/>
    <w:rsid w:val="00B53E1E"/>
    <w:rsid w:val="00B53EEE"/>
    <w:rsid w:val="00B53F7D"/>
    <w:rsid w:val="00B53FA0"/>
    <w:rsid w:val="00B54B03"/>
    <w:rsid w:val="00B54B06"/>
    <w:rsid w:val="00B54C23"/>
    <w:rsid w:val="00B54C25"/>
    <w:rsid w:val="00B55706"/>
    <w:rsid w:val="00B557A6"/>
    <w:rsid w:val="00B559C7"/>
    <w:rsid w:val="00B55BCB"/>
    <w:rsid w:val="00B5600C"/>
    <w:rsid w:val="00B56274"/>
    <w:rsid w:val="00B56B55"/>
    <w:rsid w:val="00B57054"/>
    <w:rsid w:val="00B5724D"/>
    <w:rsid w:val="00B57346"/>
    <w:rsid w:val="00B5746F"/>
    <w:rsid w:val="00B5771E"/>
    <w:rsid w:val="00B57891"/>
    <w:rsid w:val="00B579F7"/>
    <w:rsid w:val="00B57C40"/>
    <w:rsid w:val="00B57D16"/>
    <w:rsid w:val="00B57DA0"/>
    <w:rsid w:val="00B57E86"/>
    <w:rsid w:val="00B60266"/>
    <w:rsid w:val="00B604E1"/>
    <w:rsid w:val="00B605D5"/>
    <w:rsid w:val="00B60600"/>
    <w:rsid w:val="00B60690"/>
    <w:rsid w:val="00B60DD6"/>
    <w:rsid w:val="00B60E48"/>
    <w:rsid w:val="00B60FB9"/>
    <w:rsid w:val="00B6216B"/>
    <w:rsid w:val="00B62943"/>
    <w:rsid w:val="00B62979"/>
    <w:rsid w:val="00B62D1D"/>
    <w:rsid w:val="00B63CAD"/>
    <w:rsid w:val="00B63D23"/>
    <w:rsid w:val="00B6413B"/>
    <w:rsid w:val="00B6431A"/>
    <w:rsid w:val="00B6487E"/>
    <w:rsid w:val="00B64AD1"/>
    <w:rsid w:val="00B64C94"/>
    <w:rsid w:val="00B650F9"/>
    <w:rsid w:val="00B65BC4"/>
    <w:rsid w:val="00B65E93"/>
    <w:rsid w:val="00B66163"/>
    <w:rsid w:val="00B664F8"/>
    <w:rsid w:val="00B67655"/>
    <w:rsid w:val="00B704BF"/>
    <w:rsid w:val="00B70596"/>
    <w:rsid w:val="00B7063C"/>
    <w:rsid w:val="00B70779"/>
    <w:rsid w:val="00B70891"/>
    <w:rsid w:val="00B708E6"/>
    <w:rsid w:val="00B70ACF"/>
    <w:rsid w:val="00B70BF0"/>
    <w:rsid w:val="00B70F08"/>
    <w:rsid w:val="00B714A5"/>
    <w:rsid w:val="00B7156F"/>
    <w:rsid w:val="00B716B1"/>
    <w:rsid w:val="00B71F85"/>
    <w:rsid w:val="00B72015"/>
    <w:rsid w:val="00B72779"/>
    <w:rsid w:val="00B72DBF"/>
    <w:rsid w:val="00B72F78"/>
    <w:rsid w:val="00B72FD7"/>
    <w:rsid w:val="00B7315C"/>
    <w:rsid w:val="00B73E52"/>
    <w:rsid w:val="00B74599"/>
    <w:rsid w:val="00B7513C"/>
    <w:rsid w:val="00B75160"/>
    <w:rsid w:val="00B75491"/>
    <w:rsid w:val="00B7559C"/>
    <w:rsid w:val="00B755FC"/>
    <w:rsid w:val="00B75D2F"/>
    <w:rsid w:val="00B764BD"/>
    <w:rsid w:val="00B766E8"/>
    <w:rsid w:val="00B76886"/>
    <w:rsid w:val="00B76945"/>
    <w:rsid w:val="00B76A09"/>
    <w:rsid w:val="00B76C52"/>
    <w:rsid w:val="00B76E08"/>
    <w:rsid w:val="00B76E4A"/>
    <w:rsid w:val="00B7730A"/>
    <w:rsid w:val="00B778D1"/>
    <w:rsid w:val="00B778D6"/>
    <w:rsid w:val="00B77B18"/>
    <w:rsid w:val="00B77C17"/>
    <w:rsid w:val="00B803B8"/>
    <w:rsid w:val="00B8044F"/>
    <w:rsid w:val="00B804BF"/>
    <w:rsid w:val="00B8093D"/>
    <w:rsid w:val="00B80A9E"/>
    <w:rsid w:val="00B80E99"/>
    <w:rsid w:val="00B80EF9"/>
    <w:rsid w:val="00B8126D"/>
    <w:rsid w:val="00B815E7"/>
    <w:rsid w:val="00B81D12"/>
    <w:rsid w:val="00B8217D"/>
    <w:rsid w:val="00B822D3"/>
    <w:rsid w:val="00B8231F"/>
    <w:rsid w:val="00B82378"/>
    <w:rsid w:val="00B833DD"/>
    <w:rsid w:val="00B83737"/>
    <w:rsid w:val="00B83B31"/>
    <w:rsid w:val="00B83DA3"/>
    <w:rsid w:val="00B84717"/>
    <w:rsid w:val="00B84833"/>
    <w:rsid w:val="00B84A5C"/>
    <w:rsid w:val="00B84CAF"/>
    <w:rsid w:val="00B85154"/>
    <w:rsid w:val="00B85305"/>
    <w:rsid w:val="00B8556A"/>
    <w:rsid w:val="00B858E5"/>
    <w:rsid w:val="00B85C68"/>
    <w:rsid w:val="00B862C9"/>
    <w:rsid w:val="00B8647F"/>
    <w:rsid w:val="00B86CB2"/>
    <w:rsid w:val="00B86ED3"/>
    <w:rsid w:val="00B86EF6"/>
    <w:rsid w:val="00B87135"/>
    <w:rsid w:val="00B877CF"/>
    <w:rsid w:val="00B87A14"/>
    <w:rsid w:val="00B87D96"/>
    <w:rsid w:val="00B87F24"/>
    <w:rsid w:val="00B87FE1"/>
    <w:rsid w:val="00B904BA"/>
    <w:rsid w:val="00B9076E"/>
    <w:rsid w:val="00B90900"/>
    <w:rsid w:val="00B90D7C"/>
    <w:rsid w:val="00B910B4"/>
    <w:rsid w:val="00B91530"/>
    <w:rsid w:val="00B916EC"/>
    <w:rsid w:val="00B918ED"/>
    <w:rsid w:val="00B91AEC"/>
    <w:rsid w:val="00B91B28"/>
    <w:rsid w:val="00B91BD1"/>
    <w:rsid w:val="00B91BD7"/>
    <w:rsid w:val="00B91C1C"/>
    <w:rsid w:val="00B91D74"/>
    <w:rsid w:val="00B92291"/>
    <w:rsid w:val="00B923B1"/>
    <w:rsid w:val="00B9314F"/>
    <w:rsid w:val="00B9323E"/>
    <w:rsid w:val="00B9339B"/>
    <w:rsid w:val="00B939D5"/>
    <w:rsid w:val="00B93C19"/>
    <w:rsid w:val="00B93CCC"/>
    <w:rsid w:val="00B93E70"/>
    <w:rsid w:val="00B940D1"/>
    <w:rsid w:val="00B945DC"/>
    <w:rsid w:val="00B947A9"/>
    <w:rsid w:val="00B94BB3"/>
    <w:rsid w:val="00B94C4C"/>
    <w:rsid w:val="00B94C72"/>
    <w:rsid w:val="00B9510D"/>
    <w:rsid w:val="00B9515D"/>
    <w:rsid w:val="00B95593"/>
    <w:rsid w:val="00B956B2"/>
    <w:rsid w:val="00B95D53"/>
    <w:rsid w:val="00B95ED4"/>
    <w:rsid w:val="00B960EA"/>
    <w:rsid w:val="00B96141"/>
    <w:rsid w:val="00B967B7"/>
    <w:rsid w:val="00B96AEC"/>
    <w:rsid w:val="00B96E82"/>
    <w:rsid w:val="00B971A6"/>
    <w:rsid w:val="00B9731A"/>
    <w:rsid w:val="00B9787F"/>
    <w:rsid w:val="00BA0042"/>
    <w:rsid w:val="00BA05A7"/>
    <w:rsid w:val="00BA0892"/>
    <w:rsid w:val="00BA12A8"/>
    <w:rsid w:val="00BA150A"/>
    <w:rsid w:val="00BA18CA"/>
    <w:rsid w:val="00BA19D6"/>
    <w:rsid w:val="00BA1B66"/>
    <w:rsid w:val="00BA2471"/>
    <w:rsid w:val="00BA2A93"/>
    <w:rsid w:val="00BA2E5C"/>
    <w:rsid w:val="00BA34D7"/>
    <w:rsid w:val="00BA3AA9"/>
    <w:rsid w:val="00BA4080"/>
    <w:rsid w:val="00BA41E6"/>
    <w:rsid w:val="00BA4667"/>
    <w:rsid w:val="00BA4A3C"/>
    <w:rsid w:val="00BA4BDF"/>
    <w:rsid w:val="00BA5BD5"/>
    <w:rsid w:val="00BA66A8"/>
    <w:rsid w:val="00BA698E"/>
    <w:rsid w:val="00BA6D37"/>
    <w:rsid w:val="00BA6DAA"/>
    <w:rsid w:val="00BA713B"/>
    <w:rsid w:val="00BA7289"/>
    <w:rsid w:val="00BA740A"/>
    <w:rsid w:val="00BA7429"/>
    <w:rsid w:val="00BA75CF"/>
    <w:rsid w:val="00BA77A1"/>
    <w:rsid w:val="00BA793D"/>
    <w:rsid w:val="00BB072B"/>
    <w:rsid w:val="00BB0E0A"/>
    <w:rsid w:val="00BB11BC"/>
    <w:rsid w:val="00BB1356"/>
    <w:rsid w:val="00BB1E23"/>
    <w:rsid w:val="00BB1FE3"/>
    <w:rsid w:val="00BB2047"/>
    <w:rsid w:val="00BB2392"/>
    <w:rsid w:val="00BB2885"/>
    <w:rsid w:val="00BB29CB"/>
    <w:rsid w:val="00BB2B14"/>
    <w:rsid w:val="00BB2B8D"/>
    <w:rsid w:val="00BB2C0C"/>
    <w:rsid w:val="00BB2CCA"/>
    <w:rsid w:val="00BB2E91"/>
    <w:rsid w:val="00BB2EBD"/>
    <w:rsid w:val="00BB349F"/>
    <w:rsid w:val="00BB3933"/>
    <w:rsid w:val="00BB3B62"/>
    <w:rsid w:val="00BB3FA0"/>
    <w:rsid w:val="00BB4175"/>
    <w:rsid w:val="00BB4337"/>
    <w:rsid w:val="00BB46AB"/>
    <w:rsid w:val="00BB5353"/>
    <w:rsid w:val="00BB5A2F"/>
    <w:rsid w:val="00BB5BA0"/>
    <w:rsid w:val="00BB5CF7"/>
    <w:rsid w:val="00BB607E"/>
    <w:rsid w:val="00BB751B"/>
    <w:rsid w:val="00BB7742"/>
    <w:rsid w:val="00BB7B2E"/>
    <w:rsid w:val="00BB7E45"/>
    <w:rsid w:val="00BB7FD6"/>
    <w:rsid w:val="00BC0204"/>
    <w:rsid w:val="00BC0249"/>
    <w:rsid w:val="00BC0455"/>
    <w:rsid w:val="00BC048D"/>
    <w:rsid w:val="00BC0FA4"/>
    <w:rsid w:val="00BC105A"/>
    <w:rsid w:val="00BC1079"/>
    <w:rsid w:val="00BC158E"/>
    <w:rsid w:val="00BC1960"/>
    <w:rsid w:val="00BC23C6"/>
    <w:rsid w:val="00BC3781"/>
    <w:rsid w:val="00BC39D3"/>
    <w:rsid w:val="00BC3A7C"/>
    <w:rsid w:val="00BC3D3D"/>
    <w:rsid w:val="00BC3F54"/>
    <w:rsid w:val="00BC3F89"/>
    <w:rsid w:val="00BC4276"/>
    <w:rsid w:val="00BC43FA"/>
    <w:rsid w:val="00BC4F2A"/>
    <w:rsid w:val="00BC5068"/>
    <w:rsid w:val="00BC51F5"/>
    <w:rsid w:val="00BC5B7C"/>
    <w:rsid w:val="00BC603B"/>
    <w:rsid w:val="00BC7773"/>
    <w:rsid w:val="00BC7BFA"/>
    <w:rsid w:val="00BC7CE3"/>
    <w:rsid w:val="00BC7D6C"/>
    <w:rsid w:val="00BC7ECA"/>
    <w:rsid w:val="00BD0191"/>
    <w:rsid w:val="00BD0F67"/>
    <w:rsid w:val="00BD1083"/>
    <w:rsid w:val="00BD1329"/>
    <w:rsid w:val="00BD1F76"/>
    <w:rsid w:val="00BD21C5"/>
    <w:rsid w:val="00BD2287"/>
    <w:rsid w:val="00BD2365"/>
    <w:rsid w:val="00BD2BE7"/>
    <w:rsid w:val="00BD3275"/>
    <w:rsid w:val="00BD36A0"/>
    <w:rsid w:val="00BD3A58"/>
    <w:rsid w:val="00BD3FF9"/>
    <w:rsid w:val="00BD45B2"/>
    <w:rsid w:val="00BD467E"/>
    <w:rsid w:val="00BD470D"/>
    <w:rsid w:val="00BD497F"/>
    <w:rsid w:val="00BD4A3C"/>
    <w:rsid w:val="00BD4EE5"/>
    <w:rsid w:val="00BD4F63"/>
    <w:rsid w:val="00BD5049"/>
    <w:rsid w:val="00BD50B3"/>
    <w:rsid w:val="00BD51CC"/>
    <w:rsid w:val="00BD52E7"/>
    <w:rsid w:val="00BD58DE"/>
    <w:rsid w:val="00BD58F4"/>
    <w:rsid w:val="00BD5ACE"/>
    <w:rsid w:val="00BD5D00"/>
    <w:rsid w:val="00BD6BF4"/>
    <w:rsid w:val="00BD7183"/>
    <w:rsid w:val="00BD7987"/>
    <w:rsid w:val="00BD7A7D"/>
    <w:rsid w:val="00BE01CD"/>
    <w:rsid w:val="00BE048A"/>
    <w:rsid w:val="00BE0858"/>
    <w:rsid w:val="00BE0A66"/>
    <w:rsid w:val="00BE0EBF"/>
    <w:rsid w:val="00BE20B7"/>
    <w:rsid w:val="00BE23EA"/>
    <w:rsid w:val="00BE2716"/>
    <w:rsid w:val="00BE29DC"/>
    <w:rsid w:val="00BE2D26"/>
    <w:rsid w:val="00BE2D97"/>
    <w:rsid w:val="00BE30D6"/>
    <w:rsid w:val="00BE3382"/>
    <w:rsid w:val="00BE3680"/>
    <w:rsid w:val="00BE3A79"/>
    <w:rsid w:val="00BE3EA6"/>
    <w:rsid w:val="00BE3F4E"/>
    <w:rsid w:val="00BE401C"/>
    <w:rsid w:val="00BE40C6"/>
    <w:rsid w:val="00BE41EC"/>
    <w:rsid w:val="00BE4443"/>
    <w:rsid w:val="00BE46F9"/>
    <w:rsid w:val="00BE49F5"/>
    <w:rsid w:val="00BE4A67"/>
    <w:rsid w:val="00BE4CC3"/>
    <w:rsid w:val="00BE5279"/>
    <w:rsid w:val="00BE52B9"/>
    <w:rsid w:val="00BE56C1"/>
    <w:rsid w:val="00BE58BC"/>
    <w:rsid w:val="00BE5A35"/>
    <w:rsid w:val="00BE5B93"/>
    <w:rsid w:val="00BE5D28"/>
    <w:rsid w:val="00BE5E59"/>
    <w:rsid w:val="00BE63E1"/>
    <w:rsid w:val="00BE65A3"/>
    <w:rsid w:val="00BE65AA"/>
    <w:rsid w:val="00BE698D"/>
    <w:rsid w:val="00BE70B1"/>
    <w:rsid w:val="00BE73D9"/>
    <w:rsid w:val="00BE7D3E"/>
    <w:rsid w:val="00BE7E7C"/>
    <w:rsid w:val="00BF0253"/>
    <w:rsid w:val="00BF02EE"/>
    <w:rsid w:val="00BF0760"/>
    <w:rsid w:val="00BF09DC"/>
    <w:rsid w:val="00BF0A0C"/>
    <w:rsid w:val="00BF1005"/>
    <w:rsid w:val="00BF1188"/>
    <w:rsid w:val="00BF120A"/>
    <w:rsid w:val="00BF136E"/>
    <w:rsid w:val="00BF17F1"/>
    <w:rsid w:val="00BF1959"/>
    <w:rsid w:val="00BF229E"/>
    <w:rsid w:val="00BF2426"/>
    <w:rsid w:val="00BF2503"/>
    <w:rsid w:val="00BF254E"/>
    <w:rsid w:val="00BF25B2"/>
    <w:rsid w:val="00BF2C90"/>
    <w:rsid w:val="00BF2CFD"/>
    <w:rsid w:val="00BF3442"/>
    <w:rsid w:val="00BF35B7"/>
    <w:rsid w:val="00BF36DF"/>
    <w:rsid w:val="00BF3893"/>
    <w:rsid w:val="00BF40BC"/>
    <w:rsid w:val="00BF418E"/>
    <w:rsid w:val="00BF43DA"/>
    <w:rsid w:val="00BF4709"/>
    <w:rsid w:val="00BF47CA"/>
    <w:rsid w:val="00BF4AD3"/>
    <w:rsid w:val="00BF4AFA"/>
    <w:rsid w:val="00BF4B70"/>
    <w:rsid w:val="00BF4F45"/>
    <w:rsid w:val="00BF505B"/>
    <w:rsid w:val="00BF59D3"/>
    <w:rsid w:val="00BF59E0"/>
    <w:rsid w:val="00BF5B9C"/>
    <w:rsid w:val="00BF619E"/>
    <w:rsid w:val="00BF6F77"/>
    <w:rsid w:val="00BF6FFF"/>
    <w:rsid w:val="00BF70BB"/>
    <w:rsid w:val="00BF75AD"/>
    <w:rsid w:val="00BF7CE2"/>
    <w:rsid w:val="00C001D5"/>
    <w:rsid w:val="00C013EC"/>
    <w:rsid w:val="00C020D5"/>
    <w:rsid w:val="00C02292"/>
    <w:rsid w:val="00C02415"/>
    <w:rsid w:val="00C0290C"/>
    <w:rsid w:val="00C02E9A"/>
    <w:rsid w:val="00C02F27"/>
    <w:rsid w:val="00C02FD7"/>
    <w:rsid w:val="00C03049"/>
    <w:rsid w:val="00C030CA"/>
    <w:rsid w:val="00C034DD"/>
    <w:rsid w:val="00C036D7"/>
    <w:rsid w:val="00C03745"/>
    <w:rsid w:val="00C03FE5"/>
    <w:rsid w:val="00C04371"/>
    <w:rsid w:val="00C04CEE"/>
    <w:rsid w:val="00C04DB7"/>
    <w:rsid w:val="00C04E08"/>
    <w:rsid w:val="00C05697"/>
    <w:rsid w:val="00C057D8"/>
    <w:rsid w:val="00C061AD"/>
    <w:rsid w:val="00C064BA"/>
    <w:rsid w:val="00C06B0E"/>
    <w:rsid w:val="00C06BEE"/>
    <w:rsid w:val="00C06F9D"/>
    <w:rsid w:val="00C073F4"/>
    <w:rsid w:val="00C07623"/>
    <w:rsid w:val="00C07841"/>
    <w:rsid w:val="00C0791E"/>
    <w:rsid w:val="00C079BE"/>
    <w:rsid w:val="00C07B0D"/>
    <w:rsid w:val="00C07D64"/>
    <w:rsid w:val="00C07DE0"/>
    <w:rsid w:val="00C10241"/>
    <w:rsid w:val="00C10259"/>
    <w:rsid w:val="00C10314"/>
    <w:rsid w:val="00C10630"/>
    <w:rsid w:val="00C10CFD"/>
    <w:rsid w:val="00C11256"/>
    <w:rsid w:val="00C114B1"/>
    <w:rsid w:val="00C11B22"/>
    <w:rsid w:val="00C11B54"/>
    <w:rsid w:val="00C11D3A"/>
    <w:rsid w:val="00C12138"/>
    <w:rsid w:val="00C126EB"/>
    <w:rsid w:val="00C128B2"/>
    <w:rsid w:val="00C12C16"/>
    <w:rsid w:val="00C130B3"/>
    <w:rsid w:val="00C1325C"/>
    <w:rsid w:val="00C13997"/>
    <w:rsid w:val="00C13ABD"/>
    <w:rsid w:val="00C147E2"/>
    <w:rsid w:val="00C147F2"/>
    <w:rsid w:val="00C14B45"/>
    <w:rsid w:val="00C14BF4"/>
    <w:rsid w:val="00C14C6B"/>
    <w:rsid w:val="00C14EA0"/>
    <w:rsid w:val="00C14FD4"/>
    <w:rsid w:val="00C152FC"/>
    <w:rsid w:val="00C159A5"/>
    <w:rsid w:val="00C15C24"/>
    <w:rsid w:val="00C15C48"/>
    <w:rsid w:val="00C162FE"/>
    <w:rsid w:val="00C165E4"/>
    <w:rsid w:val="00C166BF"/>
    <w:rsid w:val="00C16743"/>
    <w:rsid w:val="00C16CBB"/>
    <w:rsid w:val="00C16D47"/>
    <w:rsid w:val="00C16F5E"/>
    <w:rsid w:val="00C16FAB"/>
    <w:rsid w:val="00C16FEB"/>
    <w:rsid w:val="00C2072C"/>
    <w:rsid w:val="00C2086E"/>
    <w:rsid w:val="00C2088F"/>
    <w:rsid w:val="00C20AE5"/>
    <w:rsid w:val="00C21332"/>
    <w:rsid w:val="00C2195F"/>
    <w:rsid w:val="00C21C8F"/>
    <w:rsid w:val="00C21E7C"/>
    <w:rsid w:val="00C21F08"/>
    <w:rsid w:val="00C226F9"/>
    <w:rsid w:val="00C22EC0"/>
    <w:rsid w:val="00C235F5"/>
    <w:rsid w:val="00C238BC"/>
    <w:rsid w:val="00C240A5"/>
    <w:rsid w:val="00C24269"/>
    <w:rsid w:val="00C24774"/>
    <w:rsid w:val="00C24C37"/>
    <w:rsid w:val="00C24FC7"/>
    <w:rsid w:val="00C251ED"/>
    <w:rsid w:val="00C254EA"/>
    <w:rsid w:val="00C25EA1"/>
    <w:rsid w:val="00C25EDE"/>
    <w:rsid w:val="00C263E3"/>
    <w:rsid w:val="00C26BBC"/>
    <w:rsid w:val="00C26C9D"/>
    <w:rsid w:val="00C27104"/>
    <w:rsid w:val="00C2769D"/>
    <w:rsid w:val="00C27B2A"/>
    <w:rsid w:val="00C3001B"/>
    <w:rsid w:val="00C30A35"/>
    <w:rsid w:val="00C30BFE"/>
    <w:rsid w:val="00C30CA6"/>
    <w:rsid w:val="00C30E54"/>
    <w:rsid w:val="00C313AA"/>
    <w:rsid w:val="00C316D9"/>
    <w:rsid w:val="00C31B4C"/>
    <w:rsid w:val="00C320EB"/>
    <w:rsid w:val="00C32300"/>
    <w:rsid w:val="00C32617"/>
    <w:rsid w:val="00C32670"/>
    <w:rsid w:val="00C32FA4"/>
    <w:rsid w:val="00C33045"/>
    <w:rsid w:val="00C33098"/>
    <w:rsid w:val="00C334D7"/>
    <w:rsid w:val="00C3375C"/>
    <w:rsid w:val="00C33833"/>
    <w:rsid w:val="00C33A52"/>
    <w:rsid w:val="00C33A7F"/>
    <w:rsid w:val="00C33BF1"/>
    <w:rsid w:val="00C34825"/>
    <w:rsid w:val="00C34C0C"/>
    <w:rsid w:val="00C34EDE"/>
    <w:rsid w:val="00C352B5"/>
    <w:rsid w:val="00C3540E"/>
    <w:rsid w:val="00C3553E"/>
    <w:rsid w:val="00C35842"/>
    <w:rsid w:val="00C35D8E"/>
    <w:rsid w:val="00C35F72"/>
    <w:rsid w:val="00C360E6"/>
    <w:rsid w:val="00C36A0C"/>
    <w:rsid w:val="00C36EDB"/>
    <w:rsid w:val="00C36EDF"/>
    <w:rsid w:val="00C37001"/>
    <w:rsid w:val="00C37350"/>
    <w:rsid w:val="00C37381"/>
    <w:rsid w:val="00C373C2"/>
    <w:rsid w:val="00C379E9"/>
    <w:rsid w:val="00C404A5"/>
    <w:rsid w:val="00C40B8A"/>
    <w:rsid w:val="00C40BAC"/>
    <w:rsid w:val="00C40EB7"/>
    <w:rsid w:val="00C40F29"/>
    <w:rsid w:val="00C410F0"/>
    <w:rsid w:val="00C4112C"/>
    <w:rsid w:val="00C41515"/>
    <w:rsid w:val="00C416F6"/>
    <w:rsid w:val="00C41B9B"/>
    <w:rsid w:val="00C423B5"/>
    <w:rsid w:val="00C42404"/>
    <w:rsid w:val="00C42AD3"/>
    <w:rsid w:val="00C4302B"/>
    <w:rsid w:val="00C43375"/>
    <w:rsid w:val="00C43597"/>
    <w:rsid w:val="00C4369F"/>
    <w:rsid w:val="00C43852"/>
    <w:rsid w:val="00C43879"/>
    <w:rsid w:val="00C43B6E"/>
    <w:rsid w:val="00C43D71"/>
    <w:rsid w:val="00C44BDD"/>
    <w:rsid w:val="00C45063"/>
    <w:rsid w:val="00C45204"/>
    <w:rsid w:val="00C45367"/>
    <w:rsid w:val="00C45C70"/>
    <w:rsid w:val="00C45C77"/>
    <w:rsid w:val="00C46843"/>
    <w:rsid w:val="00C468C4"/>
    <w:rsid w:val="00C468FF"/>
    <w:rsid w:val="00C4692E"/>
    <w:rsid w:val="00C469EB"/>
    <w:rsid w:val="00C46C25"/>
    <w:rsid w:val="00C46DD4"/>
    <w:rsid w:val="00C4798A"/>
    <w:rsid w:val="00C47B4C"/>
    <w:rsid w:val="00C47C07"/>
    <w:rsid w:val="00C5072B"/>
    <w:rsid w:val="00C50C29"/>
    <w:rsid w:val="00C50D63"/>
    <w:rsid w:val="00C51363"/>
    <w:rsid w:val="00C5187D"/>
    <w:rsid w:val="00C51C25"/>
    <w:rsid w:val="00C520CE"/>
    <w:rsid w:val="00C52506"/>
    <w:rsid w:val="00C528E5"/>
    <w:rsid w:val="00C52DD4"/>
    <w:rsid w:val="00C52E0F"/>
    <w:rsid w:val="00C52F39"/>
    <w:rsid w:val="00C53329"/>
    <w:rsid w:val="00C53622"/>
    <w:rsid w:val="00C538B2"/>
    <w:rsid w:val="00C53EAC"/>
    <w:rsid w:val="00C54128"/>
    <w:rsid w:val="00C541D5"/>
    <w:rsid w:val="00C554F2"/>
    <w:rsid w:val="00C559A1"/>
    <w:rsid w:val="00C55C0A"/>
    <w:rsid w:val="00C55F20"/>
    <w:rsid w:val="00C560FA"/>
    <w:rsid w:val="00C5610E"/>
    <w:rsid w:val="00C5629D"/>
    <w:rsid w:val="00C565E6"/>
    <w:rsid w:val="00C56672"/>
    <w:rsid w:val="00C5669E"/>
    <w:rsid w:val="00C56AF6"/>
    <w:rsid w:val="00C572F2"/>
    <w:rsid w:val="00C576B0"/>
    <w:rsid w:val="00C57F1E"/>
    <w:rsid w:val="00C60559"/>
    <w:rsid w:val="00C609AE"/>
    <w:rsid w:val="00C60A0A"/>
    <w:rsid w:val="00C60D64"/>
    <w:rsid w:val="00C61281"/>
    <w:rsid w:val="00C615F0"/>
    <w:rsid w:val="00C617A2"/>
    <w:rsid w:val="00C61F37"/>
    <w:rsid w:val="00C62528"/>
    <w:rsid w:val="00C6280D"/>
    <w:rsid w:val="00C62A11"/>
    <w:rsid w:val="00C62A22"/>
    <w:rsid w:val="00C62BE1"/>
    <w:rsid w:val="00C62CA9"/>
    <w:rsid w:val="00C6312D"/>
    <w:rsid w:val="00C63549"/>
    <w:rsid w:val="00C64132"/>
    <w:rsid w:val="00C64EC4"/>
    <w:rsid w:val="00C6503A"/>
    <w:rsid w:val="00C6503E"/>
    <w:rsid w:val="00C65118"/>
    <w:rsid w:val="00C65124"/>
    <w:rsid w:val="00C65333"/>
    <w:rsid w:val="00C6547B"/>
    <w:rsid w:val="00C65714"/>
    <w:rsid w:val="00C65ACE"/>
    <w:rsid w:val="00C65E72"/>
    <w:rsid w:val="00C66370"/>
    <w:rsid w:val="00C6665F"/>
    <w:rsid w:val="00C66979"/>
    <w:rsid w:val="00C66B2A"/>
    <w:rsid w:val="00C66D25"/>
    <w:rsid w:val="00C6718C"/>
    <w:rsid w:val="00C671C7"/>
    <w:rsid w:val="00C67E49"/>
    <w:rsid w:val="00C7027A"/>
    <w:rsid w:val="00C703E7"/>
    <w:rsid w:val="00C70819"/>
    <w:rsid w:val="00C708AB"/>
    <w:rsid w:val="00C70D58"/>
    <w:rsid w:val="00C70DAC"/>
    <w:rsid w:val="00C71159"/>
    <w:rsid w:val="00C71854"/>
    <w:rsid w:val="00C719D9"/>
    <w:rsid w:val="00C71B25"/>
    <w:rsid w:val="00C72199"/>
    <w:rsid w:val="00C726DF"/>
    <w:rsid w:val="00C72B56"/>
    <w:rsid w:val="00C730D7"/>
    <w:rsid w:val="00C7313F"/>
    <w:rsid w:val="00C731AB"/>
    <w:rsid w:val="00C73433"/>
    <w:rsid w:val="00C73B43"/>
    <w:rsid w:val="00C7409A"/>
    <w:rsid w:val="00C744FD"/>
    <w:rsid w:val="00C75024"/>
    <w:rsid w:val="00C75134"/>
    <w:rsid w:val="00C75E60"/>
    <w:rsid w:val="00C76213"/>
    <w:rsid w:val="00C76243"/>
    <w:rsid w:val="00C765B2"/>
    <w:rsid w:val="00C76856"/>
    <w:rsid w:val="00C76EB6"/>
    <w:rsid w:val="00C76F5C"/>
    <w:rsid w:val="00C77188"/>
    <w:rsid w:val="00C77392"/>
    <w:rsid w:val="00C779F0"/>
    <w:rsid w:val="00C77D85"/>
    <w:rsid w:val="00C80116"/>
    <w:rsid w:val="00C80326"/>
    <w:rsid w:val="00C803D4"/>
    <w:rsid w:val="00C80807"/>
    <w:rsid w:val="00C80B55"/>
    <w:rsid w:val="00C80C8D"/>
    <w:rsid w:val="00C81055"/>
    <w:rsid w:val="00C810B0"/>
    <w:rsid w:val="00C810EA"/>
    <w:rsid w:val="00C81219"/>
    <w:rsid w:val="00C817B4"/>
    <w:rsid w:val="00C8186E"/>
    <w:rsid w:val="00C8224D"/>
    <w:rsid w:val="00C82561"/>
    <w:rsid w:val="00C82D3F"/>
    <w:rsid w:val="00C82EC3"/>
    <w:rsid w:val="00C8304A"/>
    <w:rsid w:val="00C831BF"/>
    <w:rsid w:val="00C836AD"/>
    <w:rsid w:val="00C8387B"/>
    <w:rsid w:val="00C83945"/>
    <w:rsid w:val="00C83A72"/>
    <w:rsid w:val="00C83BBF"/>
    <w:rsid w:val="00C83E63"/>
    <w:rsid w:val="00C83F79"/>
    <w:rsid w:val="00C8405E"/>
    <w:rsid w:val="00C8436C"/>
    <w:rsid w:val="00C8462A"/>
    <w:rsid w:val="00C84A74"/>
    <w:rsid w:val="00C84E3F"/>
    <w:rsid w:val="00C84F16"/>
    <w:rsid w:val="00C855F0"/>
    <w:rsid w:val="00C860C8"/>
    <w:rsid w:val="00C864B3"/>
    <w:rsid w:val="00C8697B"/>
    <w:rsid w:val="00C86AD6"/>
    <w:rsid w:val="00C87187"/>
    <w:rsid w:val="00C87CEC"/>
    <w:rsid w:val="00C903BD"/>
    <w:rsid w:val="00C90618"/>
    <w:rsid w:val="00C9082D"/>
    <w:rsid w:val="00C908EC"/>
    <w:rsid w:val="00C90EDE"/>
    <w:rsid w:val="00C91517"/>
    <w:rsid w:val="00C91914"/>
    <w:rsid w:val="00C91BAE"/>
    <w:rsid w:val="00C91C5D"/>
    <w:rsid w:val="00C91EF0"/>
    <w:rsid w:val="00C92166"/>
    <w:rsid w:val="00C92424"/>
    <w:rsid w:val="00C92DA9"/>
    <w:rsid w:val="00C930FC"/>
    <w:rsid w:val="00C9336D"/>
    <w:rsid w:val="00C933F2"/>
    <w:rsid w:val="00C93ACB"/>
    <w:rsid w:val="00C93C24"/>
    <w:rsid w:val="00C93D95"/>
    <w:rsid w:val="00C93FBB"/>
    <w:rsid w:val="00C9418E"/>
    <w:rsid w:val="00C94248"/>
    <w:rsid w:val="00C945E0"/>
    <w:rsid w:val="00C94606"/>
    <w:rsid w:val="00C94C74"/>
    <w:rsid w:val="00C94C86"/>
    <w:rsid w:val="00C94CAE"/>
    <w:rsid w:val="00C94CCC"/>
    <w:rsid w:val="00C94EB8"/>
    <w:rsid w:val="00C953D6"/>
    <w:rsid w:val="00C964CC"/>
    <w:rsid w:val="00C964E7"/>
    <w:rsid w:val="00C968CC"/>
    <w:rsid w:val="00C96A16"/>
    <w:rsid w:val="00C97061"/>
    <w:rsid w:val="00C970FD"/>
    <w:rsid w:val="00C9728B"/>
    <w:rsid w:val="00C974F7"/>
    <w:rsid w:val="00C97557"/>
    <w:rsid w:val="00C979EA"/>
    <w:rsid w:val="00C97B83"/>
    <w:rsid w:val="00CA0157"/>
    <w:rsid w:val="00CA052E"/>
    <w:rsid w:val="00CA1749"/>
    <w:rsid w:val="00CA19B5"/>
    <w:rsid w:val="00CA19C6"/>
    <w:rsid w:val="00CA1BDB"/>
    <w:rsid w:val="00CA2157"/>
    <w:rsid w:val="00CA3ACB"/>
    <w:rsid w:val="00CA3FE5"/>
    <w:rsid w:val="00CA44FC"/>
    <w:rsid w:val="00CA46AC"/>
    <w:rsid w:val="00CA48CA"/>
    <w:rsid w:val="00CA4AD3"/>
    <w:rsid w:val="00CA4BBB"/>
    <w:rsid w:val="00CA4DF6"/>
    <w:rsid w:val="00CA5346"/>
    <w:rsid w:val="00CA5380"/>
    <w:rsid w:val="00CA5383"/>
    <w:rsid w:val="00CA53D4"/>
    <w:rsid w:val="00CA5925"/>
    <w:rsid w:val="00CA5FA2"/>
    <w:rsid w:val="00CA622F"/>
    <w:rsid w:val="00CA629C"/>
    <w:rsid w:val="00CA6A36"/>
    <w:rsid w:val="00CA6A37"/>
    <w:rsid w:val="00CA6AC7"/>
    <w:rsid w:val="00CA6CCE"/>
    <w:rsid w:val="00CA7054"/>
    <w:rsid w:val="00CA70BF"/>
    <w:rsid w:val="00CA71AC"/>
    <w:rsid w:val="00CA72C3"/>
    <w:rsid w:val="00CA7844"/>
    <w:rsid w:val="00CA7894"/>
    <w:rsid w:val="00CA7F26"/>
    <w:rsid w:val="00CB0C9A"/>
    <w:rsid w:val="00CB149B"/>
    <w:rsid w:val="00CB19B4"/>
    <w:rsid w:val="00CB1ACA"/>
    <w:rsid w:val="00CB2094"/>
    <w:rsid w:val="00CB281B"/>
    <w:rsid w:val="00CB289C"/>
    <w:rsid w:val="00CB329F"/>
    <w:rsid w:val="00CB3ECB"/>
    <w:rsid w:val="00CB411F"/>
    <w:rsid w:val="00CB42F1"/>
    <w:rsid w:val="00CB4A0C"/>
    <w:rsid w:val="00CB5249"/>
    <w:rsid w:val="00CB5BDC"/>
    <w:rsid w:val="00CB5F26"/>
    <w:rsid w:val="00CB5F90"/>
    <w:rsid w:val="00CB677A"/>
    <w:rsid w:val="00CB6852"/>
    <w:rsid w:val="00CB690C"/>
    <w:rsid w:val="00CB6B5F"/>
    <w:rsid w:val="00CB6C73"/>
    <w:rsid w:val="00CB6C95"/>
    <w:rsid w:val="00CB6E01"/>
    <w:rsid w:val="00CB71FF"/>
    <w:rsid w:val="00CB724F"/>
    <w:rsid w:val="00CB78EF"/>
    <w:rsid w:val="00CB7FA6"/>
    <w:rsid w:val="00CC002D"/>
    <w:rsid w:val="00CC011C"/>
    <w:rsid w:val="00CC05C4"/>
    <w:rsid w:val="00CC0A46"/>
    <w:rsid w:val="00CC0C90"/>
    <w:rsid w:val="00CC0E76"/>
    <w:rsid w:val="00CC129A"/>
    <w:rsid w:val="00CC17A9"/>
    <w:rsid w:val="00CC19CD"/>
    <w:rsid w:val="00CC1DF1"/>
    <w:rsid w:val="00CC1F87"/>
    <w:rsid w:val="00CC1FE4"/>
    <w:rsid w:val="00CC2818"/>
    <w:rsid w:val="00CC2BF8"/>
    <w:rsid w:val="00CC2DBD"/>
    <w:rsid w:val="00CC2DC2"/>
    <w:rsid w:val="00CC2E8F"/>
    <w:rsid w:val="00CC3221"/>
    <w:rsid w:val="00CC39B5"/>
    <w:rsid w:val="00CC423F"/>
    <w:rsid w:val="00CC4A0C"/>
    <w:rsid w:val="00CC4D15"/>
    <w:rsid w:val="00CC5602"/>
    <w:rsid w:val="00CC56FB"/>
    <w:rsid w:val="00CC5CD6"/>
    <w:rsid w:val="00CC61E0"/>
    <w:rsid w:val="00CC62D4"/>
    <w:rsid w:val="00CC6746"/>
    <w:rsid w:val="00CC6861"/>
    <w:rsid w:val="00CC6CF8"/>
    <w:rsid w:val="00CC6E56"/>
    <w:rsid w:val="00CC75F4"/>
    <w:rsid w:val="00CC767E"/>
    <w:rsid w:val="00CC76B3"/>
    <w:rsid w:val="00CC7845"/>
    <w:rsid w:val="00CC7A5E"/>
    <w:rsid w:val="00CC7C2E"/>
    <w:rsid w:val="00CC7DB7"/>
    <w:rsid w:val="00CC7EAC"/>
    <w:rsid w:val="00CC7F64"/>
    <w:rsid w:val="00CD06B1"/>
    <w:rsid w:val="00CD144F"/>
    <w:rsid w:val="00CD14FB"/>
    <w:rsid w:val="00CD1602"/>
    <w:rsid w:val="00CD18B9"/>
    <w:rsid w:val="00CD1D2D"/>
    <w:rsid w:val="00CD1F8F"/>
    <w:rsid w:val="00CD20FA"/>
    <w:rsid w:val="00CD2219"/>
    <w:rsid w:val="00CD26E9"/>
    <w:rsid w:val="00CD2E40"/>
    <w:rsid w:val="00CD30F3"/>
    <w:rsid w:val="00CD337B"/>
    <w:rsid w:val="00CD33C2"/>
    <w:rsid w:val="00CD3477"/>
    <w:rsid w:val="00CD3952"/>
    <w:rsid w:val="00CD3ADD"/>
    <w:rsid w:val="00CD427C"/>
    <w:rsid w:val="00CD43B4"/>
    <w:rsid w:val="00CD461D"/>
    <w:rsid w:val="00CD4746"/>
    <w:rsid w:val="00CD4981"/>
    <w:rsid w:val="00CD4CCD"/>
    <w:rsid w:val="00CD4D61"/>
    <w:rsid w:val="00CD50AC"/>
    <w:rsid w:val="00CD51A2"/>
    <w:rsid w:val="00CD5565"/>
    <w:rsid w:val="00CD57B7"/>
    <w:rsid w:val="00CD5A42"/>
    <w:rsid w:val="00CD5BBF"/>
    <w:rsid w:val="00CD5DDF"/>
    <w:rsid w:val="00CD63EF"/>
    <w:rsid w:val="00CD6BFE"/>
    <w:rsid w:val="00CD6C67"/>
    <w:rsid w:val="00CD6D93"/>
    <w:rsid w:val="00CD6E90"/>
    <w:rsid w:val="00CD75C7"/>
    <w:rsid w:val="00CD7B3A"/>
    <w:rsid w:val="00CE00A2"/>
    <w:rsid w:val="00CE00E5"/>
    <w:rsid w:val="00CE0716"/>
    <w:rsid w:val="00CE0737"/>
    <w:rsid w:val="00CE08D7"/>
    <w:rsid w:val="00CE134A"/>
    <w:rsid w:val="00CE1B25"/>
    <w:rsid w:val="00CE1BCD"/>
    <w:rsid w:val="00CE1FAC"/>
    <w:rsid w:val="00CE1FDE"/>
    <w:rsid w:val="00CE20B4"/>
    <w:rsid w:val="00CE21D9"/>
    <w:rsid w:val="00CE2413"/>
    <w:rsid w:val="00CE2442"/>
    <w:rsid w:val="00CE24F3"/>
    <w:rsid w:val="00CE2812"/>
    <w:rsid w:val="00CE28D7"/>
    <w:rsid w:val="00CE2964"/>
    <w:rsid w:val="00CE3234"/>
    <w:rsid w:val="00CE3326"/>
    <w:rsid w:val="00CE38A8"/>
    <w:rsid w:val="00CE4288"/>
    <w:rsid w:val="00CE447A"/>
    <w:rsid w:val="00CE457A"/>
    <w:rsid w:val="00CE490C"/>
    <w:rsid w:val="00CE5CC7"/>
    <w:rsid w:val="00CE5DAB"/>
    <w:rsid w:val="00CE5DE1"/>
    <w:rsid w:val="00CE642B"/>
    <w:rsid w:val="00CE6516"/>
    <w:rsid w:val="00CE6563"/>
    <w:rsid w:val="00CE6584"/>
    <w:rsid w:val="00CE6E28"/>
    <w:rsid w:val="00CE6E5E"/>
    <w:rsid w:val="00CE6F2C"/>
    <w:rsid w:val="00CE723A"/>
    <w:rsid w:val="00CE78AF"/>
    <w:rsid w:val="00CE7FCC"/>
    <w:rsid w:val="00CF052A"/>
    <w:rsid w:val="00CF0746"/>
    <w:rsid w:val="00CF08D6"/>
    <w:rsid w:val="00CF0A23"/>
    <w:rsid w:val="00CF0CE9"/>
    <w:rsid w:val="00CF0E1C"/>
    <w:rsid w:val="00CF1025"/>
    <w:rsid w:val="00CF1207"/>
    <w:rsid w:val="00CF1A47"/>
    <w:rsid w:val="00CF1BF4"/>
    <w:rsid w:val="00CF1ED1"/>
    <w:rsid w:val="00CF2355"/>
    <w:rsid w:val="00CF2466"/>
    <w:rsid w:val="00CF3249"/>
    <w:rsid w:val="00CF3331"/>
    <w:rsid w:val="00CF422D"/>
    <w:rsid w:val="00CF442E"/>
    <w:rsid w:val="00CF45CE"/>
    <w:rsid w:val="00CF494C"/>
    <w:rsid w:val="00CF496C"/>
    <w:rsid w:val="00CF4D93"/>
    <w:rsid w:val="00CF4E47"/>
    <w:rsid w:val="00CF4E54"/>
    <w:rsid w:val="00CF53A7"/>
    <w:rsid w:val="00CF5716"/>
    <w:rsid w:val="00CF574B"/>
    <w:rsid w:val="00CF59E5"/>
    <w:rsid w:val="00CF5E0A"/>
    <w:rsid w:val="00CF6297"/>
    <w:rsid w:val="00CF68BE"/>
    <w:rsid w:val="00CF6B0C"/>
    <w:rsid w:val="00CF6D3D"/>
    <w:rsid w:val="00CF6EC9"/>
    <w:rsid w:val="00CF6F30"/>
    <w:rsid w:val="00CF717B"/>
    <w:rsid w:val="00CF7385"/>
    <w:rsid w:val="00CF754B"/>
    <w:rsid w:val="00CF76DC"/>
    <w:rsid w:val="00CF7700"/>
    <w:rsid w:val="00CF7F55"/>
    <w:rsid w:val="00D0002A"/>
    <w:rsid w:val="00D00618"/>
    <w:rsid w:val="00D008A8"/>
    <w:rsid w:val="00D008B8"/>
    <w:rsid w:val="00D00923"/>
    <w:rsid w:val="00D00A1A"/>
    <w:rsid w:val="00D00C61"/>
    <w:rsid w:val="00D00C71"/>
    <w:rsid w:val="00D0141F"/>
    <w:rsid w:val="00D01719"/>
    <w:rsid w:val="00D0195E"/>
    <w:rsid w:val="00D01A4C"/>
    <w:rsid w:val="00D01A86"/>
    <w:rsid w:val="00D01C44"/>
    <w:rsid w:val="00D02094"/>
    <w:rsid w:val="00D020D1"/>
    <w:rsid w:val="00D023BB"/>
    <w:rsid w:val="00D02429"/>
    <w:rsid w:val="00D02B7E"/>
    <w:rsid w:val="00D02CE9"/>
    <w:rsid w:val="00D03BE5"/>
    <w:rsid w:val="00D03FEC"/>
    <w:rsid w:val="00D0461C"/>
    <w:rsid w:val="00D046C6"/>
    <w:rsid w:val="00D0489B"/>
    <w:rsid w:val="00D04D90"/>
    <w:rsid w:val="00D05410"/>
    <w:rsid w:val="00D0585B"/>
    <w:rsid w:val="00D05DC1"/>
    <w:rsid w:val="00D06020"/>
    <w:rsid w:val="00D064D8"/>
    <w:rsid w:val="00D06EBA"/>
    <w:rsid w:val="00D07081"/>
    <w:rsid w:val="00D0719A"/>
    <w:rsid w:val="00D073E5"/>
    <w:rsid w:val="00D07B6D"/>
    <w:rsid w:val="00D07EA6"/>
    <w:rsid w:val="00D07EC8"/>
    <w:rsid w:val="00D101DB"/>
    <w:rsid w:val="00D10483"/>
    <w:rsid w:val="00D10AD1"/>
    <w:rsid w:val="00D10FE0"/>
    <w:rsid w:val="00D11228"/>
    <w:rsid w:val="00D115DB"/>
    <w:rsid w:val="00D11A9F"/>
    <w:rsid w:val="00D11AE4"/>
    <w:rsid w:val="00D11AEF"/>
    <w:rsid w:val="00D11BFE"/>
    <w:rsid w:val="00D123B6"/>
    <w:rsid w:val="00D12425"/>
    <w:rsid w:val="00D12D14"/>
    <w:rsid w:val="00D1396D"/>
    <w:rsid w:val="00D13ADE"/>
    <w:rsid w:val="00D13C3C"/>
    <w:rsid w:val="00D14395"/>
    <w:rsid w:val="00D14463"/>
    <w:rsid w:val="00D15202"/>
    <w:rsid w:val="00D15208"/>
    <w:rsid w:val="00D15602"/>
    <w:rsid w:val="00D15A28"/>
    <w:rsid w:val="00D15BC7"/>
    <w:rsid w:val="00D15F64"/>
    <w:rsid w:val="00D15F74"/>
    <w:rsid w:val="00D164BF"/>
    <w:rsid w:val="00D166F8"/>
    <w:rsid w:val="00D16941"/>
    <w:rsid w:val="00D16970"/>
    <w:rsid w:val="00D16B99"/>
    <w:rsid w:val="00D1735C"/>
    <w:rsid w:val="00D1765E"/>
    <w:rsid w:val="00D20166"/>
    <w:rsid w:val="00D203A6"/>
    <w:rsid w:val="00D20642"/>
    <w:rsid w:val="00D20A84"/>
    <w:rsid w:val="00D20C51"/>
    <w:rsid w:val="00D2108E"/>
    <w:rsid w:val="00D2120C"/>
    <w:rsid w:val="00D21710"/>
    <w:rsid w:val="00D21AED"/>
    <w:rsid w:val="00D21D56"/>
    <w:rsid w:val="00D22202"/>
    <w:rsid w:val="00D230C7"/>
    <w:rsid w:val="00D23255"/>
    <w:rsid w:val="00D2460B"/>
    <w:rsid w:val="00D25181"/>
    <w:rsid w:val="00D252F2"/>
    <w:rsid w:val="00D255FC"/>
    <w:rsid w:val="00D25BD8"/>
    <w:rsid w:val="00D26148"/>
    <w:rsid w:val="00D261D6"/>
    <w:rsid w:val="00D26797"/>
    <w:rsid w:val="00D26FA1"/>
    <w:rsid w:val="00D27A60"/>
    <w:rsid w:val="00D27F59"/>
    <w:rsid w:val="00D30339"/>
    <w:rsid w:val="00D30775"/>
    <w:rsid w:val="00D307C5"/>
    <w:rsid w:val="00D30D6D"/>
    <w:rsid w:val="00D30F8F"/>
    <w:rsid w:val="00D311FB"/>
    <w:rsid w:val="00D315AC"/>
    <w:rsid w:val="00D315EB"/>
    <w:rsid w:val="00D316E0"/>
    <w:rsid w:val="00D317F1"/>
    <w:rsid w:val="00D31931"/>
    <w:rsid w:val="00D31975"/>
    <w:rsid w:val="00D32195"/>
    <w:rsid w:val="00D323AD"/>
    <w:rsid w:val="00D323BD"/>
    <w:rsid w:val="00D32464"/>
    <w:rsid w:val="00D32487"/>
    <w:rsid w:val="00D32599"/>
    <w:rsid w:val="00D33C0B"/>
    <w:rsid w:val="00D33F2D"/>
    <w:rsid w:val="00D33F39"/>
    <w:rsid w:val="00D34006"/>
    <w:rsid w:val="00D3458B"/>
    <w:rsid w:val="00D34816"/>
    <w:rsid w:val="00D34A5D"/>
    <w:rsid w:val="00D34C3A"/>
    <w:rsid w:val="00D34C90"/>
    <w:rsid w:val="00D35BA4"/>
    <w:rsid w:val="00D360C7"/>
    <w:rsid w:val="00D36573"/>
    <w:rsid w:val="00D36781"/>
    <w:rsid w:val="00D3697C"/>
    <w:rsid w:val="00D36F23"/>
    <w:rsid w:val="00D377F8"/>
    <w:rsid w:val="00D37D0F"/>
    <w:rsid w:val="00D37EE6"/>
    <w:rsid w:val="00D37F74"/>
    <w:rsid w:val="00D4095F"/>
    <w:rsid w:val="00D40C1C"/>
    <w:rsid w:val="00D40DB6"/>
    <w:rsid w:val="00D40EE1"/>
    <w:rsid w:val="00D411CC"/>
    <w:rsid w:val="00D42000"/>
    <w:rsid w:val="00D42187"/>
    <w:rsid w:val="00D42446"/>
    <w:rsid w:val="00D42469"/>
    <w:rsid w:val="00D42C37"/>
    <w:rsid w:val="00D42D61"/>
    <w:rsid w:val="00D43085"/>
    <w:rsid w:val="00D448E8"/>
    <w:rsid w:val="00D44B26"/>
    <w:rsid w:val="00D44BBB"/>
    <w:rsid w:val="00D44C4F"/>
    <w:rsid w:val="00D44C6B"/>
    <w:rsid w:val="00D45102"/>
    <w:rsid w:val="00D461A7"/>
    <w:rsid w:val="00D4623A"/>
    <w:rsid w:val="00D4628F"/>
    <w:rsid w:val="00D462CE"/>
    <w:rsid w:val="00D4649C"/>
    <w:rsid w:val="00D468B0"/>
    <w:rsid w:val="00D46E66"/>
    <w:rsid w:val="00D471CB"/>
    <w:rsid w:val="00D47CC8"/>
    <w:rsid w:val="00D47E32"/>
    <w:rsid w:val="00D47EE0"/>
    <w:rsid w:val="00D50061"/>
    <w:rsid w:val="00D50A9E"/>
    <w:rsid w:val="00D5170D"/>
    <w:rsid w:val="00D517A1"/>
    <w:rsid w:val="00D518E9"/>
    <w:rsid w:val="00D519D5"/>
    <w:rsid w:val="00D51A14"/>
    <w:rsid w:val="00D51D53"/>
    <w:rsid w:val="00D51D89"/>
    <w:rsid w:val="00D52902"/>
    <w:rsid w:val="00D52CDD"/>
    <w:rsid w:val="00D52DC3"/>
    <w:rsid w:val="00D53155"/>
    <w:rsid w:val="00D5335F"/>
    <w:rsid w:val="00D536E7"/>
    <w:rsid w:val="00D5398E"/>
    <w:rsid w:val="00D53C56"/>
    <w:rsid w:val="00D53F61"/>
    <w:rsid w:val="00D54388"/>
    <w:rsid w:val="00D54A62"/>
    <w:rsid w:val="00D54BE2"/>
    <w:rsid w:val="00D55514"/>
    <w:rsid w:val="00D558DD"/>
    <w:rsid w:val="00D55ABA"/>
    <w:rsid w:val="00D55C34"/>
    <w:rsid w:val="00D55FEB"/>
    <w:rsid w:val="00D56719"/>
    <w:rsid w:val="00D569F1"/>
    <w:rsid w:val="00D56EC7"/>
    <w:rsid w:val="00D56EEF"/>
    <w:rsid w:val="00D570A1"/>
    <w:rsid w:val="00D57249"/>
    <w:rsid w:val="00D57520"/>
    <w:rsid w:val="00D5761F"/>
    <w:rsid w:val="00D579DD"/>
    <w:rsid w:val="00D57B06"/>
    <w:rsid w:val="00D57C86"/>
    <w:rsid w:val="00D57FFC"/>
    <w:rsid w:val="00D600B2"/>
    <w:rsid w:val="00D60809"/>
    <w:rsid w:val="00D60887"/>
    <w:rsid w:val="00D60A23"/>
    <w:rsid w:val="00D60D65"/>
    <w:rsid w:val="00D6106E"/>
    <w:rsid w:val="00D61431"/>
    <w:rsid w:val="00D61553"/>
    <w:rsid w:val="00D61BB0"/>
    <w:rsid w:val="00D61D7A"/>
    <w:rsid w:val="00D6225C"/>
    <w:rsid w:val="00D62DB9"/>
    <w:rsid w:val="00D630B0"/>
    <w:rsid w:val="00D634EB"/>
    <w:rsid w:val="00D63BCA"/>
    <w:rsid w:val="00D63C10"/>
    <w:rsid w:val="00D63C93"/>
    <w:rsid w:val="00D63CFB"/>
    <w:rsid w:val="00D6412F"/>
    <w:rsid w:val="00D64406"/>
    <w:rsid w:val="00D646F5"/>
    <w:rsid w:val="00D64EF1"/>
    <w:rsid w:val="00D65094"/>
    <w:rsid w:val="00D65F3A"/>
    <w:rsid w:val="00D6670C"/>
    <w:rsid w:val="00D66866"/>
    <w:rsid w:val="00D670D9"/>
    <w:rsid w:val="00D67304"/>
    <w:rsid w:val="00D67431"/>
    <w:rsid w:val="00D67A06"/>
    <w:rsid w:val="00D67BB6"/>
    <w:rsid w:val="00D67EC3"/>
    <w:rsid w:val="00D70147"/>
    <w:rsid w:val="00D70168"/>
    <w:rsid w:val="00D702DA"/>
    <w:rsid w:val="00D703ED"/>
    <w:rsid w:val="00D7070B"/>
    <w:rsid w:val="00D7096B"/>
    <w:rsid w:val="00D70D73"/>
    <w:rsid w:val="00D70D89"/>
    <w:rsid w:val="00D70F06"/>
    <w:rsid w:val="00D7101A"/>
    <w:rsid w:val="00D7108A"/>
    <w:rsid w:val="00D714C9"/>
    <w:rsid w:val="00D71EBC"/>
    <w:rsid w:val="00D71FCD"/>
    <w:rsid w:val="00D7231B"/>
    <w:rsid w:val="00D723C3"/>
    <w:rsid w:val="00D726A1"/>
    <w:rsid w:val="00D72C44"/>
    <w:rsid w:val="00D72C82"/>
    <w:rsid w:val="00D72FB8"/>
    <w:rsid w:val="00D736A6"/>
    <w:rsid w:val="00D73755"/>
    <w:rsid w:val="00D739B0"/>
    <w:rsid w:val="00D740AB"/>
    <w:rsid w:val="00D743A5"/>
    <w:rsid w:val="00D74763"/>
    <w:rsid w:val="00D74F98"/>
    <w:rsid w:val="00D75299"/>
    <w:rsid w:val="00D75B08"/>
    <w:rsid w:val="00D75F92"/>
    <w:rsid w:val="00D76932"/>
    <w:rsid w:val="00D76ACA"/>
    <w:rsid w:val="00D76ACB"/>
    <w:rsid w:val="00D76BC1"/>
    <w:rsid w:val="00D76C6E"/>
    <w:rsid w:val="00D76D02"/>
    <w:rsid w:val="00D76D51"/>
    <w:rsid w:val="00D76E5E"/>
    <w:rsid w:val="00D76F47"/>
    <w:rsid w:val="00D775E2"/>
    <w:rsid w:val="00D7760B"/>
    <w:rsid w:val="00D7784A"/>
    <w:rsid w:val="00D77914"/>
    <w:rsid w:val="00D77C96"/>
    <w:rsid w:val="00D77E28"/>
    <w:rsid w:val="00D80041"/>
    <w:rsid w:val="00D807DC"/>
    <w:rsid w:val="00D809B1"/>
    <w:rsid w:val="00D80A3C"/>
    <w:rsid w:val="00D80B5A"/>
    <w:rsid w:val="00D80E79"/>
    <w:rsid w:val="00D813F1"/>
    <w:rsid w:val="00D81712"/>
    <w:rsid w:val="00D81A23"/>
    <w:rsid w:val="00D81F63"/>
    <w:rsid w:val="00D8205F"/>
    <w:rsid w:val="00D82137"/>
    <w:rsid w:val="00D8219A"/>
    <w:rsid w:val="00D821E9"/>
    <w:rsid w:val="00D82697"/>
    <w:rsid w:val="00D82838"/>
    <w:rsid w:val="00D829E9"/>
    <w:rsid w:val="00D82B69"/>
    <w:rsid w:val="00D832FC"/>
    <w:rsid w:val="00D8352A"/>
    <w:rsid w:val="00D8389D"/>
    <w:rsid w:val="00D838D7"/>
    <w:rsid w:val="00D83BEA"/>
    <w:rsid w:val="00D83DC1"/>
    <w:rsid w:val="00D8400C"/>
    <w:rsid w:val="00D8404E"/>
    <w:rsid w:val="00D847A4"/>
    <w:rsid w:val="00D848BD"/>
    <w:rsid w:val="00D84AD9"/>
    <w:rsid w:val="00D84EE0"/>
    <w:rsid w:val="00D85588"/>
    <w:rsid w:val="00D85702"/>
    <w:rsid w:val="00D85C84"/>
    <w:rsid w:val="00D86596"/>
    <w:rsid w:val="00D86883"/>
    <w:rsid w:val="00D86B95"/>
    <w:rsid w:val="00D870E4"/>
    <w:rsid w:val="00D8724C"/>
    <w:rsid w:val="00D87518"/>
    <w:rsid w:val="00D876B5"/>
    <w:rsid w:val="00D90548"/>
    <w:rsid w:val="00D9065A"/>
    <w:rsid w:val="00D90A25"/>
    <w:rsid w:val="00D90A72"/>
    <w:rsid w:val="00D90B29"/>
    <w:rsid w:val="00D911CC"/>
    <w:rsid w:val="00D911CF"/>
    <w:rsid w:val="00D913B7"/>
    <w:rsid w:val="00D915D5"/>
    <w:rsid w:val="00D9162F"/>
    <w:rsid w:val="00D923C9"/>
    <w:rsid w:val="00D9279E"/>
    <w:rsid w:val="00D93321"/>
    <w:rsid w:val="00D9360B"/>
    <w:rsid w:val="00D93F06"/>
    <w:rsid w:val="00D93F75"/>
    <w:rsid w:val="00D945CC"/>
    <w:rsid w:val="00D94B15"/>
    <w:rsid w:val="00D94D1A"/>
    <w:rsid w:val="00D94DE9"/>
    <w:rsid w:val="00D953B6"/>
    <w:rsid w:val="00D95DC6"/>
    <w:rsid w:val="00D960C5"/>
    <w:rsid w:val="00D96607"/>
    <w:rsid w:val="00D96689"/>
    <w:rsid w:val="00D966DF"/>
    <w:rsid w:val="00D96883"/>
    <w:rsid w:val="00D9694A"/>
    <w:rsid w:val="00D96A77"/>
    <w:rsid w:val="00D972E1"/>
    <w:rsid w:val="00D97747"/>
    <w:rsid w:val="00D97E4A"/>
    <w:rsid w:val="00D97FD1"/>
    <w:rsid w:val="00DA000C"/>
    <w:rsid w:val="00DA0996"/>
    <w:rsid w:val="00DA0A7E"/>
    <w:rsid w:val="00DA0CF7"/>
    <w:rsid w:val="00DA0FA6"/>
    <w:rsid w:val="00DA1240"/>
    <w:rsid w:val="00DA15BB"/>
    <w:rsid w:val="00DA16E3"/>
    <w:rsid w:val="00DA21CD"/>
    <w:rsid w:val="00DA2347"/>
    <w:rsid w:val="00DA2520"/>
    <w:rsid w:val="00DA2835"/>
    <w:rsid w:val="00DA2A54"/>
    <w:rsid w:val="00DA2B8C"/>
    <w:rsid w:val="00DA2CCF"/>
    <w:rsid w:val="00DA339B"/>
    <w:rsid w:val="00DA33B9"/>
    <w:rsid w:val="00DA36F2"/>
    <w:rsid w:val="00DA3794"/>
    <w:rsid w:val="00DA37DD"/>
    <w:rsid w:val="00DA3C8E"/>
    <w:rsid w:val="00DA3DB7"/>
    <w:rsid w:val="00DA4660"/>
    <w:rsid w:val="00DA4E75"/>
    <w:rsid w:val="00DA54A2"/>
    <w:rsid w:val="00DA565E"/>
    <w:rsid w:val="00DA57E4"/>
    <w:rsid w:val="00DA59A4"/>
    <w:rsid w:val="00DA5A5A"/>
    <w:rsid w:val="00DA5F62"/>
    <w:rsid w:val="00DA6083"/>
    <w:rsid w:val="00DA633B"/>
    <w:rsid w:val="00DA65B9"/>
    <w:rsid w:val="00DA6643"/>
    <w:rsid w:val="00DA66F5"/>
    <w:rsid w:val="00DA673E"/>
    <w:rsid w:val="00DA6B15"/>
    <w:rsid w:val="00DA6E4B"/>
    <w:rsid w:val="00DA6E70"/>
    <w:rsid w:val="00DA73AC"/>
    <w:rsid w:val="00DA761C"/>
    <w:rsid w:val="00DA7850"/>
    <w:rsid w:val="00DB0301"/>
    <w:rsid w:val="00DB07D4"/>
    <w:rsid w:val="00DB0BA9"/>
    <w:rsid w:val="00DB0DF7"/>
    <w:rsid w:val="00DB1350"/>
    <w:rsid w:val="00DB17A0"/>
    <w:rsid w:val="00DB2666"/>
    <w:rsid w:val="00DB2BB3"/>
    <w:rsid w:val="00DB3154"/>
    <w:rsid w:val="00DB3847"/>
    <w:rsid w:val="00DB3ADF"/>
    <w:rsid w:val="00DB3EBD"/>
    <w:rsid w:val="00DB45B9"/>
    <w:rsid w:val="00DB45FF"/>
    <w:rsid w:val="00DB461B"/>
    <w:rsid w:val="00DB4CFF"/>
    <w:rsid w:val="00DB4DF1"/>
    <w:rsid w:val="00DB5007"/>
    <w:rsid w:val="00DB522E"/>
    <w:rsid w:val="00DB531B"/>
    <w:rsid w:val="00DB569B"/>
    <w:rsid w:val="00DB57E4"/>
    <w:rsid w:val="00DB5C43"/>
    <w:rsid w:val="00DB6708"/>
    <w:rsid w:val="00DB6922"/>
    <w:rsid w:val="00DB69F6"/>
    <w:rsid w:val="00DB7139"/>
    <w:rsid w:val="00DB71E4"/>
    <w:rsid w:val="00DB7393"/>
    <w:rsid w:val="00DB76AC"/>
    <w:rsid w:val="00DB7AB4"/>
    <w:rsid w:val="00DB7ADE"/>
    <w:rsid w:val="00DB7B8B"/>
    <w:rsid w:val="00DB7E29"/>
    <w:rsid w:val="00DC0037"/>
    <w:rsid w:val="00DC0376"/>
    <w:rsid w:val="00DC103E"/>
    <w:rsid w:val="00DC1268"/>
    <w:rsid w:val="00DC197E"/>
    <w:rsid w:val="00DC1AFC"/>
    <w:rsid w:val="00DC1F48"/>
    <w:rsid w:val="00DC2037"/>
    <w:rsid w:val="00DC2656"/>
    <w:rsid w:val="00DC26AA"/>
    <w:rsid w:val="00DC2CAD"/>
    <w:rsid w:val="00DC2EBA"/>
    <w:rsid w:val="00DC2F9E"/>
    <w:rsid w:val="00DC33DA"/>
    <w:rsid w:val="00DC34F5"/>
    <w:rsid w:val="00DC364C"/>
    <w:rsid w:val="00DC3AC6"/>
    <w:rsid w:val="00DC3BF9"/>
    <w:rsid w:val="00DC3C38"/>
    <w:rsid w:val="00DC40C4"/>
    <w:rsid w:val="00DC425D"/>
    <w:rsid w:val="00DC43B9"/>
    <w:rsid w:val="00DC445C"/>
    <w:rsid w:val="00DC44E9"/>
    <w:rsid w:val="00DC4CA0"/>
    <w:rsid w:val="00DC521B"/>
    <w:rsid w:val="00DC5795"/>
    <w:rsid w:val="00DC59D4"/>
    <w:rsid w:val="00DC6745"/>
    <w:rsid w:val="00DC72F1"/>
    <w:rsid w:val="00DC7B2A"/>
    <w:rsid w:val="00DC7E2F"/>
    <w:rsid w:val="00DC7FDC"/>
    <w:rsid w:val="00DD044F"/>
    <w:rsid w:val="00DD05B1"/>
    <w:rsid w:val="00DD0877"/>
    <w:rsid w:val="00DD0D5B"/>
    <w:rsid w:val="00DD0DEF"/>
    <w:rsid w:val="00DD10AA"/>
    <w:rsid w:val="00DD18C5"/>
    <w:rsid w:val="00DD1B1C"/>
    <w:rsid w:val="00DD1BD0"/>
    <w:rsid w:val="00DD1F63"/>
    <w:rsid w:val="00DD2012"/>
    <w:rsid w:val="00DD2705"/>
    <w:rsid w:val="00DD2E55"/>
    <w:rsid w:val="00DD3293"/>
    <w:rsid w:val="00DD3CD5"/>
    <w:rsid w:val="00DD3DF6"/>
    <w:rsid w:val="00DD4768"/>
    <w:rsid w:val="00DD4BB2"/>
    <w:rsid w:val="00DD4BB3"/>
    <w:rsid w:val="00DD4C31"/>
    <w:rsid w:val="00DD4ED0"/>
    <w:rsid w:val="00DD52A5"/>
    <w:rsid w:val="00DD5678"/>
    <w:rsid w:val="00DD628B"/>
    <w:rsid w:val="00DD62E5"/>
    <w:rsid w:val="00DD6569"/>
    <w:rsid w:val="00DD673C"/>
    <w:rsid w:val="00DD6BD7"/>
    <w:rsid w:val="00DD716A"/>
    <w:rsid w:val="00DD76AB"/>
    <w:rsid w:val="00DD7F7C"/>
    <w:rsid w:val="00DE0239"/>
    <w:rsid w:val="00DE0598"/>
    <w:rsid w:val="00DE06E1"/>
    <w:rsid w:val="00DE0DDC"/>
    <w:rsid w:val="00DE0E91"/>
    <w:rsid w:val="00DE0EB0"/>
    <w:rsid w:val="00DE0ED6"/>
    <w:rsid w:val="00DE147E"/>
    <w:rsid w:val="00DE18DF"/>
    <w:rsid w:val="00DE225B"/>
    <w:rsid w:val="00DE2480"/>
    <w:rsid w:val="00DE2A08"/>
    <w:rsid w:val="00DE2CBE"/>
    <w:rsid w:val="00DE2D3B"/>
    <w:rsid w:val="00DE2DA1"/>
    <w:rsid w:val="00DE2F50"/>
    <w:rsid w:val="00DE2F76"/>
    <w:rsid w:val="00DE3012"/>
    <w:rsid w:val="00DE326A"/>
    <w:rsid w:val="00DE353B"/>
    <w:rsid w:val="00DE3683"/>
    <w:rsid w:val="00DE3736"/>
    <w:rsid w:val="00DE3969"/>
    <w:rsid w:val="00DE3971"/>
    <w:rsid w:val="00DE3995"/>
    <w:rsid w:val="00DE39F8"/>
    <w:rsid w:val="00DE3AC8"/>
    <w:rsid w:val="00DE3B01"/>
    <w:rsid w:val="00DE42C6"/>
    <w:rsid w:val="00DE448A"/>
    <w:rsid w:val="00DE5729"/>
    <w:rsid w:val="00DE5849"/>
    <w:rsid w:val="00DE6C58"/>
    <w:rsid w:val="00DE6E6E"/>
    <w:rsid w:val="00DE7254"/>
    <w:rsid w:val="00DE72E1"/>
    <w:rsid w:val="00DF03CA"/>
    <w:rsid w:val="00DF0421"/>
    <w:rsid w:val="00DF069E"/>
    <w:rsid w:val="00DF0B7C"/>
    <w:rsid w:val="00DF0C22"/>
    <w:rsid w:val="00DF0F9F"/>
    <w:rsid w:val="00DF10D1"/>
    <w:rsid w:val="00DF11BA"/>
    <w:rsid w:val="00DF17C9"/>
    <w:rsid w:val="00DF195C"/>
    <w:rsid w:val="00DF1B06"/>
    <w:rsid w:val="00DF1D1D"/>
    <w:rsid w:val="00DF22A7"/>
    <w:rsid w:val="00DF2363"/>
    <w:rsid w:val="00DF271E"/>
    <w:rsid w:val="00DF28E3"/>
    <w:rsid w:val="00DF316F"/>
    <w:rsid w:val="00DF31F5"/>
    <w:rsid w:val="00DF329A"/>
    <w:rsid w:val="00DF3AA2"/>
    <w:rsid w:val="00DF4056"/>
    <w:rsid w:val="00DF4134"/>
    <w:rsid w:val="00DF45F5"/>
    <w:rsid w:val="00DF48DC"/>
    <w:rsid w:val="00DF4917"/>
    <w:rsid w:val="00DF50A5"/>
    <w:rsid w:val="00DF52EB"/>
    <w:rsid w:val="00DF531B"/>
    <w:rsid w:val="00DF54F7"/>
    <w:rsid w:val="00DF5507"/>
    <w:rsid w:val="00DF565A"/>
    <w:rsid w:val="00DF56F6"/>
    <w:rsid w:val="00DF572E"/>
    <w:rsid w:val="00DF5C5C"/>
    <w:rsid w:val="00DF5CBA"/>
    <w:rsid w:val="00DF5F77"/>
    <w:rsid w:val="00DF6108"/>
    <w:rsid w:val="00DF6860"/>
    <w:rsid w:val="00DF6CB6"/>
    <w:rsid w:val="00DF7035"/>
    <w:rsid w:val="00DF7287"/>
    <w:rsid w:val="00DF72EE"/>
    <w:rsid w:val="00DF765B"/>
    <w:rsid w:val="00DF7A0E"/>
    <w:rsid w:val="00DF7F4E"/>
    <w:rsid w:val="00E00288"/>
    <w:rsid w:val="00E002E4"/>
    <w:rsid w:val="00E00445"/>
    <w:rsid w:val="00E00630"/>
    <w:rsid w:val="00E0094B"/>
    <w:rsid w:val="00E01128"/>
    <w:rsid w:val="00E01482"/>
    <w:rsid w:val="00E0183D"/>
    <w:rsid w:val="00E02331"/>
    <w:rsid w:val="00E02505"/>
    <w:rsid w:val="00E02530"/>
    <w:rsid w:val="00E026D4"/>
    <w:rsid w:val="00E0293E"/>
    <w:rsid w:val="00E02A75"/>
    <w:rsid w:val="00E02F68"/>
    <w:rsid w:val="00E0329A"/>
    <w:rsid w:val="00E0343D"/>
    <w:rsid w:val="00E035B1"/>
    <w:rsid w:val="00E03A51"/>
    <w:rsid w:val="00E03AB8"/>
    <w:rsid w:val="00E03B90"/>
    <w:rsid w:val="00E03FE9"/>
    <w:rsid w:val="00E0401A"/>
    <w:rsid w:val="00E04561"/>
    <w:rsid w:val="00E04925"/>
    <w:rsid w:val="00E05F6E"/>
    <w:rsid w:val="00E060E6"/>
    <w:rsid w:val="00E07333"/>
    <w:rsid w:val="00E10019"/>
    <w:rsid w:val="00E10365"/>
    <w:rsid w:val="00E106BA"/>
    <w:rsid w:val="00E10877"/>
    <w:rsid w:val="00E10C06"/>
    <w:rsid w:val="00E111EB"/>
    <w:rsid w:val="00E11974"/>
    <w:rsid w:val="00E119AA"/>
    <w:rsid w:val="00E11B65"/>
    <w:rsid w:val="00E11CB4"/>
    <w:rsid w:val="00E11E61"/>
    <w:rsid w:val="00E11E80"/>
    <w:rsid w:val="00E11ECA"/>
    <w:rsid w:val="00E1229A"/>
    <w:rsid w:val="00E125B4"/>
    <w:rsid w:val="00E1271D"/>
    <w:rsid w:val="00E12C44"/>
    <w:rsid w:val="00E12CBB"/>
    <w:rsid w:val="00E1306B"/>
    <w:rsid w:val="00E13338"/>
    <w:rsid w:val="00E1379C"/>
    <w:rsid w:val="00E13A85"/>
    <w:rsid w:val="00E13E0F"/>
    <w:rsid w:val="00E14488"/>
    <w:rsid w:val="00E14B75"/>
    <w:rsid w:val="00E14F0E"/>
    <w:rsid w:val="00E14F8D"/>
    <w:rsid w:val="00E1527D"/>
    <w:rsid w:val="00E153C7"/>
    <w:rsid w:val="00E1561B"/>
    <w:rsid w:val="00E15658"/>
    <w:rsid w:val="00E157C5"/>
    <w:rsid w:val="00E15C0B"/>
    <w:rsid w:val="00E15E01"/>
    <w:rsid w:val="00E160EE"/>
    <w:rsid w:val="00E162D2"/>
    <w:rsid w:val="00E16446"/>
    <w:rsid w:val="00E1660B"/>
    <w:rsid w:val="00E1689B"/>
    <w:rsid w:val="00E16E03"/>
    <w:rsid w:val="00E16E0C"/>
    <w:rsid w:val="00E16E68"/>
    <w:rsid w:val="00E17046"/>
    <w:rsid w:val="00E1713A"/>
    <w:rsid w:val="00E17578"/>
    <w:rsid w:val="00E17691"/>
    <w:rsid w:val="00E17A9D"/>
    <w:rsid w:val="00E2003C"/>
    <w:rsid w:val="00E209F1"/>
    <w:rsid w:val="00E20A2E"/>
    <w:rsid w:val="00E20C26"/>
    <w:rsid w:val="00E20F49"/>
    <w:rsid w:val="00E21276"/>
    <w:rsid w:val="00E2127A"/>
    <w:rsid w:val="00E21D82"/>
    <w:rsid w:val="00E21F4E"/>
    <w:rsid w:val="00E2214B"/>
    <w:rsid w:val="00E223B3"/>
    <w:rsid w:val="00E227B8"/>
    <w:rsid w:val="00E228E4"/>
    <w:rsid w:val="00E22BE8"/>
    <w:rsid w:val="00E22C18"/>
    <w:rsid w:val="00E230ED"/>
    <w:rsid w:val="00E234BF"/>
    <w:rsid w:val="00E234E7"/>
    <w:rsid w:val="00E2360F"/>
    <w:rsid w:val="00E23919"/>
    <w:rsid w:val="00E23949"/>
    <w:rsid w:val="00E23B23"/>
    <w:rsid w:val="00E23EC9"/>
    <w:rsid w:val="00E245C2"/>
    <w:rsid w:val="00E249F8"/>
    <w:rsid w:val="00E24A4D"/>
    <w:rsid w:val="00E24BB3"/>
    <w:rsid w:val="00E2571D"/>
    <w:rsid w:val="00E26094"/>
    <w:rsid w:val="00E26FEE"/>
    <w:rsid w:val="00E2707B"/>
    <w:rsid w:val="00E27322"/>
    <w:rsid w:val="00E2743C"/>
    <w:rsid w:val="00E2795E"/>
    <w:rsid w:val="00E27EB3"/>
    <w:rsid w:val="00E30099"/>
    <w:rsid w:val="00E3024A"/>
    <w:rsid w:val="00E305A7"/>
    <w:rsid w:val="00E30729"/>
    <w:rsid w:val="00E30892"/>
    <w:rsid w:val="00E308CB"/>
    <w:rsid w:val="00E309B4"/>
    <w:rsid w:val="00E31325"/>
    <w:rsid w:val="00E3143E"/>
    <w:rsid w:val="00E31A5C"/>
    <w:rsid w:val="00E31C65"/>
    <w:rsid w:val="00E32352"/>
    <w:rsid w:val="00E3237D"/>
    <w:rsid w:val="00E32C92"/>
    <w:rsid w:val="00E32DD9"/>
    <w:rsid w:val="00E32EA6"/>
    <w:rsid w:val="00E336C2"/>
    <w:rsid w:val="00E33989"/>
    <w:rsid w:val="00E33E10"/>
    <w:rsid w:val="00E344A3"/>
    <w:rsid w:val="00E347EA"/>
    <w:rsid w:val="00E34A05"/>
    <w:rsid w:val="00E34C36"/>
    <w:rsid w:val="00E34F03"/>
    <w:rsid w:val="00E352C7"/>
    <w:rsid w:val="00E3539B"/>
    <w:rsid w:val="00E35B08"/>
    <w:rsid w:val="00E36233"/>
    <w:rsid w:val="00E36723"/>
    <w:rsid w:val="00E3681D"/>
    <w:rsid w:val="00E36FCF"/>
    <w:rsid w:val="00E371F9"/>
    <w:rsid w:val="00E3741D"/>
    <w:rsid w:val="00E3779D"/>
    <w:rsid w:val="00E37A49"/>
    <w:rsid w:val="00E40811"/>
    <w:rsid w:val="00E40B90"/>
    <w:rsid w:val="00E40CC0"/>
    <w:rsid w:val="00E40FC8"/>
    <w:rsid w:val="00E4140E"/>
    <w:rsid w:val="00E4184F"/>
    <w:rsid w:val="00E41934"/>
    <w:rsid w:val="00E42063"/>
    <w:rsid w:val="00E42367"/>
    <w:rsid w:val="00E42390"/>
    <w:rsid w:val="00E43365"/>
    <w:rsid w:val="00E43542"/>
    <w:rsid w:val="00E43779"/>
    <w:rsid w:val="00E4379E"/>
    <w:rsid w:val="00E43AD9"/>
    <w:rsid w:val="00E43ADD"/>
    <w:rsid w:val="00E43C22"/>
    <w:rsid w:val="00E43C8E"/>
    <w:rsid w:val="00E44383"/>
    <w:rsid w:val="00E44771"/>
    <w:rsid w:val="00E44957"/>
    <w:rsid w:val="00E44A68"/>
    <w:rsid w:val="00E450DB"/>
    <w:rsid w:val="00E45186"/>
    <w:rsid w:val="00E454B4"/>
    <w:rsid w:val="00E45B9C"/>
    <w:rsid w:val="00E45BB6"/>
    <w:rsid w:val="00E462A4"/>
    <w:rsid w:val="00E463C1"/>
    <w:rsid w:val="00E46424"/>
    <w:rsid w:val="00E46557"/>
    <w:rsid w:val="00E46CBB"/>
    <w:rsid w:val="00E46CC0"/>
    <w:rsid w:val="00E4705C"/>
    <w:rsid w:val="00E4722C"/>
    <w:rsid w:val="00E47242"/>
    <w:rsid w:val="00E47276"/>
    <w:rsid w:val="00E47803"/>
    <w:rsid w:val="00E4786E"/>
    <w:rsid w:val="00E47DD1"/>
    <w:rsid w:val="00E47DD3"/>
    <w:rsid w:val="00E50745"/>
    <w:rsid w:val="00E5088C"/>
    <w:rsid w:val="00E509CC"/>
    <w:rsid w:val="00E511BB"/>
    <w:rsid w:val="00E511FB"/>
    <w:rsid w:val="00E51211"/>
    <w:rsid w:val="00E51811"/>
    <w:rsid w:val="00E51B2E"/>
    <w:rsid w:val="00E52B3D"/>
    <w:rsid w:val="00E52BA3"/>
    <w:rsid w:val="00E53137"/>
    <w:rsid w:val="00E53232"/>
    <w:rsid w:val="00E53CDC"/>
    <w:rsid w:val="00E53CF2"/>
    <w:rsid w:val="00E54218"/>
    <w:rsid w:val="00E54BCE"/>
    <w:rsid w:val="00E54F2A"/>
    <w:rsid w:val="00E557D2"/>
    <w:rsid w:val="00E55817"/>
    <w:rsid w:val="00E55A6D"/>
    <w:rsid w:val="00E56500"/>
    <w:rsid w:val="00E56560"/>
    <w:rsid w:val="00E56E4D"/>
    <w:rsid w:val="00E56EE1"/>
    <w:rsid w:val="00E57C78"/>
    <w:rsid w:val="00E57CB3"/>
    <w:rsid w:val="00E57EC2"/>
    <w:rsid w:val="00E600BF"/>
    <w:rsid w:val="00E607A3"/>
    <w:rsid w:val="00E61426"/>
    <w:rsid w:val="00E615E3"/>
    <w:rsid w:val="00E61709"/>
    <w:rsid w:val="00E618DF"/>
    <w:rsid w:val="00E61B75"/>
    <w:rsid w:val="00E620F4"/>
    <w:rsid w:val="00E6262D"/>
    <w:rsid w:val="00E62765"/>
    <w:rsid w:val="00E62832"/>
    <w:rsid w:val="00E6283A"/>
    <w:rsid w:val="00E62BCD"/>
    <w:rsid w:val="00E62C12"/>
    <w:rsid w:val="00E63549"/>
    <w:rsid w:val="00E6374B"/>
    <w:rsid w:val="00E6376A"/>
    <w:rsid w:val="00E63A53"/>
    <w:rsid w:val="00E63B7E"/>
    <w:rsid w:val="00E64062"/>
    <w:rsid w:val="00E642CF"/>
    <w:rsid w:val="00E643A4"/>
    <w:rsid w:val="00E646FF"/>
    <w:rsid w:val="00E648BA"/>
    <w:rsid w:val="00E64B7F"/>
    <w:rsid w:val="00E64D28"/>
    <w:rsid w:val="00E6524E"/>
    <w:rsid w:val="00E6568F"/>
    <w:rsid w:val="00E65B9F"/>
    <w:rsid w:val="00E65D54"/>
    <w:rsid w:val="00E664AA"/>
    <w:rsid w:val="00E67814"/>
    <w:rsid w:val="00E678C8"/>
    <w:rsid w:val="00E67EC7"/>
    <w:rsid w:val="00E70361"/>
    <w:rsid w:val="00E707A9"/>
    <w:rsid w:val="00E70958"/>
    <w:rsid w:val="00E7153F"/>
    <w:rsid w:val="00E715A2"/>
    <w:rsid w:val="00E71711"/>
    <w:rsid w:val="00E71725"/>
    <w:rsid w:val="00E71860"/>
    <w:rsid w:val="00E71C86"/>
    <w:rsid w:val="00E72289"/>
    <w:rsid w:val="00E72369"/>
    <w:rsid w:val="00E72516"/>
    <w:rsid w:val="00E72ABC"/>
    <w:rsid w:val="00E72D1A"/>
    <w:rsid w:val="00E72D3C"/>
    <w:rsid w:val="00E73316"/>
    <w:rsid w:val="00E7334B"/>
    <w:rsid w:val="00E73548"/>
    <w:rsid w:val="00E735A3"/>
    <w:rsid w:val="00E73B57"/>
    <w:rsid w:val="00E73D1D"/>
    <w:rsid w:val="00E73D58"/>
    <w:rsid w:val="00E7403A"/>
    <w:rsid w:val="00E742DB"/>
    <w:rsid w:val="00E746A7"/>
    <w:rsid w:val="00E74A95"/>
    <w:rsid w:val="00E74E17"/>
    <w:rsid w:val="00E74E3B"/>
    <w:rsid w:val="00E7542D"/>
    <w:rsid w:val="00E7560C"/>
    <w:rsid w:val="00E756C7"/>
    <w:rsid w:val="00E757FB"/>
    <w:rsid w:val="00E75E61"/>
    <w:rsid w:val="00E76720"/>
    <w:rsid w:val="00E76858"/>
    <w:rsid w:val="00E76AA2"/>
    <w:rsid w:val="00E76BAF"/>
    <w:rsid w:val="00E76C0C"/>
    <w:rsid w:val="00E76C91"/>
    <w:rsid w:val="00E76DAC"/>
    <w:rsid w:val="00E76FF5"/>
    <w:rsid w:val="00E7701C"/>
    <w:rsid w:val="00E7707B"/>
    <w:rsid w:val="00E77292"/>
    <w:rsid w:val="00E77388"/>
    <w:rsid w:val="00E778E9"/>
    <w:rsid w:val="00E77AC1"/>
    <w:rsid w:val="00E77E39"/>
    <w:rsid w:val="00E8082A"/>
    <w:rsid w:val="00E80DBD"/>
    <w:rsid w:val="00E81123"/>
    <w:rsid w:val="00E81518"/>
    <w:rsid w:val="00E8168B"/>
    <w:rsid w:val="00E81726"/>
    <w:rsid w:val="00E81DC0"/>
    <w:rsid w:val="00E81E60"/>
    <w:rsid w:val="00E82098"/>
    <w:rsid w:val="00E820E7"/>
    <w:rsid w:val="00E8236C"/>
    <w:rsid w:val="00E82A29"/>
    <w:rsid w:val="00E82CCE"/>
    <w:rsid w:val="00E82EEF"/>
    <w:rsid w:val="00E83049"/>
    <w:rsid w:val="00E83A2F"/>
    <w:rsid w:val="00E83BD1"/>
    <w:rsid w:val="00E83C10"/>
    <w:rsid w:val="00E83F08"/>
    <w:rsid w:val="00E83F50"/>
    <w:rsid w:val="00E84116"/>
    <w:rsid w:val="00E8449C"/>
    <w:rsid w:val="00E8456F"/>
    <w:rsid w:val="00E8513F"/>
    <w:rsid w:val="00E854AB"/>
    <w:rsid w:val="00E8572D"/>
    <w:rsid w:val="00E86085"/>
    <w:rsid w:val="00E86230"/>
    <w:rsid w:val="00E8639D"/>
    <w:rsid w:val="00E86F12"/>
    <w:rsid w:val="00E86F22"/>
    <w:rsid w:val="00E87030"/>
    <w:rsid w:val="00E8706A"/>
    <w:rsid w:val="00E87364"/>
    <w:rsid w:val="00E875F0"/>
    <w:rsid w:val="00E877AD"/>
    <w:rsid w:val="00E87B33"/>
    <w:rsid w:val="00E87F75"/>
    <w:rsid w:val="00E90836"/>
    <w:rsid w:val="00E90942"/>
    <w:rsid w:val="00E919C7"/>
    <w:rsid w:val="00E91F96"/>
    <w:rsid w:val="00E91FD7"/>
    <w:rsid w:val="00E920D7"/>
    <w:rsid w:val="00E922C6"/>
    <w:rsid w:val="00E92FD4"/>
    <w:rsid w:val="00E93007"/>
    <w:rsid w:val="00E930AF"/>
    <w:rsid w:val="00E93DFD"/>
    <w:rsid w:val="00E9457B"/>
    <w:rsid w:val="00E94C55"/>
    <w:rsid w:val="00E94E60"/>
    <w:rsid w:val="00E9512D"/>
    <w:rsid w:val="00E9552A"/>
    <w:rsid w:val="00E95534"/>
    <w:rsid w:val="00E95AD3"/>
    <w:rsid w:val="00E95FEB"/>
    <w:rsid w:val="00E9625F"/>
    <w:rsid w:val="00E9679D"/>
    <w:rsid w:val="00E9687C"/>
    <w:rsid w:val="00E969B0"/>
    <w:rsid w:val="00E96F89"/>
    <w:rsid w:val="00E9741F"/>
    <w:rsid w:val="00E97873"/>
    <w:rsid w:val="00E97A45"/>
    <w:rsid w:val="00E97F6F"/>
    <w:rsid w:val="00EA0107"/>
    <w:rsid w:val="00EA0511"/>
    <w:rsid w:val="00EA061C"/>
    <w:rsid w:val="00EA0697"/>
    <w:rsid w:val="00EA08D4"/>
    <w:rsid w:val="00EA0B29"/>
    <w:rsid w:val="00EA10B0"/>
    <w:rsid w:val="00EA1123"/>
    <w:rsid w:val="00EA11F6"/>
    <w:rsid w:val="00EA12A9"/>
    <w:rsid w:val="00EA1404"/>
    <w:rsid w:val="00EA167F"/>
    <w:rsid w:val="00EA1683"/>
    <w:rsid w:val="00EA1AFD"/>
    <w:rsid w:val="00EA204B"/>
    <w:rsid w:val="00EA24F5"/>
    <w:rsid w:val="00EA2909"/>
    <w:rsid w:val="00EA29D3"/>
    <w:rsid w:val="00EA31CF"/>
    <w:rsid w:val="00EA3F62"/>
    <w:rsid w:val="00EA40F3"/>
    <w:rsid w:val="00EA4386"/>
    <w:rsid w:val="00EA4C8B"/>
    <w:rsid w:val="00EA4D75"/>
    <w:rsid w:val="00EA4DF1"/>
    <w:rsid w:val="00EA5229"/>
    <w:rsid w:val="00EA5659"/>
    <w:rsid w:val="00EA5711"/>
    <w:rsid w:val="00EA58E0"/>
    <w:rsid w:val="00EA5C18"/>
    <w:rsid w:val="00EA5DA4"/>
    <w:rsid w:val="00EA5E7C"/>
    <w:rsid w:val="00EA6AC0"/>
    <w:rsid w:val="00EA6BF0"/>
    <w:rsid w:val="00EA6C63"/>
    <w:rsid w:val="00EA6C67"/>
    <w:rsid w:val="00EA6D54"/>
    <w:rsid w:val="00EA6E36"/>
    <w:rsid w:val="00EA6E72"/>
    <w:rsid w:val="00EA7183"/>
    <w:rsid w:val="00EA71B0"/>
    <w:rsid w:val="00EA75EA"/>
    <w:rsid w:val="00EA7E39"/>
    <w:rsid w:val="00EA7FC3"/>
    <w:rsid w:val="00EA7FD3"/>
    <w:rsid w:val="00EB029B"/>
    <w:rsid w:val="00EB0369"/>
    <w:rsid w:val="00EB04B5"/>
    <w:rsid w:val="00EB04B7"/>
    <w:rsid w:val="00EB07CE"/>
    <w:rsid w:val="00EB0E6F"/>
    <w:rsid w:val="00EB170D"/>
    <w:rsid w:val="00EB19F2"/>
    <w:rsid w:val="00EB1B4A"/>
    <w:rsid w:val="00EB1CDC"/>
    <w:rsid w:val="00EB1CEB"/>
    <w:rsid w:val="00EB1DD5"/>
    <w:rsid w:val="00EB1E84"/>
    <w:rsid w:val="00EB1FD2"/>
    <w:rsid w:val="00EB2418"/>
    <w:rsid w:val="00EB283F"/>
    <w:rsid w:val="00EB29E0"/>
    <w:rsid w:val="00EB2F76"/>
    <w:rsid w:val="00EB32C9"/>
    <w:rsid w:val="00EB35EC"/>
    <w:rsid w:val="00EB40FC"/>
    <w:rsid w:val="00EB47F6"/>
    <w:rsid w:val="00EB481D"/>
    <w:rsid w:val="00EB48A0"/>
    <w:rsid w:val="00EB55F8"/>
    <w:rsid w:val="00EB598D"/>
    <w:rsid w:val="00EB5ACC"/>
    <w:rsid w:val="00EB5D27"/>
    <w:rsid w:val="00EB5D6C"/>
    <w:rsid w:val="00EB620E"/>
    <w:rsid w:val="00EB64FB"/>
    <w:rsid w:val="00EB66FD"/>
    <w:rsid w:val="00EB6C14"/>
    <w:rsid w:val="00EB706F"/>
    <w:rsid w:val="00EB75C9"/>
    <w:rsid w:val="00EB7A53"/>
    <w:rsid w:val="00EB7B9B"/>
    <w:rsid w:val="00EB7B9D"/>
    <w:rsid w:val="00EC0644"/>
    <w:rsid w:val="00EC082B"/>
    <w:rsid w:val="00EC0990"/>
    <w:rsid w:val="00EC1012"/>
    <w:rsid w:val="00EC121D"/>
    <w:rsid w:val="00EC15AA"/>
    <w:rsid w:val="00EC1753"/>
    <w:rsid w:val="00EC188F"/>
    <w:rsid w:val="00EC21C7"/>
    <w:rsid w:val="00EC2B12"/>
    <w:rsid w:val="00EC2FE5"/>
    <w:rsid w:val="00EC3303"/>
    <w:rsid w:val="00EC3B40"/>
    <w:rsid w:val="00EC3D8A"/>
    <w:rsid w:val="00EC3F5C"/>
    <w:rsid w:val="00EC4029"/>
    <w:rsid w:val="00EC4120"/>
    <w:rsid w:val="00EC433B"/>
    <w:rsid w:val="00EC4459"/>
    <w:rsid w:val="00EC4675"/>
    <w:rsid w:val="00EC46FC"/>
    <w:rsid w:val="00EC47C0"/>
    <w:rsid w:val="00EC4D10"/>
    <w:rsid w:val="00EC52AF"/>
    <w:rsid w:val="00EC5908"/>
    <w:rsid w:val="00EC59BB"/>
    <w:rsid w:val="00EC5AE3"/>
    <w:rsid w:val="00EC5B46"/>
    <w:rsid w:val="00EC5B7A"/>
    <w:rsid w:val="00EC5F19"/>
    <w:rsid w:val="00EC5F4D"/>
    <w:rsid w:val="00EC60B2"/>
    <w:rsid w:val="00EC62B6"/>
    <w:rsid w:val="00EC6325"/>
    <w:rsid w:val="00EC6465"/>
    <w:rsid w:val="00EC6886"/>
    <w:rsid w:val="00EC73B0"/>
    <w:rsid w:val="00EC74C5"/>
    <w:rsid w:val="00EC76D7"/>
    <w:rsid w:val="00EC7A43"/>
    <w:rsid w:val="00EC7B44"/>
    <w:rsid w:val="00ED00C1"/>
    <w:rsid w:val="00ED0258"/>
    <w:rsid w:val="00ED06E6"/>
    <w:rsid w:val="00ED0B0E"/>
    <w:rsid w:val="00ED0C2E"/>
    <w:rsid w:val="00ED0CCD"/>
    <w:rsid w:val="00ED0CFC"/>
    <w:rsid w:val="00ED0D0C"/>
    <w:rsid w:val="00ED17A2"/>
    <w:rsid w:val="00ED22AD"/>
    <w:rsid w:val="00ED28D7"/>
    <w:rsid w:val="00ED2EEC"/>
    <w:rsid w:val="00ED30A3"/>
    <w:rsid w:val="00ED31C6"/>
    <w:rsid w:val="00ED33EA"/>
    <w:rsid w:val="00ED3423"/>
    <w:rsid w:val="00ED36FA"/>
    <w:rsid w:val="00ED37B7"/>
    <w:rsid w:val="00ED3B7E"/>
    <w:rsid w:val="00ED3C10"/>
    <w:rsid w:val="00ED3C3E"/>
    <w:rsid w:val="00ED4559"/>
    <w:rsid w:val="00ED4E48"/>
    <w:rsid w:val="00ED4F09"/>
    <w:rsid w:val="00ED51FA"/>
    <w:rsid w:val="00ED5584"/>
    <w:rsid w:val="00ED5610"/>
    <w:rsid w:val="00ED5F68"/>
    <w:rsid w:val="00ED5FE0"/>
    <w:rsid w:val="00ED63A5"/>
    <w:rsid w:val="00ED641E"/>
    <w:rsid w:val="00ED6688"/>
    <w:rsid w:val="00ED716F"/>
    <w:rsid w:val="00ED7316"/>
    <w:rsid w:val="00ED75DE"/>
    <w:rsid w:val="00ED7609"/>
    <w:rsid w:val="00ED76B7"/>
    <w:rsid w:val="00ED7715"/>
    <w:rsid w:val="00ED79D4"/>
    <w:rsid w:val="00ED7CCF"/>
    <w:rsid w:val="00EE0268"/>
    <w:rsid w:val="00EE04FC"/>
    <w:rsid w:val="00EE0895"/>
    <w:rsid w:val="00EE08B3"/>
    <w:rsid w:val="00EE0AB4"/>
    <w:rsid w:val="00EE13AE"/>
    <w:rsid w:val="00EE198B"/>
    <w:rsid w:val="00EE21BC"/>
    <w:rsid w:val="00EE24DE"/>
    <w:rsid w:val="00EE24FB"/>
    <w:rsid w:val="00EE2679"/>
    <w:rsid w:val="00EE26D6"/>
    <w:rsid w:val="00EE2D1E"/>
    <w:rsid w:val="00EE2DE5"/>
    <w:rsid w:val="00EE2EFB"/>
    <w:rsid w:val="00EE339A"/>
    <w:rsid w:val="00EE3509"/>
    <w:rsid w:val="00EE38ED"/>
    <w:rsid w:val="00EE3FC3"/>
    <w:rsid w:val="00EE4006"/>
    <w:rsid w:val="00EE4342"/>
    <w:rsid w:val="00EE436E"/>
    <w:rsid w:val="00EE4664"/>
    <w:rsid w:val="00EE46E6"/>
    <w:rsid w:val="00EE471B"/>
    <w:rsid w:val="00EE472B"/>
    <w:rsid w:val="00EE47B8"/>
    <w:rsid w:val="00EE4A49"/>
    <w:rsid w:val="00EE4D35"/>
    <w:rsid w:val="00EE4D94"/>
    <w:rsid w:val="00EE5ABE"/>
    <w:rsid w:val="00EE5D12"/>
    <w:rsid w:val="00EE6124"/>
    <w:rsid w:val="00EE643D"/>
    <w:rsid w:val="00EE66DD"/>
    <w:rsid w:val="00EE6D50"/>
    <w:rsid w:val="00EE6DCF"/>
    <w:rsid w:val="00EE6E41"/>
    <w:rsid w:val="00EE7737"/>
    <w:rsid w:val="00EE7A43"/>
    <w:rsid w:val="00EF014A"/>
    <w:rsid w:val="00EF031B"/>
    <w:rsid w:val="00EF05BC"/>
    <w:rsid w:val="00EF05C9"/>
    <w:rsid w:val="00EF0691"/>
    <w:rsid w:val="00EF0A1E"/>
    <w:rsid w:val="00EF0FC8"/>
    <w:rsid w:val="00EF130D"/>
    <w:rsid w:val="00EF17D8"/>
    <w:rsid w:val="00EF1C6E"/>
    <w:rsid w:val="00EF1D8F"/>
    <w:rsid w:val="00EF1FD3"/>
    <w:rsid w:val="00EF222D"/>
    <w:rsid w:val="00EF2638"/>
    <w:rsid w:val="00EF2A01"/>
    <w:rsid w:val="00EF2A20"/>
    <w:rsid w:val="00EF2B68"/>
    <w:rsid w:val="00EF309F"/>
    <w:rsid w:val="00EF30FA"/>
    <w:rsid w:val="00EF3B55"/>
    <w:rsid w:val="00EF3D04"/>
    <w:rsid w:val="00EF3EF8"/>
    <w:rsid w:val="00EF402A"/>
    <w:rsid w:val="00EF4152"/>
    <w:rsid w:val="00EF4626"/>
    <w:rsid w:val="00EF4742"/>
    <w:rsid w:val="00EF4A6E"/>
    <w:rsid w:val="00EF4CC3"/>
    <w:rsid w:val="00EF4DB2"/>
    <w:rsid w:val="00EF535A"/>
    <w:rsid w:val="00EF557C"/>
    <w:rsid w:val="00EF55F3"/>
    <w:rsid w:val="00EF5D92"/>
    <w:rsid w:val="00EF6266"/>
    <w:rsid w:val="00EF64C4"/>
    <w:rsid w:val="00EF678C"/>
    <w:rsid w:val="00EF6A78"/>
    <w:rsid w:val="00EF6CBA"/>
    <w:rsid w:val="00EF6FC9"/>
    <w:rsid w:val="00EF7132"/>
    <w:rsid w:val="00EF728B"/>
    <w:rsid w:val="00EF74C1"/>
    <w:rsid w:val="00EF768F"/>
    <w:rsid w:val="00EF78FE"/>
    <w:rsid w:val="00EF7974"/>
    <w:rsid w:val="00EF7C86"/>
    <w:rsid w:val="00F002D6"/>
    <w:rsid w:val="00F005AB"/>
    <w:rsid w:val="00F00796"/>
    <w:rsid w:val="00F0093C"/>
    <w:rsid w:val="00F00B7E"/>
    <w:rsid w:val="00F01739"/>
    <w:rsid w:val="00F01894"/>
    <w:rsid w:val="00F01A6E"/>
    <w:rsid w:val="00F01BAF"/>
    <w:rsid w:val="00F01BEC"/>
    <w:rsid w:val="00F01C3A"/>
    <w:rsid w:val="00F01D64"/>
    <w:rsid w:val="00F02D03"/>
    <w:rsid w:val="00F02E9E"/>
    <w:rsid w:val="00F0366E"/>
    <w:rsid w:val="00F03707"/>
    <w:rsid w:val="00F037AE"/>
    <w:rsid w:val="00F037FE"/>
    <w:rsid w:val="00F03F2C"/>
    <w:rsid w:val="00F04029"/>
    <w:rsid w:val="00F04092"/>
    <w:rsid w:val="00F04213"/>
    <w:rsid w:val="00F04324"/>
    <w:rsid w:val="00F04982"/>
    <w:rsid w:val="00F05515"/>
    <w:rsid w:val="00F057A9"/>
    <w:rsid w:val="00F057C5"/>
    <w:rsid w:val="00F05E9E"/>
    <w:rsid w:val="00F06357"/>
    <w:rsid w:val="00F0643C"/>
    <w:rsid w:val="00F0682D"/>
    <w:rsid w:val="00F07176"/>
    <w:rsid w:val="00F072BC"/>
    <w:rsid w:val="00F074D0"/>
    <w:rsid w:val="00F07A05"/>
    <w:rsid w:val="00F07B34"/>
    <w:rsid w:val="00F07D09"/>
    <w:rsid w:val="00F07F82"/>
    <w:rsid w:val="00F10128"/>
    <w:rsid w:val="00F10401"/>
    <w:rsid w:val="00F10415"/>
    <w:rsid w:val="00F10489"/>
    <w:rsid w:val="00F105DE"/>
    <w:rsid w:val="00F108BA"/>
    <w:rsid w:val="00F10B35"/>
    <w:rsid w:val="00F10BC3"/>
    <w:rsid w:val="00F10DCC"/>
    <w:rsid w:val="00F11154"/>
    <w:rsid w:val="00F11400"/>
    <w:rsid w:val="00F114D0"/>
    <w:rsid w:val="00F1170B"/>
    <w:rsid w:val="00F1171E"/>
    <w:rsid w:val="00F11834"/>
    <w:rsid w:val="00F119B6"/>
    <w:rsid w:val="00F11AD6"/>
    <w:rsid w:val="00F12118"/>
    <w:rsid w:val="00F12DB2"/>
    <w:rsid w:val="00F139E4"/>
    <w:rsid w:val="00F143E3"/>
    <w:rsid w:val="00F145AD"/>
    <w:rsid w:val="00F145E9"/>
    <w:rsid w:val="00F14741"/>
    <w:rsid w:val="00F14992"/>
    <w:rsid w:val="00F14B69"/>
    <w:rsid w:val="00F14E6F"/>
    <w:rsid w:val="00F15C1B"/>
    <w:rsid w:val="00F160E1"/>
    <w:rsid w:val="00F16FB6"/>
    <w:rsid w:val="00F17270"/>
    <w:rsid w:val="00F1728C"/>
    <w:rsid w:val="00F1753D"/>
    <w:rsid w:val="00F176C7"/>
    <w:rsid w:val="00F178B3"/>
    <w:rsid w:val="00F17ADF"/>
    <w:rsid w:val="00F20135"/>
    <w:rsid w:val="00F20285"/>
    <w:rsid w:val="00F2082F"/>
    <w:rsid w:val="00F20C21"/>
    <w:rsid w:val="00F20DF0"/>
    <w:rsid w:val="00F2147C"/>
    <w:rsid w:val="00F21825"/>
    <w:rsid w:val="00F218E4"/>
    <w:rsid w:val="00F21F75"/>
    <w:rsid w:val="00F22684"/>
    <w:rsid w:val="00F2269C"/>
    <w:rsid w:val="00F23058"/>
    <w:rsid w:val="00F23264"/>
    <w:rsid w:val="00F2365D"/>
    <w:rsid w:val="00F236CC"/>
    <w:rsid w:val="00F238AA"/>
    <w:rsid w:val="00F238DE"/>
    <w:rsid w:val="00F239B9"/>
    <w:rsid w:val="00F23F8D"/>
    <w:rsid w:val="00F2416A"/>
    <w:rsid w:val="00F241D2"/>
    <w:rsid w:val="00F2463D"/>
    <w:rsid w:val="00F24649"/>
    <w:rsid w:val="00F246DE"/>
    <w:rsid w:val="00F247E4"/>
    <w:rsid w:val="00F24F34"/>
    <w:rsid w:val="00F25349"/>
    <w:rsid w:val="00F25500"/>
    <w:rsid w:val="00F2594A"/>
    <w:rsid w:val="00F25A44"/>
    <w:rsid w:val="00F25D0B"/>
    <w:rsid w:val="00F26048"/>
    <w:rsid w:val="00F2614B"/>
    <w:rsid w:val="00F26167"/>
    <w:rsid w:val="00F26768"/>
    <w:rsid w:val="00F26AF7"/>
    <w:rsid w:val="00F26DC4"/>
    <w:rsid w:val="00F274D2"/>
    <w:rsid w:val="00F27C55"/>
    <w:rsid w:val="00F3006F"/>
    <w:rsid w:val="00F302DB"/>
    <w:rsid w:val="00F303DB"/>
    <w:rsid w:val="00F304C0"/>
    <w:rsid w:val="00F3088E"/>
    <w:rsid w:val="00F309E6"/>
    <w:rsid w:val="00F312AD"/>
    <w:rsid w:val="00F31335"/>
    <w:rsid w:val="00F3181C"/>
    <w:rsid w:val="00F3190C"/>
    <w:rsid w:val="00F31B7C"/>
    <w:rsid w:val="00F31C9D"/>
    <w:rsid w:val="00F31D7C"/>
    <w:rsid w:val="00F32019"/>
    <w:rsid w:val="00F3270B"/>
    <w:rsid w:val="00F32C3B"/>
    <w:rsid w:val="00F3318E"/>
    <w:rsid w:val="00F3392E"/>
    <w:rsid w:val="00F343F3"/>
    <w:rsid w:val="00F34677"/>
    <w:rsid w:val="00F34AD7"/>
    <w:rsid w:val="00F34AED"/>
    <w:rsid w:val="00F34BED"/>
    <w:rsid w:val="00F34E56"/>
    <w:rsid w:val="00F3575F"/>
    <w:rsid w:val="00F35AFA"/>
    <w:rsid w:val="00F35BD4"/>
    <w:rsid w:val="00F36064"/>
    <w:rsid w:val="00F362E7"/>
    <w:rsid w:val="00F36609"/>
    <w:rsid w:val="00F3708F"/>
    <w:rsid w:val="00F3723E"/>
    <w:rsid w:val="00F372FD"/>
    <w:rsid w:val="00F374C9"/>
    <w:rsid w:val="00F3785E"/>
    <w:rsid w:val="00F401B9"/>
    <w:rsid w:val="00F40621"/>
    <w:rsid w:val="00F406A7"/>
    <w:rsid w:val="00F40723"/>
    <w:rsid w:val="00F40D1C"/>
    <w:rsid w:val="00F416A1"/>
    <w:rsid w:val="00F41747"/>
    <w:rsid w:val="00F4192C"/>
    <w:rsid w:val="00F41A74"/>
    <w:rsid w:val="00F41BE7"/>
    <w:rsid w:val="00F41E6A"/>
    <w:rsid w:val="00F4261F"/>
    <w:rsid w:val="00F42782"/>
    <w:rsid w:val="00F42E99"/>
    <w:rsid w:val="00F4333E"/>
    <w:rsid w:val="00F43644"/>
    <w:rsid w:val="00F437C1"/>
    <w:rsid w:val="00F43A4F"/>
    <w:rsid w:val="00F43E3B"/>
    <w:rsid w:val="00F4420B"/>
    <w:rsid w:val="00F4431F"/>
    <w:rsid w:val="00F44373"/>
    <w:rsid w:val="00F44993"/>
    <w:rsid w:val="00F449D8"/>
    <w:rsid w:val="00F45689"/>
    <w:rsid w:val="00F45790"/>
    <w:rsid w:val="00F45A7A"/>
    <w:rsid w:val="00F45C6F"/>
    <w:rsid w:val="00F46900"/>
    <w:rsid w:val="00F46A7A"/>
    <w:rsid w:val="00F46B31"/>
    <w:rsid w:val="00F46E98"/>
    <w:rsid w:val="00F4739D"/>
    <w:rsid w:val="00F473D4"/>
    <w:rsid w:val="00F47449"/>
    <w:rsid w:val="00F476F1"/>
    <w:rsid w:val="00F479EE"/>
    <w:rsid w:val="00F47C85"/>
    <w:rsid w:val="00F47CCD"/>
    <w:rsid w:val="00F5067D"/>
    <w:rsid w:val="00F51168"/>
    <w:rsid w:val="00F511BD"/>
    <w:rsid w:val="00F5133E"/>
    <w:rsid w:val="00F51AD0"/>
    <w:rsid w:val="00F51B26"/>
    <w:rsid w:val="00F51CAB"/>
    <w:rsid w:val="00F51F78"/>
    <w:rsid w:val="00F52226"/>
    <w:rsid w:val="00F52ACE"/>
    <w:rsid w:val="00F52B78"/>
    <w:rsid w:val="00F52C49"/>
    <w:rsid w:val="00F53435"/>
    <w:rsid w:val="00F53665"/>
    <w:rsid w:val="00F536AF"/>
    <w:rsid w:val="00F537BC"/>
    <w:rsid w:val="00F538D4"/>
    <w:rsid w:val="00F53BDE"/>
    <w:rsid w:val="00F53D62"/>
    <w:rsid w:val="00F53EE7"/>
    <w:rsid w:val="00F54384"/>
    <w:rsid w:val="00F5454F"/>
    <w:rsid w:val="00F54BAE"/>
    <w:rsid w:val="00F55185"/>
    <w:rsid w:val="00F55377"/>
    <w:rsid w:val="00F55491"/>
    <w:rsid w:val="00F55E4E"/>
    <w:rsid w:val="00F55F7C"/>
    <w:rsid w:val="00F56066"/>
    <w:rsid w:val="00F5615E"/>
    <w:rsid w:val="00F563A4"/>
    <w:rsid w:val="00F5656A"/>
    <w:rsid w:val="00F56AD9"/>
    <w:rsid w:val="00F570E4"/>
    <w:rsid w:val="00F57105"/>
    <w:rsid w:val="00F576F0"/>
    <w:rsid w:val="00F57A4A"/>
    <w:rsid w:val="00F57D55"/>
    <w:rsid w:val="00F60281"/>
    <w:rsid w:val="00F60424"/>
    <w:rsid w:val="00F60441"/>
    <w:rsid w:val="00F60A08"/>
    <w:rsid w:val="00F61035"/>
    <w:rsid w:val="00F61268"/>
    <w:rsid w:val="00F614C0"/>
    <w:rsid w:val="00F61971"/>
    <w:rsid w:val="00F61D31"/>
    <w:rsid w:val="00F620D8"/>
    <w:rsid w:val="00F62415"/>
    <w:rsid w:val="00F629CF"/>
    <w:rsid w:val="00F62A0F"/>
    <w:rsid w:val="00F62A94"/>
    <w:rsid w:val="00F62B2F"/>
    <w:rsid w:val="00F6315B"/>
    <w:rsid w:val="00F63500"/>
    <w:rsid w:val="00F63A29"/>
    <w:rsid w:val="00F63D1C"/>
    <w:rsid w:val="00F644ED"/>
    <w:rsid w:val="00F64642"/>
    <w:rsid w:val="00F649B9"/>
    <w:rsid w:val="00F64AF1"/>
    <w:rsid w:val="00F64EC3"/>
    <w:rsid w:val="00F65507"/>
    <w:rsid w:val="00F65E23"/>
    <w:rsid w:val="00F65FFF"/>
    <w:rsid w:val="00F6622E"/>
    <w:rsid w:val="00F66467"/>
    <w:rsid w:val="00F6657C"/>
    <w:rsid w:val="00F668F5"/>
    <w:rsid w:val="00F67AF4"/>
    <w:rsid w:val="00F701A7"/>
    <w:rsid w:val="00F7072B"/>
    <w:rsid w:val="00F70A14"/>
    <w:rsid w:val="00F70BCB"/>
    <w:rsid w:val="00F70D8E"/>
    <w:rsid w:val="00F70EA8"/>
    <w:rsid w:val="00F71344"/>
    <w:rsid w:val="00F71565"/>
    <w:rsid w:val="00F71A48"/>
    <w:rsid w:val="00F71D52"/>
    <w:rsid w:val="00F72BD5"/>
    <w:rsid w:val="00F72F94"/>
    <w:rsid w:val="00F731BF"/>
    <w:rsid w:val="00F73475"/>
    <w:rsid w:val="00F73B55"/>
    <w:rsid w:val="00F73E69"/>
    <w:rsid w:val="00F73F74"/>
    <w:rsid w:val="00F73F88"/>
    <w:rsid w:val="00F740DB"/>
    <w:rsid w:val="00F74130"/>
    <w:rsid w:val="00F74C9B"/>
    <w:rsid w:val="00F7547C"/>
    <w:rsid w:val="00F754FE"/>
    <w:rsid w:val="00F75537"/>
    <w:rsid w:val="00F759EC"/>
    <w:rsid w:val="00F75B88"/>
    <w:rsid w:val="00F75D2B"/>
    <w:rsid w:val="00F760BC"/>
    <w:rsid w:val="00F76989"/>
    <w:rsid w:val="00F76E74"/>
    <w:rsid w:val="00F76E87"/>
    <w:rsid w:val="00F76EC9"/>
    <w:rsid w:val="00F77010"/>
    <w:rsid w:val="00F7781A"/>
    <w:rsid w:val="00F77927"/>
    <w:rsid w:val="00F80107"/>
    <w:rsid w:val="00F8018E"/>
    <w:rsid w:val="00F8099F"/>
    <w:rsid w:val="00F80C18"/>
    <w:rsid w:val="00F80F7F"/>
    <w:rsid w:val="00F81025"/>
    <w:rsid w:val="00F81053"/>
    <w:rsid w:val="00F811A2"/>
    <w:rsid w:val="00F81C72"/>
    <w:rsid w:val="00F81D58"/>
    <w:rsid w:val="00F82CA0"/>
    <w:rsid w:val="00F83444"/>
    <w:rsid w:val="00F83961"/>
    <w:rsid w:val="00F839E3"/>
    <w:rsid w:val="00F83B1A"/>
    <w:rsid w:val="00F844F0"/>
    <w:rsid w:val="00F84975"/>
    <w:rsid w:val="00F85135"/>
    <w:rsid w:val="00F85936"/>
    <w:rsid w:val="00F860EC"/>
    <w:rsid w:val="00F87049"/>
    <w:rsid w:val="00F87167"/>
    <w:rsid w:val="00F87564"/>
    <w:rsid w:val="00F876DB"/>
    <w:rsid w:val="00F900B0"/>
    <w:rsid w:val="00F90233"/>
    <w:rsid w:val="00F90754"/>
    <w:rsid w:val="00F90D14"/>
    <w:rsid w:val="00F91688"/>
    <w:rsid w:val="00F91969"/>
    <w:rsid w:val="00F91D00"/>
    <w:rsid w:val="00F91F61"/>
    <w:rsid w:val="00F91FC1"/>
    <w:rsid w:val="00F9227D"/>
    <w:rsid w:val="00F92F26"/>
    <w:rsid w:val="00F931A9"/>
    <w:rsid w:val="00F935B9"/>
    <w:rsid w:val="00F93DAB"/>
    <w:rsid w:val="00F93DC1"/>
    <w:rsid w:val="00F9450B"/>
    <w:rsid w:val="00F9451E"/>
    <w:rsid w:val="00F946CC"/>
    <w:rsid w:val="00F94DC3"/>
    <w:rsid w:val="00F95157"/>
    <w:rsid w:val="00F952B5"/>
    <w:rsid w:val="00F9582C"/>
    <w:rsid w:val="00F95A7E"/>
    <w:rsid w:val="00F95C8E"/>
    <w:rsid w:val="00F95CAE"/>
    <w:rsid w:val="00F96044"/>
    <w:rsid w:val="00F965C5"/>
    <w:rsid w:val="00F966BC"/>
    <w:rsid w:val="00F967B6"/>
    <w:rsid w:val="00F96A52"/>
    <w:rsid w:val="00F96E1A"/>
    <w:rsid w:val="00F972B8"/>
    <w:rsid w:val="00F974E7"/>
    <w:rsid w:val="00F9767F"/>
    <w:rsid w:val="00F977A2"/>
    <w:rsid w:val="00F979C6"/>
    <w:rsid w:val="00F97AE0"/>
    <w:rsid w:val="00F97CC0"/>
    <w:rsid w:val="00F97DBC"/>
    <w:rsid w:val="00FA02EA"/>
    <w:rsid w:val="00FA04B6"/>
    <w:rsid w:val="00FA0D9A"/>
    <w:rsid w:val="00FA130B"/>
    <w:rsid w:val="00FA172F"/>
    <w:rsid w:val="00FA17A9"/>
    <w:rsid w:val="00FA1D98"/>
    <w:rsid w:val="00FA2768"/>
    <w:rsid w:val="00FA27FB"/>
    <w:rsid w:val="00FA2CAB"/>
    <w:rsid w:val="00FA2FDB"/>
    <w:rsid w:val="00FA3169"/>
    <w:rsid w:val="00FA3A3C"/>
    <w:rsid w:val="00FA3DB2"/>
    <w:rsid w:val="00FA41C1"/>
    <w:rsid w:val="00FA42D7"/>
    <w:rsid w:val="00FA4317"/>
    <w:rsid w:val="00FA46D2"/>
    <w:rsid w:val="00FA4910"/>
    <w:rsid w:val="00FA4AD1"/>
    <w:rsid w:val="00FA4DB9"/>
    <w:rsid w:val="00FA53B5"/>
    <w:rsid w:val="00FA559E"/>
    <w:rsid w:val="00FA562D"/>
    <w:rsid w:val="00FA64B3"/>
    <w:rsid w:val="00FA6521"/>
    <w:rsid w:val="00FA6659"/>
    <w:rsid w:val="00FA6E7E"/>
    <w:rsid w:val="00FA7192"/>
    <w:rsid w:val="00FA7418"/>
    <w:rsid w:val="00FA76F6"/>
    <w:rsid w:val="00FA77FB"/>
    <w:rsid w:val="00FA78E3"/>
    <w:rsid w:val="00FA7976"/>
    <w:rsid w:val="00FA7C0F"/>
    <w:rsid w:val="00FA7CA0"/>
    <w:rsid w:val="00FA7D69"/>
    <w:rsid w:val="00FB0064"/>
    <w:rsid w:val="00FB045F"/>
    <w:rsid w:val="00FB0620"/>
    <w:rsid w:val="00FB07E9"/>
    <w:rsid w:val="00FB0893"/>
    <w:rsid w:val="00FB114C"/>
    <w:rsid w:val="00FB1281"/>
    <w:rsid w:val="00FB135D"/>
    <w:rsid w:val="00FB13B1"/>
    <w:rsid w:val="00FB1659"/>
    <w:rsid w:val="00FB1AD2"/>
    <w:rsid w:val="00FB1BBA"/>
    <w:rsid w:val="00FB1C49"/>
    <w:rsid w:val="00FB1D26"/>
    <w:rsid w:val="00FB1E66"/>
    <w:rsid w:val="00FB21CA"/>
    <w:rsid w:val="00FB22F4"/>
    <w:rsid w:val="00FB2C28"/>
    <w:rsid w:val="00FB2D09"/>
    <w:rsid w:val="00FB2D83"/>
    <w:rsid w:val="00FB2DBA"/>
    <w:rsid w:val="00FB303D"/>
    <w:rsid w:val="00FB3BC7"/>
    <w:rsid w:val="00FB3BC8"/>
    <w:rsid w:val="00FB3CED"/>
    <w:rsid w:val="00FB43ED"/>
    <w:rsid w:val="00FB4470"/>
    <w:rsid w:val="00FB492A"/>
    <w:rsid w:val="00FB4A3F"/>
    <w:rsid w:val="00FB4C1B"/>
    <w:rsid w:val="00FB51F4"/>
    <w:rsid w:val="00FB54FE"/>
    <w:rsid w:val="00FB57F1"/>
    <w:rsid w:val="00FB5F73"/>
    <w:rsid w:val="00FB61FF"/>
    <w:rsid w:val="00FB6D72"/>
    <w:rsid w:val="00FB6F5A"/>
    <w:rsid w:val="00FC05D2"/>
    <w:rsid w:val="00FC0708"/>
    <w:rsid w:val="00FC0747"/>
    <w:rsid w:val="00FC09FD"/>
    <w:rsid w:val="00FC0AA7"/>
    <w:rsid w:val="00FC0B64"/>
    <w:rsid w:val="00FC0CDD"/>
    <w:rsid w:val="00FC0E89"/>
    <w:rsid w:val="00FC15EE"/>
    <w:rsid w:val="00FC179E"/>
    <w:rsid w:val="00FC17A8"/>
    <w:rsid w:val="00FC17EE"/>
    <w:rsid w:val="00FC1889"/>
    <w:rsid w:val="00FC20B9"/>
    <w:rsid w:val="00FC31EE"/>
    <w:rsid w:val="00FC32E8"/>
    <w:rsid w:val="00FC35A6"/>
    <w:rsid w:val="00FC3CB2"/>
    <w:rsid w:val="00FC3EA7"/>
    <w:rsid w:val="00FC41B4"/>
    <w:rsid w:val="00FC432A"/>
    <w:rsid w:val="00FC4436"/>
    <w:rsid w:val="00FC446D"/>
    <w:rsid w:val="00FC492E"/>
    <w:rsid w:val="00FC499B"/>
    <w:rsid w:val="00FC4B52"/>
    <w:rsid w:val="00FC4C99"/>
    <w:rsid w:val="00FC4CCA"/>
    <w:rsid w:val="00FC508D"/>
    <w:rsid w:val="00FC5325"/>
    <w:rsid w:val="00FC5484"/>
    <w:rsid w:val="00FC591A"/>
    <w:rsid w:val="00FC5BB5"/>
    <w:rsid w:val="00FC5D53"/>
    <w:rsid w:val="00FC62E2"/>
    <w:rsid w:val="00FC659A"/>
    <w:rsid w:val="00FC6E6A"/>
    <w:rsid w:val="00FC6FA3"/>
    <w:rsid w:val="00FC6FDB"/>
    <w:rsid w:val="00FC7364"/>
    <w:rsid w:val="00FC73AF"/>
    <w:rsid w:val="00FC7EDE"/>
    <w:rsid w:val="00FD012B"/>
    <w:rsid w:val="00FD03A0"/>
    <w:rsid w:val="00FD0566"/>
    <w:rsid w:val="00FD07EC"/>
    <w:rsid w:val="00FD0A76"/>
    <w:rsid w:val="00FD0C0F"/>
    <w:rsid w:val="00FD0F1A"/>
    <w:rsid w:val="00FD111F"/>
    <w:rsid w:val="00FD14A9"/>
    <w:rsid w:val="00FD165D"/>
    <w:rsid w:val="00FD1A36"/>
    <w:rsid w:val="00FD1BAC"/>
    <w:rsid w:val="00FD1D6F"/>
    <w:rsid w:val="00FD23AF"/>
    <w:rsid w:val="00FD2512"/>
    <w:rsid w:val="00FD2806"/>
    <w:rsid w:val="00FD2819"/>
    <w:rsid w:val="00FD293D"/>
    <w:rsid w:val="00FD2EEE"/>
    <w:rsid w:val="00FD33D9"/>
    <w:rsid w:val="00FD398D"/>
    <w:rsid w:val="00FD39D6"/>
    <w:rsid w:val="00FD39E0"/>
    <w:rsid w:val="00FD3BA2"/>
    <w:rsid w:val="00FD40D4"/>
    <w:rsid w:val="00FD414A"/>
    <w:rsid w:val="00FD44A3"/>
    <w:rsid w:val="00FD4DC9"/>
    <w:rsid w:val="00FD4F91"/>
    <w:rsid w:val="00FD53D3"/>
    <w:rsid w:val="00FD548F"/>
    <w:rsid w:val="00FD54C8"/>
    <w:rsid w:val="00FD5711"/>
    <w:rsid w:val="00FD57E9"/>
    <w:rsid w:val="00FD5D47"/>
    <w:rsid w:val="00FD5E5C"/>
    <w:rsid w:val="00FD5F2A"/>
    <w:rsid w:val="00FD68DC"/>
    <w:rsid w:val="00FD6B04"/>
    <w:rsid w:val="00FD6C20"/>
    <w:rsid w:val="00FD6C42"/>
    <w:rsid w:val="00FD73E0"/>
    <w:rsid w:val="00FD74C7"/>
    <w:rsid w:val="00FD753F"/>
    <w:rsid w:val="00FD774A"/>
    <w:rsid w:val="00FD7899"/>
    <w:rsid w:val="00FD79D8"/>
    <w:rsid w:val="00FE011E"/>
    <w:rsid w:val="00FE01FD"/>
    <w:rsid w:val="00FE0223"/>
    <w:rsid w:val="00FE038F"/>
    <w:rsid w:val="00FE0700"/>
    <w:rsid w:val="00FE0B25"/>
    <w:rsid w:val="00FE0C5F"/>
    <w:rsid w:val="00FE0CCD"/>
    <w:rsid w:val="00FE12E4"/>
    <w:rsid w:val="00FE14BC"/>
    <w:rsid w:val="00FE153B"/>
    <w:rsid w:val="00FE16EF"/>
    <w:rsid w:val="00FE177F"/>
    <w:rsid w:val="00FE1C85"/>
    <w:rsid w:val="00FE1F32"/>
    <w:rsid w:val="00FE2795"/>
    <w:rsid w:val="00FE34E7"/>
    <w:rsid w:val="00FE37AD"/>
    <w:rsid w:val="00FE3BEE"/>
    <w:rsid w:val="00FE4371"/>
    <w:rsid w:val="00FE45F4"/>
    <w:rsid w:val="00FE4724"/>
    <w:rsid w:val="00FE4946"/>
    <w:rsid w:val="00FE5641"/>
    <w:rsid w:val="00FE58F0"/>
    <w:rsid w:val="00FE5969"/>
    <w:rsid w:val="00FE5A74"/>
    <w:rsid w:val="00FE5B0E"/>
    <w:rsid w:val="00FE5B5F"/>
    <w:rsid w:val="00FE5FBE"/>
    <w:rsid w:val="00FE6635"/>
    <w:rsid w:val="00FE6664"/>
    <w:rsid w:val="00FE6BFD"/>
    <w:rsid w:val="00FE6E78"/>
    <w:rsid w:val="00FE7377"/>
    <w:rsid w:val="00FE7757"/>
    <w:rsid w:val="00FE7A95"/>
    <w:rsid w:val="00FE7E69"/>
    <w:rsid w:val="00FF09B0"/>
    <w:rsid w:val="00FF10D6"/>
    <w:rsid w:val="00FF113C"/>
    <w:rsid w:val="00FF1A19"/>
    <w:rsid w:val="00FF22D7"/>
    <w:rsid w:val="00FF249A"/>
    <w:rsid w:val="00FF3A21"/>
    <w:rsid w:val="00FF3B3F"/>
    <w:rsid w:val="00FF3C6D"/>
    <w:rsid w:val="00FF3CA8"/>
    <w:rsid w:val="00FF3DB7"/>
    <w:rsid w:val="00FF3E0D"/>
    <w:rsid w:val="00FF3F0C"/>
    <w:rsid w:val="00FF3FA4"/>
    <w:rsid w:val="00FF48DF"/>
    <w:rsid w:val="00FF4FFC"/>
    <w:rsid w:val="00FF507A"/>
    <w:rsid w:val="00FF580F"/>
    <w:rsid w:val="00FF59A7"/>
    <w:rsid w:val="00FF5BF1"/>
    <w:rsid w:val="00FF5C55"/>
    <w:rsid w:val="00FF5D72"/>
    <w:rsid w:val="00FF605A"/>
    <w:rsid w:val="00FF663A"/>
    <w:rsid w:val="00FF6E79"/>
    <w:rsid w:val="00FF6EC4"/>
    <w:rsid w:val="00FF7AFD"/>
    <w:rsid w:val="00FF7CD9"/>
    <w:rsid w:val="00FF7E8E"/>
    <w:rsid w:val="04324316"/>
    <w:rsid w:val="073B6038"/>
    <w:rsid w:val="09993304"/>
    <w:rsid w:val="13A820D5"/>
    <w:rsid w:val="13FF1C84"/>
    <w:rsid w:val="15E56107"/>
    <w:rsid w:val="169E242C"/>
    <w:rsid w:val="1A556299"/>
    <w:rsid w:val="1A8DAFF9"/>
    <w:rsid w:val="22FD7598"/>
    <w:rsid w:val="246D27B7"/>
    <w:rsid w:val="25BD0D6F"/>
    <w:rsid w:val="2FBF6912"/>
    <w:rsid w:val="2FF72290"/>
    <w:rsid w:val="34F6B7AA"/>
    <w:rsid w:val="372E4027"/>
    <w:rsid w:val="385C650E"/>
    <w:rsid w:val="3A5B53BB"/>
    <w:rsid w:val="3D9DA5A1"/>
    <w:rsid w:val="3E766E7E"/>
    <w:rsid w:val="3FF70731"/>
    <w:rsid w:val="473E02B7"/>
    <w:rsid w:val="484759AE"/>
    <w:rsid w:val="4AFA5555"/>
    <w:rsid w:val="4E012606"/>
    <w:rsid w:val="4F8E2086"/>
    <w:rsid w:val="50F41D04"/>
    <w:rsid w:val="55985FD6"/>
    <w:rsid w:val="55A61D3B"/>
    <w:rsid w:val="590840E1"/>
    <w:rsid w:val="5DB9298D"/>
    <w:rsid w:val="5F69C55D"/>
    <w:rsid w:val="5FDE6C4D"/>
    <w:rsid w:val="5FDE7297"/>
    <w:rsid w:val="61C6364F"/>
    <w:rsid w:val="67EE400A"/>
    <w:rsid w:val="6B7BDDC3"/>
    <w:rsid w:val="6EF7DE02"/>
    <w:rsid w:val="6FFF732B"/>
    <w:rsid w:val="72D72FAE"/>
    <w:rsid w:val="75453ACF"/>
    <w:rsid w:val="75DE2DD5"/>
    <w:rsid w:val="776FB5B4"/>
    <w:rsid w:val="79452333"/>
    <w:rsid w:val="7B7E355B"/>
    <w:rsid w:val="7BB3209A"/>
    <w:rsid w:val="7BDFC2A9"/>
    <w:rsid w:val="7CDFAFC0"/>
    <w:rsid w:val="7CED97F3"/>
    <w:rsid w:val="7E7F93F3"/>
    <w:rsid w:val="7F9E1819"/>
    <w:rsid w:val="7FFF6263"/>
    <w:rsid w:val="9F994CBB"/>
    <w:rsid w:val="9FC7D7C4"/>
    <w:rsid w:val="9FFF463E"/>
    <w:rsid w:val="A1DF18B3"/>
    <w:rsid w:val="ADFF839C"/>
    <w:rsid w:val="AECFCA2E"/>
    <w:rsid w:val="BE5B4BBE"/>
    <w:rsid w:val="BFDB4342"/>
    <w:rsid w:val="BFF75383"/>
    <w:rsid w:val="D2F5DCD6"/>
    <w:rsid w:val="D9EFCA90"/>
    <w:rsid w:val="DB9704E5"/>
    <w:rsid w:val="DBDF2F8F"/>
    <w:rsid w:val="DDF77BD8"/>
    <w:rsid w:val="DE7F23AF"/>
    <w:rsid w:val="EEFF5EB1"/>
    <w:rsid w:val="EF7BE659"/>
    <w:rsid w:val="F4C9E452"/>
    <w:rsid w:val="F59E3AB3"/>
    <w:rsid w:val="F6FE0420"/>
    <w:rsid w:val="F7AC93F5"/>
    <w:rsid w:val="F7ED288F"/>
    <w:rsid w:val="F7FBD2DD"/>
    <w:rsid w:val="FA70D5E4"/>
    <w:rsid w:val="FAAF1689"/>
    <w:rsid w:val="FBEDF71A"/>
    <w:rsid w:val="FBFF185D"/>
    <w:rsid w:val="FCB73262"/>
    <w:rsid w:val="FFBF50AA"/>
    <w:rsid w:val="FFFD16CD"/>
    <w:rsid w:val="FFFE1A1B"/>
    <w:rsid w:val="FFFE364C"/>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9"/>
    <o:shapelayout v:ext="edit">
      <o:idmap v:ext="edit" data="2"/>
    </o:shapelayout>
  </w:shapeDefaults>
  <w:decimalSymbol w:val="."/>
  <w:listSeparator w:val=","/>
  <w14:docId w14:val="51B647DB"/>
  <w15:docId w15:val="{0F932238-AC2B-4A57-ACA6-0AC5756F8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semiHidden="1" w:qFormat="1"/>
    <w:lsdException w:name="header" w:qFormat="1"/>
    <w:lsdException w:name="footer"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qFormat="1"/>
    <w:lsdException w:name="toa heading" w:semiHidden="1" w:unhideWhenUsed="1"/>
    <w:lsdException w:name="List" w:unhideWhenUsed="1"/>
    <w:lsdException w:name="List Bullet" w:semiHidden="1" w:unhideWhenUsed="1"/>
    <w:lsdException w:name="List Number" w:semiHidden="1" w:unhideWhenUsed="1"/>
    <w:lsdException w:name="List 2" w:unhideWhenUsed="1"/>
    <w:lsdException w:name="List 3"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semiHidden="1" w:unhideWhenUsed="1"/>
    <w:lsdException w:name="Body Text First Indent 2" w:qFormat="1"/>
    <w:lsdException w:name="Note Heading" w:semiHidden="1" w:unhideWhenUsed="1"/>
    <w:lsdException w:name="Body Text 2" w:qFormat="1"/>
    <w:lsdException w:name="Body Text 3" w:qFormat="1"/>
    <w:lsdException w:name="Body Text Indent 2" w:qFormat="1"/>
    <w:lsdException w:name="Body Text Indent 3" w:unhideWhenUsed="1"/>
    <w:lsdException w:name="Block Text" w:unhideWhenUsed="1"/>
    <w:lsdException w:name="Hyperlink" w:uiPriority="99" w:qFormat="1"/>
    <w:lsdException w:name="FollowedHyperlink"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72"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62743"/>
    <w:pPr>
      <w:widowControl w:val="0"/>
      <w:jc w:val="both"/>
    </w:pPr>
    <w:rPr>
      <w:rFonts w:asciiTheme="minorHAnsi" w:eastAsiaTheme="minorEastAsia" w:hAnsiTheme="minorHAnsi" w:cstheme="minorBidi"/>
      <w:kern w:val="2"/>
      <w:sz w:val="21"/>
      <w:szCs w:val="22"/>
      <w14:ligatures w14:val="standardContextual"/>
    </w:rPr>
  </w:style>
  <w:style w:type="paragraph" w:styleId="10">
    <w:name w:val="heading 1"/>
    <w:basedOn w:val="a"/>
    <w:next w:val="a0"/>
    <w:link w:val="11"/>
    <w:qFormat/>
    <w:pPr>
      <w:keepNext/>
      <w:keepLines/>
      <w:pBdr>
        <w:top w:val="single" w:sz="36" w:space="1" w:color="auto"/>
      </w:pBdr>
      <w:tabs>
        <w:tab w:val="left" w:pos="2520"/>
      </w:tabs>
      <w:spacing w:after="960"/>
      <w:ind w:leftChars="100" w:left="200" w:rightChars="100" w:right="720"/>
      <w:outlineLvl w:val="0"/>
    </w:pPr>
    <w:rPr>
      <w:b/>
      <w:sz w:val="40"/>
      <w:lang w:val="zh-CN"/>
    </w:rPr>
  </w:style>
  <w:style w:type="paragraph" w:styleId="2">
    <w:name w:val="heading 2"/>
    <w:basedOn w:val="a"/>
    <w:next w:val="a"/>
    <w:link w:val="20"/>
    <w:qFormat/>
    <w:pPr>
      <w:keepLines/>
      <w:pBdr>
        <w:top w:val="single" w:sz="48" w:space="4" w:color="auto"/>
      </w:pBdr>
      <w:outlineLvl w:val="1"/>
    </w:pPr>
    <w:rPr>
      <w:b/>
      <w:sz w:val="28"/>
      <w:lang w:val="zh-CN"/>
    </w:rPr>
  </w:style>
  <w:style w:type="paragraph" w:styleId="3">
    <w:name w:val="heading 3"/>
    <w:basedOn w:val="a"/>
    <w:next w:val="a"/>
    <w:link w:val="30"/>
    <w:qFormat/>
    <w:pPr>
      <w:keepNext/>
      <w:keepLines/>
      <w:outlineLvl w:val="2"/>
    </w:pPr>
    <w:rPr>
      <w:b/>
      <w:lang w:val="zh-CN"/>
    </w:rPr>
  </w:style>
  <w:style w:type="paragraph" w:styleId="4">
    <w:name w:val="heading 4"/>
    <w:basedOn w:val="a"/>
    <w:next w:val="a"/>
    <w:link w:val="40"/>
    <w:qFormat/>
    <w:pPr>
      <w:keepNext/>
      <w:keepLines/>
      <w:pBdr>
        <w:top w:val="none" w:sz="0" w:space="1" w:color="auto"/>
        <w:left w:val="none" w:sz="0" w:space="4" w:color="auto"/>
        <w:bottom w:val="none" w:sz="0" w:space="1" w:color="auto"/>
        <w:right w:val="none" w:sz="0" w:space="4" w:color="auto"/>
      </w:pBdr>
      <w:tabs>
        <w:tab w:val="center" w:pos="6480"/>
        <w:tab w:val="right" w:pos="10440"/>
      </w:tabs>
      <w:spacing w:line="360" w:lineRule="auto"/>
      <w:outlineLvl w:val="3"/>
    </w:pPr>
    <w:rPr>
      <w:rFonts w:ascii="SimSun" w:eastAsia="SimSun" w:hAnsi="SimSun"/>
      <w:b/>
      <w:lang w:val="zh-CN"/>
    </w:rPr>
  </w:style>
  <w:style w:type="paragraph" w:styleId="5">
    <w:name w:val="heading 5"/>
    <w:basedOn w:val="a0"/>
    <w:next w:val="a0"/>
    <w:link w:val="50"/>
    <w:qFormat/>
    <w:pPr>
      <w:keepNext/>
      <w:keepLines/>
      <w:ind w:left="0"/>
      <w:outlineLvl w:val="4"/>
    </w:pPr>
    <w:rPr>
      <w:b/>
      <w:lang w:val="zh-CN"/>
    </w:rPr>
  </w:style>
  <w:style w:type="paragraph" w:styleId="6">
    <w:name w:val="heading 6"/>
    <w:basedOn w:val="a"/>
    <w:next w:val="a1"/>
    <w:link w:val="60"/>
    <w:qFormat/>
    <w:pPr>
      <w:ind w:left="720"/>
      <w:outlineLvl w:val="5"/>
    </w:pPr>
    <w:rPr>
      <w:rFonts w:ascii="Times" w:hAnsi="Times"/>
      <w:u w:val="single"/>
      <w:lang w:val="zh-CN"/>
    </w:rPr>
  </w:style>
  <w:style w:type="paragraph" w:styleId="7">
    <w:name w:val="heading 7"/>
    <w:basedOn w:val="a"/>
    <w:next w:val="a1"/>
    <w:link w:val="70"/>
    <w:qFormat/>
    <w:pPr>
      <w:ind w:left="720"/>
      <w:outlineLvl w:val="6"/>
    </w:pPr>
    <w:rPr>
      <w:rFonts w:ascii="Times" w:hAnsi="Times"/>
      <w:i/>
      <w:lang w:val="zh-CN"/>
    </w:rPr>
  </w:style>
  <w:style w:type="paragraph" w:styleId="8">
    <w:name w:val="heading 8"/>
    <w:basedOn w:val="a"/>
    <w:next w:val="a1"/>
    <w:link w:val="80"/>
    <w:qFormat/>
    <w:pPr>
      <w:ind w:left="720"/>
      <w:outlineLvl w:val="7"/>
    </w:pPr>
    <w:rPr>
      <w:rFonts w:ascii="Times" w:hAnsi="Times"/>
      <w:i/>
      <w:lang w:val="zh-CN"/>
    </w:rPr>
  </w:style>
  <w:style w:type="paragraph" w:styleId="9">
    <w:name w:val="heading 9"/>
    <w:basedOn w:val="a"/>
    <w:next w:val="a1"/>
    <w:link w:val="90"/>
    <w:qFormat/>
    <w:pPr>
      <w:ind w:left="720"/>
      <w:outlineLvl w:val="8"/>
    </w:pPr>
    <w:rPr>
      <w:rFonts w:ascii="Times" w:hAnsi="Times"/>
      <w:i/>
      <w:lang w:val="zh-CN"/>
    </w:rPr>
  </w:style>
  <w:style w:type="character" w:default="1" w:styleId="a2">
    <w:name w:val="Default Paragraph Font"/>
    <w:uiPriority w:val="1"/>
    <w:semiHidden/>
    <w:unhideWhenUsed/>
    <w:rsid w:val="00062743"/>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rsid w:val="00062743"/>
  </w:style>
  <w:style w:type="paragraph" w:styleId="a5">
    <w:name w:val="macro"/>
    <w:link w:val="a6"/>
    <w:semiHidden/>
    <w:qFormat/>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kern w:val="2"/>
      <w:sz w:val="24"/>
      <w:szCs w:val="24"/>
    </w:rPr>
  </w:style>
  <w:style w:type="paragraph" w:styleId="a0">
    <w:name w:val="Body Text"/>
    <w:basedOn w:val="a"/>
    <w:link w:val="a7"/>
    <w:qFormat/>
    <w:pPr>
      <w:spacing w:before="120" w:after="120"/>
      <w:ind w:left="2155"/>
    </w:pPr>
  </w:style>
  <w:style w:type="paragraph" w:styleId="a1">
    <w:name w:val="Normal Indent"/>
    <w:basedOn w:val="a"/>
    <w:qFormat/>
    <w:pPr>
      <w:ind w:left="720"/>
    </w:pPr>
  </w:style>
  <w:style w:type="paragraph" w:styleId="TOC7">
    <w:name w:val="toc 7"/>
    <w:basedOn w:val="a"/>
    <w:next w:val="a"/>
    <w:autoRedefine/>
    <w:uiPriority w:val="39"/>
    <w:qFormat/>
    <w:pPr>
      <w:ind w:left="1260"/>
    </w:pPr>
    <w:rPr>
      <w:sz w:val="20"/>
      <w:szCs w:val="20"/>
    </w:rPr>
  </w:style>
  <w:style w:type="paragraph" w:styleId="a8">
    <w:name w:val="caption"/>
    <w:basedOn w:val="a"/>
    <w:next w:val="a"/>
    <w:qFormat/>
    <w:pPr>
      <w:tabs>
        <w:tab w:val="left" w:pos="5400"/>
      </w:tabs>
      <w:spacing w:before="240" w:after="240"/>
      <w:ind w:left="5400" w:hanging="1296"/>
    </w:pPr>
    <w:rPr>
      <w:rFonts w:ascii="Arial" w:hAnsi="Arial"/>
      <w:b/>
    </w:rPr>
  </w:style>
  <w:style w:type="paragraph" w:styleId="a9">
    <w:name w:val="Document Map"/>
    <w:basedOn w:val="a"/>
    <w:link w:val="aa"/>
    <w:semiHidden/>
    <w:qFormat/>
    <w:pPr>
      <w:shd w:val="clear" w:color="auto" w:fill="000080"/>
    </w:pPr>
    <w:rPr>
      <w:lang w:val="zh-CN"/>
    </w:rPr>
  </w:style>
  <w:style w:type="paragraph" w:styleId="ab">
    <w:name w:val="annotation text"/>
    <w:basedOn w:val="a"/>
    <w:link w:val="ac"/>
    <w:semiHidden/>
    <w:qFormat/>
    <w:rPr>
      <w:lang w:val="zh-CN"/>
    </w:rPr>
  </w:style>
  <w:style w:type="paragraph" w:styleId="31">
    <w:name w:val="Body Text 3"/>
    <w:basedOn w:val="a"/>
    <w:link w:val="32"/>
    <w:qFormat/>
    <w:rPr>
      <w:rFonts w:ascii="Arial" w:eastAsia="PMingLiU" w:hAnsi="Arial"/>
      <w:b/>
      <w:bCs/>
      <w:color w:val="000000"/>
      <w:sz w:val="15"/>
      <w:lang w:val="zh-CN"/>
    </w:rPr>
  </w:style>
  <w:style w:type="paragraph" w:styleId="ad">
    <w:name w:val="Body Text Indent"/>
    <w:basedOn w:val="a"/>
    <w:link w:val="ae"/>
    <w:qFormat/>
    <w:pPr>
      <w:ind w:left="2160"/>
    </w:pPr>
    <w:rPr>
      <w:color w:val="000000"/>
      <w:lang w:val="zh-CN"/>
    </w:rPr>
  </w:style>
  <w:style w:type="paragraph" w:styleId="TOC5">
    <w:name w:val="toc 5"/>
    <w:basedOn w:val="a"/>
    <w:next w:val="a"/>
    <w:qFormat/>
    <w:pPr>
      <w:ind w:left="840"/>
    </w:pPr>
    <w:rPr>
      <w:sz w:val="20"/>
      <w:szCs w:val="20"/>
    </w:rPr>
  </w:style>
  <w:style w:type="paragraph" w:styleId="TOC3">
    <w:name w:val="toc 3"/>
    <w:basedOn w:val="a"/>
    <w:next w:val="a"/>
    <w:uiPriority w:val="39"/>
    <w:qFormat/>
    <w:pPr>
      <w:ind w:left="420"/>
    </w:pPr>
  </w:style>
  <w:style w:type="paragraph" w:styleId="TOC8">
    <w:name w:val="toc 8"/>
    <w:basedOn w:val="a"/>
    <w:next w:val="a"/>
    <w:autoRedefine/>
    <w:uiPriority w:val="39"/>
    <w:qFormat/>
    <w:pPr>
      <w:ind w:left="1470"/>
    </w:pPr>
    <w:rPr>
      <w:sz w:val="20"/>
      <w:szCs w:val="20"/>
    </w:rPr>
  </w:style>
  <w:style w:type="paragraph" w:styleId="af">
    <w:name w:val="Date"/>
    <w:basedOn w:val="a"/>
    <w:next w:val="a"/>
    <w:link w:val="af0"/>
    <w:qFormat/>
    <w:pPr>
      <w:ind w:leftChars="2500" w:left="100"/>
    </w:pPr>
    <w:rPr>
      <w:lang w:val="zh-CN"/>
    </w:rPr>
  </w:style>
  <w:style w:type="paragraph" w:styleId="21">
    <w:name w:val="Body Text Indent 2"/>
    <w:basedOn w:val="a"/>
    <w:link w:val="22"/>
    <w:qFormat/>
    <w:pPr>
      <w:ind w:leftChars="1050" w:left="2100" w:firstLineChars="13" w:firstLine="26"/>
    </w:pPr>
    <w:rPr>
      <w:lang w:val="zh-CN"/>
    </w:rPr>
  </w:style>
  <w:style w:type="paragraph" w:styleId="af1">
    <w:name w:val="Balloon Text"/>
    <w:basedOn w:val="a"/>
    <w:link w:val="af2"/>
    <w:semiHidden/>
    <w:qFormat/>
    <w:rPr>
      <w:sz w:val="18"/>
      <w:szCs w:val="18"/>
      <w:lang w:val="zh-CN"/>
    </w:rPr>
  </w:style>
  <w:style w:type="paragraph" w:styleId="af3">
    <w:name w:val="footer"/>
    <w:basedOn w:val="a"/>
    <w:link w:val="af4"/>
    <w:qFormat/>
    <w:pPr>
      <w:tabs>
        <w:tab w:val="right" w:pos="7920"/>
      </w:tabs>
    </w:pPr>
    <w:rPr>
      <w:sz w:val="16"/>
      <w:lang w:val="zh-CN"/>
    </w:rPr>
  </w:style>
  <w:style w:type="paragraph" w:styleId="af5">
    <w:name w:val="header"/>
    <w:basedOn w:val="a"/>
    <w:link w:val="af6"/>
    <w:qFormat/>
    <w:pPr>
      <w:tabs>
        <w:tab w:val="right" w:pos="10440"/>
      </w:tabs>
    </w:pPr>
    <w:rPr>
      <w:sz w:val="16"/>
      <w:lang w:val="zh-CN"/>
    </w:rPr>
  </w:style>
  <w:style w:type="paragraph" w:styleId="TOC1">
    <w:name w:val="toc 1"/>
    <w:basedOn w:val="a"/>
    <w:next w:val="a"/>
    <w:uiPriority w:val="39"/>
    <w:qFormat/>
    <w:pPr>
      <w:spacing w:before="120"/>
    </w:pPr>
    <w:rPr>
      <w:b/>
      <w:bCs/>
    </w:rPr>
  </w:style>
  <w:style w:type="paragraph" w:styleId="TOC4">
    <w:name w:val="toc 4"/>
    <w:basedOn w:val="a"/>
    <w:next w:val="a"/>
    <w:qFormat/>
    <w:pPr>
      <w:ind w:left="630"/>
    </w:pPr>
    <w:rPr>
      <w:sz w:val="20"/>
      <w:szCs w:val="20"/>
    </w:rPr>
  </w:style>
  <w:style w:type="paragraph" w:styleId="af7">
    <w:name w:val="footnote text"/>
    <w:basedOn w:val="a"/>
    <w:link w:val="af8"/>
    <w:semiHidden/>
    <w:qFormat/>
    <w:pPr>
      <w:spacing w:after="240"/>
      <w:ind w:hanging="720"/>
    </w:pPr>
    <w:rPr>
      <w:lang w:val="zh-CN"/>
    </w:rPr>
  </w:style>
  <w:style w:type="paragraph" w:styleId="TOC6">
    <w:name w:val="toc 6"/>
    <w:basedOn w:val="a"/>
    <w:next w:val="a"/>
    <w:autoRedefine/>
    <w:uiPriority w:val="39"/>
    <w:qFormat/>
    <w:pPr>
      <w:ind w:left="1050"/>
    </w:pPr>
    <w:rPr>
      <w:sz w:val="20"/>
      <w:szCs w:val="20"/>
    </w:rPr>
  </w:style>
  <w:style w:type="paragraph" w:styleId="TOC2">
    <w:name w:val="toc 2"/>
    <w:basedOn w:val="a"/>
    <w:next w:val="a"/>
    <w:uiPriority w:val="39"/>
    <w:qFormat/>
    <w:pPr>
      <w:ind w:left="210"/>
    </w:pPr>
    <w:rPr>
      <w:b/>
      <w:bCs/>
    </w:rPr>
  </w:style>
  <w:style w:type="paragraph" w:styleId="TOC9">
    <w:name w:val="toc 9"/>
    <w:basedOn w:val="a"/>
    <w:next w:val="a"/>
    <w:autoRedefine/>
    <w:uiPriority w:val="39"/>
    <w:qFormat/>
    <w:pPr>
      <w:ind w:left="1680"/>
    </w:pPr>
    <w:rPr>
      <w:sz w:val="20"/>
      <w:szCs w:val="20"/>
    </w:rPr>
  </w:style>
  <w:style w:type="paragraph" w:styleId="23">
    <w:name w:val="Body Text 2"/>
    <w:basedOn w:val="a"/>
    <w:link w:val="24"/>
    <w:qFormat/>
    <w:rPr>
      <w:rFonts w:ascii="Arial" w:eastAsia="PMingLiU" w:hAnsi="Arial"/>
      <w:b/>
      <w:bCs/>
      <w:color w:val="000000"/>
      <w:sz w:val="18"/>
      <w:lang w:val="zh-CN"/>
    </w:rPr>
  </w:style>
  <w:style w:type="paragraph" w:styleId="af9">
    <w:name w:val="Normal (Web)"/>
    <w:basedOn w:val="a"/>
    <w:uiPriority w:val="99"/>
    <w:unhideWhenUsed/>
    <w:qFormat/>
    <w:pPr>
      <w:spacing w:before="100" w:beforeAutospacing="1" w:after="100" w:afterAutospacing="1"/>
    </w:pPr>
    <w:rPr>
      <w:rFonts w:ascii="SimSun" w:hAnsi="SimSun" w:cs="SimSun"/>
    </w:rPr>
  </w:style>
  <w:style w:type="paragraph" w:styleId="afa">
    <w:name w:val="Title"/>
    <w:basedOn w:val="a"/>
    <w:link w:val="afb"/>
    <w:qFormat/>
    <w:pPr>
      <w:keepLines/>
      <w:spacing w:after="120"/>
      <w:ind w:left="2520" w:right="720"/>
    </w:pPr>
    <w:rPr>
      <w:sz w:val="48"/>
      <w:lang w:val="zh-CN"/>
    </w:rPr>
  </w:style>
  <w:style w:type="paragraph" w:styleId="afc">
    <w:name w:val="annotation subject"/>
    <w:basedOn w:val="ab"/>
    <w:next w:val="ab"/>
    <w:link w:val="afd"/>
    <w:semiHidden/>
    <w:qFormat/>
    <w:rPr>
      <w:b/>
      <w:bCs/>
    </w:rPr>
  </w:style>
  <w:style w:type="paragraph" w:styleId="25">
    <w:name w:val="Body Text First Indent 2"/>
    <w:basedOn w:val="ad"/>
    <w:link w:val="26"/>
    <w:qFormat/>
    <w:pPr>
      <w:spacing w:after="120"/>
      <w:ind w:leftChars="200" w:left="420" w:firstLineChars="200" w:firstLine="420"/>
    </w:pPr>
    <w:rPr>
      <w:color w:val="auto"/>
      <w:sz w:val="20"/>
      <w:szCs w:val="20"/>
    </w:rPr>
  </w:style>
  <w:style w:type="table" w:styleId="afe">
    <w:name w:val="Table Grid"/>
    <w:basedOn w:val="a3"/>
    <w:uiPriority w:val="39"/>
    <w:qFormat/>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
    <w:name w:val="Strong"/>
    <w:qFormat/>
    <w:rPr>
      <w:b/>
      <w:bCs/>
    </w:rPr>
  </w:style>
  <w:style w:type="character" w:styleId="aff0">
    <w:name w:val="page number"/>
    <w:qFormat/>
    <w:rPr>
      <w:rFonts w:ascii="Book Antiqua" w:hAnsi="Book Antiqua"/>
    </w:rPr>
  </w:style>
  <w:style w:type="character" w:styleId="aff1">
    <w:name w:val="FollowedHyperlink"/>
    <w:qFormat/>
    <w:rPr>
      <w:color w:val="800080"/>
      <w:u w:val="single"/>
    </w:rPr>
  </w:style>
  <w:style w:type="character" w:styleId="aff2">
    <w:name w:val="Emphasis"/>
    <w:basedOn w:val="a2"/>
    <w:qFormat/>
    <w:rPr>
      <w:i/>
    </w:rPr>
  </w:style>
  <w:style w:type="character" w:styleId="aff3">
    <w:name w:val="Hyperlink"/>
    <w:uiPriority w:val="99"/>
    <w:qFormat/>
    <w:rPr>
      <w:color w:val="0000FF"/>
      <w:u w:val="single"/>
    </w:rPr>
  </w:style>
  <w:style w:type="character" w:styleId="aff4">
    <w:name w:val="annotation reference"/>
    <w:semiHidden/>
    <w:qFormat/>
    <w:rPr>
      <w:sz w:val="21"/>
    </w:rPr>
  </w:style>
  <w:style w:type="character" w:styleId="aff5">
    <w:name w:val="footnote reference"/>
    <w:semiHidden/>
    <w:qFormat/>
    <w:rPr>
      <w:position w:val="6"/>
      <w:sz w:val="16"/>
    </w:rPr>
  </w:style>
  <w:style w:type="paragraph" w:customStyle="1" w:styleId="Checklist-X">
    <w:name w:val="Checklist-X"/>
    <w:basedOn w:val="Checklist"/>
    <w:qFormat/>
  </w:style>
  <w:style w:type="paragraph" w:customStyle="1" w:styleId="Checklist">
    <w:name w:val="Checklist"/>
    <w:basedOn w:val="Bullet"/>
    <w:qFormat/>
    <w:pPr>
      <w:ind w:left="3427" w:hanging="547"/>
    </w:pPr>
  </w:style>
  <w:style w:type="paragraph" w:customStyle="1" w:styleId="Bullet">
    <w:name w:val="Bullet"/>
    <w:basedOn w:val="a0"/>
    <w:qFormat/>
    <w:pPr>
      <w:keepLines/>
      <w:spacing w:before="60" w:after="60"/>
      <w:ind w:left="3096" w:hanging="216"/>
    </w:pPr>
  </w:style>
  <w:style w:type="paragraph" w:customStyle="1" w:styleId="tty132">
    <w:name w:val="tty132"/>
    <w:basedOn w:val="a"/>
    <w:qFormat/>
    <w:rPr>
      <w:rFonts w:ascii="Courier New" w:hAnsi="Courier New"/>
      <w:sz w:val="12"/>
    </w:rPr>
  </w:style>
  <w:style w:type="paragraph" w:customStyle="1" w:styleId="tty80">
    <w:name w:val="tty80"/>
    <w:basedOn w:val="a"/>
    <w:qFormat/>
    <w:rPr>
      <w:rFonts w:ascii="Courier New" w:hAnsi="Courier New"/>
    </w:rPr>
  </w:style>
  <w:style w:type="paragraph" w:customStyle="1" w:styleId="hangingindent">
    <w:name w:val="hanging indent"/>
    <w:basedOn w:val="a0"/>
    <w:qFormat/>
    <w:pPr>
      <w:keepLines/>
      <w:ind w:left="5400" w:hanging="2880"/>
    </w:pPr>
  </w:style>
  <w:style w:type="paragraph" w:customStyle="1" w:styleId="TableText">
    <w:name w:val="Table Text"/>
    <w:basedOn w:val="a"/>
    <w:qFormat/>
    <w:pPr>
      <w:keepLines/>
    </w:pPr>
    <w:rPr>
      <w:sz w:val="16"/>
    </w:rPr>
  </w:style>
  <w:style w:type="paragraph" w:customStyle="1" w:styleId="NumberList">
    <w:name w:val="Number List"/>
    <w:basedOn w:val="a0"/>
    <w:qFormat/>
    <w:pPr>
      <w:spacing w:before="60" w:after="60"/>
      <w:ind w:left="3240" w:hanging="360"/>
    </w:pPr>
  </w:style>
  <w:style w:type="paragraph" w:customStyle="1" w:styleId="HeadingBar">
    <w:name w:val="Heading Bar"/>
    <w:basedOn w:val="a"/>
    <w:next w:val="3"/>
    <w:qFormat/>
    <w:pPr>
      <w:keepNext/>
      <w:keepLines/>
      <w:shd w:val="solid" w:color="auto" w:fill="auto"/>
      <w:spacing w:before="240"/>
      <w:ind w:right="7314"/>
    </w:pPr>
    <w:rPr>
      <w:color w:val="FFFFFF"/>
      <w:sz w:val="8"/>
    </w:rPr>
  </w:style>
  <w:style w:type="paragraph" w:customStyle="1" w:styleId="InfoBox">
    <w:name w:val="Info Box"/>
    <w:basedOn w:val="a0"/>
    <w:qFormat/>
    <w:pPr>
      <w:keepLines/>
      <w:pBdr>
        <w:top w:val="single" w:sz="6" w:space="6" w:color="auto"/>
        <w:left w:val="single" w:sz="6" w:space="6" w:color="auto"/>
        <w:bottom w:val="single" w:sz="6" w:space="6" w:color="auto"/>
        <w:right w:val="single" w:sz="6" w:space="6" w:color="auto"/>
        <w:between w:val="single" w:sz="6" w:space="6" w:color="auto"/>
      </w:pBdr>
      <w:ind w:left="3600" w:right="1080"/>
      <w:jc w:val="center"/>
    </w:pPr>
    <w:rPr>
      <w:sz w:val="18"/>
    </w:rPr>
  </w:style>
  <w:style w:type="paragraph" w:customStyle="1" w:styleId="tty180">
    <w:name w:val="tty180"/>
    <w:basedOn w:val="a"/>
    <w:qFormat/>
    <w:pPr>
      <w:ind w:right="-720"/>
    </w:pPr>
    <w:rPr>
      <w:rFonts w:ascii="Courier New" w:hAnsi="Courier New"/>
      <w:sz w:val="8"/>
    </w:rPr>
  </w:style>
  <w:style w:type="paragraph" w:customStyle="1" w:styleId="TitleBar">
    <w:name w:val="Title Bar"/>
    <w:basedOn w:val="a"/>
    <w:qFormat/>
    <w:pPr>
      <w:keepNext/>
      <w:pageBreakBefore/>
      <w:shd w:val="solid" w:color="auto" w:fill="auto"/>
      <w:spacing w:before="1680"/>
      <w:ind w:left="2520" w:right="720"/>
    </w:pPr>
    <w:rPr>
      <w:sz w:val="36"/>
    </w:rPr>
  </w:style>
  <w:style w:type="paragraph" w:customStyle="1" w:styleId="tty80indent">
    <w:name w:val="tty80 indent"/>
    <w:basedOn w:val="tty80"/>
    <w:qFormat/>
    <w:pPr>
      <w:ind w:left="2895"/>
    </w:pPr>
  </w:style>
  <w:style w:type="paragraph" w:customStyle="1" w:styleId="TOC10">
    <w:name w:val="TOC 标题1"/>
    <w:basedOn w:val="a"/>
    <w:qFormat/>
    <w:pPr>
      <w:keepNext/>
      <w:pageBreakBefore/>
      <w:pBdr>
        <w:top w:val="single" w:sz="48" w:space="26" w:color="auto"/>
      </w:pBdr>
      <w:spacing w:before="960" w:after="960"/>
      <w:ind w:left="2520"/>
    </w:pPr>
    <w:rPr>
      <w:sz w:val="36"/>
    </w:rPr>
  </w:style>
  <w:style w:type="character" w:customStyle="1" w:styleId="ChapterTitle">
    <w:name w:val="Chapter Title"/>
    <w:basedOn w:val="a2"/>
    <w:qFormat/>
  </w:style>
  <w:style w:type="paragraph" w:customStyle="1" w:styleId="Legal">
    <w:name w:val="Legal"/>
    <w:basedOn w:val="a"/>
    <w:qFormat/>
    <w:pPr>
      <w:spacing w:after="240"/>
      <w:ind w:left="2160"/>
    </w:pPr>
    <w:rPr>
      <w:rFonts w:ascii="Times" w:hAnsi="Times"/>
    </w:rPr>
  </w:style>
  <w:style w:type="character" w:customStyle="1" w:styleId="HighlightedVariable">
    <w:name w:val="Highlighted Variable"/>
    <w:qFormat/>
    <w:rPr>
      <w:rFonts w:ascii="Book Antiqua" w:hAnsi="Book Antiqua"/>
      <w:color w:val="0000FF"/>
    </w:rPr>
  </w:style>
  <w:style w:type="paragraph" w:customStyle="1" w:styleId="Note">
    <w:name w:val="Note"/>
    <w:basedOn w:val="a0"/>
    <w:qFormat/>
    <w:pPr>
      <w:pBdr>
        <w:top w:val="single" w:sz="6" w:space="1" w:color="auto"/>
        <w:left w:val="single" w:sz="6" w:space="1" w:color="auto"/>
        <w:bottom w:val="single" w:sz="6" w:space="1" w:color="auto"/>
        <w:right w:val="single" w:sz="6" w:space="1" w:color="auto"/>
      </w:pBdr>
      <w:shd w:val="solid" w:color="FFFF00" w:fill="auto"/>
      <w:ind w:left="720" w:right="5040" w:hanging="720"/>
    </w:pPr>
    <w:rPr>
      <w:vanish/>
    </w:rPr>
  </w:style>
  <w:style w:type="paragraph" w:customStyle="1" w:styleId="TableHeading">
    <w:name w:val="Table Heading"/>
    <w:basedOn w:val="TableText"/>
    <w:qFormat/>
    <w:pPr>
      <w:spacing w:before="120" w:after="120"/>
    </w:pPr>
    <w:rPr>
      <w:b/>
    </w:rPr>
  </w:style>
  <w:style w:type="paragraph" w:customStyle="1" w:styleId="HelpNote">
    <w:name w:val="Help Note"/>
    <w:basedOn w:val="a"/>
    <w:qFormat/>
    <w:pPr>
      <w:pBdr>
        <w:top w:val="single" w:sz="6" w:space="3" w:color="auto"/>
        <w:left w:val="single" w:sz="6" w:space="3" w:color="auto"/>
        <w:bottom w:val="single" w:sz="6" w:space="3" w:color="auto"/>
        <w:right w:val="single" w:sz="6" w:space="3" w:color="auto"/>
      </w:pBdr>
      <w:shd w:val="solid" w:color="00FF00" w:fill="auto"/>
      <w:spacing w:before="120" w:after="120"/>
      <w:ind w:left="1260" w:right="5040" w:hanging="1260"/>
    </w:pPr>
    <w:rPr>
      <w:vanish/>
    </w:rPr>
  </w:style>
  <w:style w:type="paragraph" w:customStyle="1" w:styleId="pp">
    <w:name w:val="pp"/>
    <w:basedOn w:val="a"/>
    <w:qFormat/>
    <w:pPr>
      <w:spacing w:before="240"/>
    </w:pPr>
    <w:rPr>
      <w:rFonts w:ascii="Arial" w:hAnsi="Arial"/>
    </w:rPr>
  </w:style>
  <w:style w:type="paragraph" w:customStyle="1" w:styleId="Title-Major">
    <w:name w:val="Title-Major"/>
    <w:basedOn w:val="afa"/>
    <w:qFormat/>
    <w:rPr>
      <w:smallCaps/>
    </w:rPr>
  </w:style>
  <w:style w:type="paragraph" w:customStyle="1" w:styleId="RouteTitle">
    <w:name w:val="Route Title"/>
    <w:basedOn w:val="a"/>
    <w:qFormat/>
    <w:pPr>
      <w:keepLines/>
      <w:spacing w:after="120"/>
      <w:ind w:left="2520" w:right="720"/>
    </w:pPr>
    <w:rPr>
      <w:sz w:val="36"/>
    </w:rPr>
  </w:style>
  <w:style w:type="paragraph" w:customStyle="1" w:styleId="NoteWide">
    <w:name w:val="Note Wide"/>
    <w:basedOn w:val="Note"/>
    <w:qFormat/>
    <w:pPr>
      <w:ind w:right="2160"/>
    </w:pPr>
  </w:style>
  <w:style w:type="paragraph" w:customStyle="1" w:styleId="font5">
    <w:name w:val="font5"/>
    <w:basedOn w:val="a"/>
    <w:qFormat/>
    <w:pPr>
      <w:spacing w:before="100" w:beforeAutospacing="1" w:after="100" w:afterAutospacing="1"/>
    </w:pPr>
    <w:rPr>
      <w:rFonts w:ascii="SimSun" w:hAnsi="SimSun" w:cs="Arial Unicode MS" w:hint="eastAsia"/>
      <w:sz w:val="18"/>
      <w:szCs w:val="18"/>
    </w:rPr>
  </w:style>
  <w:style w:type="paragraph" w:customStyle="1" w:styleId="font6">
    <w:name w:val="font6"/>
    <w:basedOn w:val="a"/>
    <w:qFormat/>
    <w:pPr>
      <w:spacing w:before="100" w:beforeAutospacing="1" w:after="100" w:afterAutospacing="1"/>
    </w:pPr>
    <w:rPr>
      <w:rFonts w:eastAsia="Arial Unicode MS"/>
      <w:sz w:val="18"/>
      <w:szCs w:val="18"/>
    </w:rPr>
  </w:style>
  <w:style w:type="paragraph" w:customStyle="1" w:styleId="font7">
    <w:name w:val="font7"/>
    <w:basedOn w:val="a"/>
    <w:qFormat/>
    <w:pPr>
      <w:spacing w:before="100" w:beforeAutospacing="1" w:after="100" w:afterAutospacing="1"/>
    </w:pPr>
    <w:rPr>
      <w:rFonts w:ascii="SimSun" w:hAnsi="SimSun" w:cs="Arial Unicode MS" w:hint="eastAsia"/>
      <w:sz w:val="16"/>
      <w:szCs w:val="16"/>
    </w:rPr>
  </w:style>
  <w:style w:type="paragraph" w:customStyle="1" w:styleId="font8">
    <w:name w:val="font8"/>
    <w:basedOn w:val="a"/>
    <w:qFormat/>
    <w:pPr>
      <w:spacing w:before="100" w:beforeAutospacing="1" w:after="100" w:afterAutospacing="1"/>
    </w:pPr>
    <w:rPr>
      <w:rFonts w:eastAsia="Arial Unicode MS"/>
      <w:sz w:val="12"/>
      <w:szCs w:val="12"/>
    </w:rPr>
  </w:style>
  <w:style w:type="paragraph" w:customStyle="1" w:styleId="font9">
    <w:name w:val="font9"/>
    <w:basedOn w:val="a"/>
    <w:qFormat/>
    <w:pPr>
      <w:spacing w:before="100" w:beforeAutospacing="1" w:after="100" w:afterAutospacing="1"/>
    </w:pPr>
    <w:rPr>
      <w:rFonts w:ascii="SimSun" w:hAnsi="SimSun" w:cs="Arial Unicode MS" w:hint="eastAsia"/>
      <w:sz w:val="12"/>
      <w:szCs w:val="12"/>
    </w:rPr>
  </w:style>
  <w:style w:type="paragraph" w:customStyle="1" w:styleId="font10">
    <w:name w:val="font10"/>
    <w:basedOn w:val="a"/>
    <w:qFormat/>
    <w:pPr>
      <w:spacing w:before="100" w:beforeAutospacing="1" w:after="100" w:afterAutospacing="1"/>
    </w:pPr>
    <w:rPr>
      <w:rFonts w:ascii="Arial Narrow" w:eastAsia="Arial Unicode MS" w:hAnsi="Arial Narrow" w:cs="Arial Unicode MS"/>
      <w:sz w:val="16"/>
      <w:szCs w:val="16"/>
    </w:rPr>
  </w:style>
  <w:style w:type="paragraph" w:customStyle="1" w:styleId="font11">
    <w:name w:val="font11"/>
    <w:basedOn w:val="a"/>
    <w:qFormat/>
    <w:pPr>
      <w:spacing w:before="100" w:beforeAutospacing="1" w:after="100" w:afterAutospacing="1"/>
    </w:pPr>
    <w:rPr>
      <w:rFonts w:eastAsia="Arial Unicode MS"/>
      <w:b/>
      <w:bCs/>
      <w:sz w:val="40"/>
      <w:szCs w:val="40"/>
    </w:rPr>
  </w:style>
  <w:style w:type="paragraph" w:customStyle="1" w:styleId="font12">
    <w:name w:val="font12"/>
    <w:basedOn w:val="a"/>
    <w:qFormat/>
    <w:pPr>
      <w:spacing w:before="100" w:beforeAutospacing="1" w:after="100" w:afterAutospacing="1"/>
    </w:pPr>
    <w:rPr>
      <w:rFonts w:eastAsia="Arial Unicode MS"/>
      <w:sz w:val="16"/>
      <w:szCs w:val="16"/>
    </w:rPr>
  </w:style>
  <w:style w:type="paragraph" w:customStyle="1" w:styleId="xl24">
    <w:name w:val="xl24"/>
    <w:basedOn w:val="a"/>
    <w:qFormat/>
    <w:pP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25">
    <w:name w:val="xl25"/>
    <w:basedOn w:val="a"/>
    <w:qFormat/>
    <w:pPr>
      <w:spacing w:before="100" w:beforeAutospacing="1" w:after="100" w:afterAutospacing="1"/>
      <w:textAlignment w:val="top"/>
    </w:pPr>
    <w:rPr>
      <w:rFonts w:ascii="Arial Narrow" w:eastAsia="Arial Unicode MS" w:hAnsi="Arial Narrow" w:cs="Arial Unicode MS"/>
      <w:sz w:val="18"/>
      <w:szCs w:val="18"/>
    </w:rPr>
  </w:style>
  <w:style w:type="paragraph" w:customStyle="1" w:styleId="xl26">
    <w:name w:val="xl26"/>
    <w:basedOn w:val="a"/>
    <w:qFormat/>
    <w:pPr>
      <w:spacing w:before="100" w:beforeAutospacing="1" w:after="100" w:afterAutospacing="1"/>
      <w:textAlignment w:val="top"/>
    </w:pPr>
    <w:rPr>
      <w:rFonts w:eastAsia="Arial Unicode MS"/>
      <w:sz w:val="18"/>
      <w:szCs w:val="18"/>
    </w:rPr>
  </w:style>
  <w:style w:type="paragraph" w:customStyle="1" w:styleId="xl27">
    <w:name w:val="xl27"/>
    <w:basedOn w:val="a"/>
    <w:qFormat/>
    <w:pP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28">
    <w:name w:val="xl28"/>
    <w:basedOn w:val="a"/>
    <w:qFormat/>
    <w:pPr>
      <w:spacing w:before="100" w:beforeAutospacing="1" w:after="100" w:afterAutospacing="1"/>
      <w:textAlignment w:val="top"/>
    </w:pPr>
    <w:rPr>
      <w:rFonts w:ascii="Arial Narrow" w:eastAsia="Arial Unicode MS" w:hAnsi="Arial Narrow" w:cs="Arial Unicode MS"/>
      <w:sz w:val="18"/>
      <w:szCs w:val="18"/>
    </w:rPr>
  </w:style>
  <w:style w:type="paragraph" w:customStyle="1" w:styleId="xl29">
    <w:name w:val="xl29"/>
    <w:basedOn w:val="a"/>
    <w:qFormat/>
    <w:pP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30">
    <w:name w:val="xl30"/>
    <w:basedOn w:val="a"/>
    <w:qFormat/>
    <w:pPr>
      <w:spacing w:before="100" w:beforeAutospacing="1" w:after="100" w:afterAutospacing="1"/>
      <w:textAlignment w:val="top"/>
    </w:pPr>
    <w:rPr>
      <w:rFonts w:ascii="Arial Narrow" w:eastAsia="Arial Unicode MS" w:hAnsi="Arial Narrow" w:cs="Arial Unicode MS"/>
      <w:sz w:val="18"/>
      <w:szCs w:val="18"/>
    </w:rPr>
  </w:style>
  <w:style w:type="paragraph" w:customStyle="1" w:styleId="xl31">
    <w:name w:val="xl31"/>
    <w:basedOn w:val="a"/>
    <w:qFormat/>
    <w:pPr>
      <w:spacing w:before="100" w:beforeAutospacing="1" w:after="100" w:afterAutospacing="1"/>
      <w:textAlignment w:val="top"/>
    </w:pPr>
    <w:rPr>
      <w:rFonts w:ascii="Arial Narrow" w:eastAsia="Arial Unicode MS" w:hAnsi="Arial Narrow" w:cs="Arial Unicode MS"/>
      <w:sz w:val="18"/>
      <w:szCs w:val="18"/>
    </w:rPr>
  </w:style>
  <w:style w:type="paragraph" w:customStyle="1" w:styleId="xl32">
    <w:name w:val="xl32"/>
    <w:basedOn w:val="a"/>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33">
    <w:name w:val="xl33"/>
    <w:basedOn w:val="a"/>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34">
    <w:name w:val="xl34"/>
    <w:basedOn w:val="a"/>
    <w:qFormat/>
    <w:pPr>
      <w:pBdr>
        <w:top w:val="single" w:sz="4" w:space="0" w:color="auto"/>
        <w:left w:val="single" w:sz="4" w:space="0" w:color="auto"/>
        <w:bottom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35">
    <w:name w:val="xl35"/>
    <w:basedOn w:val="a"/>
    <w:qFormat/>
    <w:pPr>
      <w:pBdr>
        <w:top w:val="single" w:sz="4" w:space="0" w:color="auto"/>
        <w:bottom w:val="single" w:sz="4" w:space="0" w:color="auto"/>
      </w:pBdr>
      <w:spacing w:before="100" w:beforeAutospacing="1" w:after="100" w:afterAutospacing="1"/>
      <w:textAlignment w:val="top"/>
    </w:pPr>
    <w:rPr>
      <w:rFonts w:eastAsia="Arial Unicode MS"/>
      <w:sz w:val="18"/>
      <w:szCs w:val="18"/>
    </w:rPr>
  </w:style>
  <w:style w:type="paragraph" w:customStyle="1" w:styleId="xl36">
    <w:name w:val="xl36"/>
    <w:basedOn w:val="a"/>
    <w:qFormat/>
    <w:pPr>
      <w:pBdr>
        <w:top w:val="single" w:sz="4" w:space="0" w:color="auto"/>
        <w:bottom w:val="single" w:sz="4" w:space="0" w:color="auto"/>
      </w:pBdr>
      <w:spacing w:before="100" w:beforeAutospacing="1" w:after="100" w:afterAutospacing="1"/>
      <w:textAlignment w:val="top"/>
    </w:pPr>
    <w:rPr>
      <w:rFonts w:eastAsia="Arial Unicode MS"/>
      <w:sz w:val="18"/>
      <w:szCs w:val="18"/>
    </w:rPr>
  </w:style>
  <w:style w:type="paragraph" w:customStyle="1" w:styleId="xl37">
    <w:name w:val="xl37"/>
    <w:basedOn w:val="a"/>
    <w:qFormat/>
    <w:pPr>
      <w:pBdr>
        <w:top w:val="single" w:sz="4" w:space="0" w:color="auto"/>
        <w:bottom w:val="single" w:sz="4" w:space="0" w:color="auto"/>
      </w:pBdr>
      <w:shd w:val="clear" w:color="auto" w:fill="FFFF00"/>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38">
    <w:name w:val="xl38"/>
    <w:basedOn w:val="a"/>
    <w:qFormat/>
    <w:pPr>
      <w:pBdr>
        <w:top w:val="single" w:sz="4" w:space="0" w:color="auto"/>
        <w:bottom w:val="single" w:sz="12" w:space="0" w:color="auto"/>
      </w:pBdr>
      <w:spacing w:before="100" w:beforeAutospacing="1" w:after="100" w:afterAutospacing="1"/>
      <w:textAlignment w:val="top"/>
    </w:pPr>
    <w:rPr>
      <w:rFonts w:eastAsia="Arial Unicode MS"/>
      <w:sz w:val="18"/>
      <w:szCs w:val="18"/>
    </w:rPr>
  </w:style>
  <w:style w:type="paragraph" w:customStyle="1" w:styleId="xl39">
    <w:name w:val="xl39"/>
    <w:basedOn w:val="a"/>
    <w:qFormat/>
    <w:pPr>
      <w:pBdr>
        <w:top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40">
    <w:name w:val="xl40"/>
    <w:basedOn w:val="a"/>
    <w:qFormat/>
    <w:pPr>
      <w:pBdr>
        <w:top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41">
    <w:name w:val="xl41"/>
    <w:basedOn w:val="a"/>
    <w:qFormat/>
    <w:pPr>
      <w:pBdr>
        <w:top w:val="single" w:sz="4" w:space="0" w:color="auto"/>
        <w:bottom w:val="single" w:sz="12"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42">
    <w:name w:val="xl42"/>
    <w:basedOn w:val="a"/>
    <w:qFormat/>
    <w:pPr>
      <w:pBdr>
        <w:top w:val="single" w:sz="4" w:space="0" w:color="auto"/>
        <w:left w:val="single" w:sz="4" w:space="0" w:color="auto"/>
        <w:bottom w:val="single" w:sz="4" w:space="0" w:color="auto"/>
      </w:pBdr>
      <w:shd w:val="clear" w:color="auto" w:fill="FFFF00"/>
      <w:spacing w:before="100" w:beforeAutospacing="1" w:after="100" w:afterAutospacing="1"/>
      <w:textAlignment w:val="top"/>
    </w:pPr>
    <w:rPr>
      <w:rFonts w:ascii="Arial Narrow" w:eastAsia="Arial Unicode MS" w:hAnsi="Arial Narrow" w:cs="Arial Unicode MS"/>
      <w:sz w:val="18"/>
      <w:szCs w:val="18"/>
    </w:rPr>
  </w:style>
  <w:style w:type="paragraph" w:customStyle="1" w:styleId="xl43">
    <w:name w:val="xl43"/>
    <w:basedOn w:val="a"/>
    <w:qFormat/>
    <w:pPr>
      <w:pBdr>
        <w:top w:val="single" w:sz="4" w:space="0" w:color="auto"/>
        <w:bottom w:val="single" w:sz="4" w:space="0" w:color="auto"/>
        <w:right w:val="single" w:sz="4" w:space="0" w:color="auto"/>
      </w:pBdr>
      <w:shd w:val="clear" w:color="auto" w:fill="FFFF00"/>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44">
    <w:name w:val="xl44"/>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45">
    <w:name w:val="xl45"/>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rPr>
  </w:style>
  <w:style w:type="paragraph" w:customStyle="1" w:styleId="xl46">
    <w:name w:val="xl46"/>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47">
    <w:name w:val="xl47"/>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48">
    <w:name w:val="xl48"/>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49">
    <w:name w:val="xl49"/>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50">
    <w:name w:val="xl50"/>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51">
    <w:name w:val="xl51"/>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52">
    <w:name w:val="xl52"/>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53">
    <w:name w:val="xl53"/>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54">
    <w:name w:val="xl54"/>
    <w:basedOn w:val="a"/>
    <w:qFormat/>
    <w:pPr>
      <w:pBdr>
        <w:top w:val="single" w:sz="4" w:space="0" w:color="auto"/>
        <w:left w:val="single" w:sz="4" w:space="0" w:color="auto"/>
        <w:bottom w:val="single" w:sz="12"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55">
    <w:name w:val="xl55"/>
    <w:basedOn w:val="a"/>
    <w:qFormat/>
    <w:pPr>
      <w:pBdr>
        <w:top w:val="single" w:sz="4" w:space="0" w:color="auto"/>
        <w:bottom w:val="single" w:sz="12"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 w:val="18"/>
      <w:szCs w:val="18"/>
    </w:rPr>
  </w:style>
  <w:style w:type="paragraph" w:customStyle="1" w:styleId="xl56">
    <w:name w:val="xl56"/>
    <w:basedOn w:val="a"/>
    <w:qFormat/>
    <w:pPr>
      <w:pBdr>
        <w:top w:val="single" w:sz="4" w:space="0" w:color="auto"/>
        <w:left w:val="single" w:sz="4" w:space="0" w:color="auto"/>
        <w:bottom w:val="single" w:sz="4" w:space="0" w:color="auto"/>
      </w:pBdr>
      <w:shd w:val="clear" w:color="auto" w:fill="FFFF00"/>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57">
    <w:name w:val="xl57"/>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6"/>
      <w:szCs w:val="16"/>
    </w:rPr>
  </w:style>
  <w:style w:type="paragraph" w:customStyle="1" w:styleId="xl58">
    <w:name w:val="xl58"/>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rPr>
  </w:style>
  <w:style w:type="paragraph" w:customStyle="1" w:styleId="xl59">
    <w:name w:val="xl59"/>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60">
    <w:name w:val="xl60"/>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61">
    <w:name w:val="xl61"/>
    <w:basedOn w:val="a"/>
    <w:qFormat/>
    <w:pPr>
      <w:pBdr>
        <w:top w:val="single" w:sz="4" w:space="0" w:color="auto"/>
        <w:bottom w:val="single" w:sz="4" w:space="0" w:color="auto"/>
        <w:right w:val="single" w:sz="4" w:space="0" w:color="auto"/>
      </w:pBdr>
      <w:spacing w:before="100" w:beforeAutospacing="1" w:after="100" w:afterAutospacing="1"/>
      <w:textAlignment w:val="top"/>
    </w:pPr>
    <w:rPr>
      <w:rFonts w:eastAsia="Arial Unicode MS"/>
      <w:sz w:val="18"/>
      <w:szCs w:val="18"/>
    </w:rPr>
  </w:style>
  <w:style w:type="paragraph" w:customStyle="1" w:styleId="xl62">
    <w:name w:val="xl62"/>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63">
    <w:name w:val="xl63"/>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64">
    <w:name w:val="xl64"/>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65">
    <w:name w:val="xl65"/>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66">
    <w:name w:val="xl66"/>
    <w:basedOn w:val="a"/>
    <w:qFormat/>
    <w:pPr>
      <w:pBdr>
        <w:top w:val="single" w:sz="4" w:space="0" w:color="auto"/>
        <w:left w:val="single" w:sz="4" w:space="0" w:color="auto"/>
        <w:bottom w:val="single" w:sz="4" w:space="0" w:color="auto"/>
      </w:pBdr>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67">
    <w:name w:val="xl67"/>
    <w:basedOn w:val="a"/>
    <w:qFormat/>
    <w:pPr>
      <w:pBdr>
        <w:top w:val="single" w:sz="4" w:space="0" w:color="auto"/>
        <w:left w:val="single" w:sz="4" w:space="0" w:color="auto"/>
        <w:bottom w:val="single" w:sz="12"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68">
    <w:name w:val="xl68"/>
    <w:basedOn w:val="a"/>
    <w:qFormat/>
    <w:pPr>
      <w:pBdr>
        <w:top w:val="single" w:sz="4" w:space="0" w:color="auto"/>
        <w:bottom w:val="single" w:sz="12" w:space="0" w:color="auto"/>
        <w:right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69">
    <w:name w:val="xl69"/>
    <w:basedOn w:val="a"/>
    <w:qFormat/>
    <w:pPr>
      <w:pBdr>
        <w:top w:val="single" w:sz="4" w:space="0" w:color="auto"/>
        <w:left w:val="single" w:sz="4" w:space="0" w:color="auto"/>
        <w:bottom w:val="single" w:sz="4" w:space="0" w:color="auto"/>
      </w:pBdr>
      <w:shd w:val="clear" w:color="auto" w:fill="FFFF00"/>
      <w:spacing w:before="100" w:beforeAutospacing="1" w:after="100" w:afterAutospacing="1"/>
      <w:textAlignment w:val="top"/>
    </w:pPr>
    <w:rPr>
      <w:rFonts w:ascii="Arial Narrow" w:eastAsia="Arial Unicode MS" w:hAnsi="Arial Narrow" w:cs="Arial Unicode MS"/>
      <w:sz w:val="18"/>
      <w:szCs w:val="18"/>
    </w:rPr>
  </w:style>
  <w:style w:type="paragraph" w:customStyle="1" w:styleId="xl70">
    <w:name w:val="xl70"/>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71">
    <w:name w:val="xl71"/>
    <w:basedOn w:val="a"/>
    <w:qFormat/>
    <w:pPr>
      <w:pBdr>
        <w:top w:val="single" w:sz="4" w:space="0" w:color="auto"/>
        <w:left w:val="single" w:sz="4" w:space="0" w:color="auto"/>
        <w:bottom w:val="single" w:sz="4" w:space="0" w:color="auto"/>
      </w:pBdr>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72">
    <w:name w:val="xl72"/>
    <w:basedOn w:val="a"/>
    <w:qFormat/>
    <w:pPr>
      <w:pBdr>
        <w:top w:val="single" w:sz="4" w:space="0" w:color="auto"/>
        <w:left w:val="single" w:sz="4" w:space="0" w:color="auto"/>
        <w:bottom w:val="single" w:sz="4" w:space="0" w:color="auto"/>
      </w:pBdr>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73">
    <w:name w:val="xl73"/>
    <w:basedOn w:val="a"/>
    <w:qFormat/>
    <w:pPr>
      <w:pBdr>
        <w:top w:val="single" w:sz="4" w:space="0" w:color="auto"/>
        <w:left w:val="single" w:sz="4" w:space="0" w:color="auto"/>
        <w:bottom w:val="single" w:sz="12"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74">
    <w:name w:val="xl74"/>
    <w:basedOn w:val="a"/>
    <w:qFormat/>
    <w:pPr>
      <w:pBdr>
        <w:top w:val="single" w:sz="4" w:space="0" w:color="auto"/>
        <w:left w:val="single" w:sz="4" w:space="0" w:color="auto"/>
        <w:bottom w:val="single" w:sz="12"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75">
    <w:name w:val="xl75"/>
    <w:basedOn w:val="a"/>
    <w:qFormat/>
    <w:pPr>
      <w:pBdr>
        <w:top w:val="single" w:sz="4" w:space="0" w:color="auto"/>
        <w:bottom w:val="single" w:sz="12" w:space="0" w:color="auto"/>
        <w:right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76">
    <w:name w:val="xl76"/>
    <w:basedOn w:val="a"/>
    <w:qFormat/>
    <w:pPr>
      <w:pBdr>
        <w:top w:val="single" w:sz="4" w:space="0" w:color="auto"/>
        <w:left w:val="single" w:sz="4" w:space="0" w:color="auto"/>
        <w:bottom w:val="single" w:sz="12"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77">
    <w:name w:val="xl77"/>
    <w:basedOn w:val="a"/>
    <w:qFormat/>
    <w:pPr>
      <w:pBdr>
        <w:top w:val="single" w:sz="4" w:space="0" w:color="auto"/>
        <w:bottom w:val="single" w:sz="12" w:space="0" w:color="auto"/>
        <w:right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78">
    <w:name w:val="xl78"/>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79">
    <w:name w:val="xl79"/>
    <w:basedOn w:val="a"/>
    <w:qFormat/>
    <w:pPr>
      <w:pBdr>
        <w:top w:val="single" w:sz="4" w:space="0" w:color="auto"/>
        <w:left w:val="single" w:sz="4" w:space="0" w:color="auto"/>
        <w:bottom w:val="single" w:sz="4" w:space="0" w:color="auto"/>
      </w:pBdr>
      <w:spacing w:before="100" w:beforeAutospacing="1" w:after="100" w:afterAutospacing="1"/>
      <w:textAlignment w:val="top"/>
    </w:pPr>
    <w:rPr>
      <w:rFonts w:eastAsia="Arial Unicode MS"/>
      <w:sz w:val="18"/>
      <w:szCs w:val="18"/>
    </w:rPr>
  </w:style>
  <w:style w:type="paragraph" w:customStyle="1" w:styleId="xl80">
    <w:name w:val="xl80"/>
    <w:basedOn w:val="a"/>
    <w:qFormat/>
    <w:pPr>
      <w:pBdr>
        <w:top w:val="single" w:sz="4" w:space="0" w:color="auto"/>
        <w:left w:val="single" w:sz="4" w:space="0" w:color="auto"/>
        <w:bottom w:val="single" w:sz="12"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81">
    <w:name w:val="xl81"/>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82">
    <w:name w:val="xl82"/>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83">
    <w:name w:val="xl83"/>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84">
    <w:name w:val="xl84"/>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85">
    <w:name w:val="xl85"/>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rPr>
  </w:style>
  <w:style w:type="paragraph" w:customStyle="1" w:styleId="xl86">
    <w:name w:val="xl86"/>
    <w:basedOn w:val="a"/>
    <w:qFormat/>
    <w:pPr>
      <w:pBdr>
        <w:top w:val="single" w:sz="4" w:space="0" w:color="auto"/>
        <w:bottom w:val="single" w:sz="4" w:space="0" w:color="auto"/>
        <w:right w:val="single" w:sz="4" w:space="0" w:color="auto"/>
      </w:pBdr>
      <w:spacing w:before="100" w:beforeAutospacing="1" w:after="100" w:afterAutospacing="1"/>
      <w:textAlignment w:val="top"/>
    </w:pPr>
    <w:rPr>
      <w:rFonts w:eastAsia="Arial Unicode MS"/>
      <w:sz w:val="16"/>
      <w:szCs w:val="16"/>
    </w:rPr>
  </w:style>
  <w:style w:type="paragraph" w:customStyle="1" w:styleId="xl87">
    <w:name w:val="xl87"/>
    <w:basedOn w:val="a"/>
    <w:qFormat/>
    <w:pPr>
      <w:pBdr>
        <w:top w:val="single" w:sz="4" w:space="0" w:color="auto"/>
        <w:left w:val="single" w:sz="4" w:space="0" w:color="auto"/>
        <w:bottom w:val="single" w:sz="12" w:space="0" w:color="auto"/>
      </w:pBdr>
      <w:spacing w:before="100" w:beforeAutospacing="1" w:after="100" w:afterAutospacing="1"/>
      <w:textAlignment w:val="top"/>
    </w:pPr>
    <w:rPr>
      <w:rFonts w:ascii="Arial Narrow" w:eastAsia="Arial Unicode MS" w:hAnsi="Arial Narrow" w:cs="Arial Unicode MS"/>
      <w:sz w:val="18"/>
      <w:szCs w:val="18"/>
    </w:rPr>
  </w:style>
  <w:style w:type="paragraph" w:customStyle="1" w:styleId="xl88">
    <w:name w:val="xl88"/>
    <w:basedOn w:val="a"/>
    <w:qFormat/>
    <w:pPr>
      <w:pBdr>
        <w:top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6"/>
      <w:szCs w:val="16"/>
    </w:rPr>
  </w:style>
  <w:style w:type="paragraph" w:customStyle="1" w:styleId="xl89">
    <w:name w:val="xl89"/>
    <w:basedOn w:val="a"/>
    <w:qFormat/>
    <w:pPr>
      <w:pBdr>
        <w:top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6"/>
      <w:szCs w:val="16"/>
    </w:rPr>
  </w:style>
  <w:style w:type="paragraph" w:customStyle="1" w:styleId="xl90">
    <w:name w:val="xl90"/>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4"/>
      <w:szCs w:val="14"/>
    </w:rPr>
  </w:style>
  <w:style w:type="paragraph" w:customStyle="1" w:styleId="xl91">
    <w:name w:val="xl91"/>
    <w:basedOn w:val="a"/>
    <w:qFormat/>
    <w:pPr>
      <w:pBdr>
        <w:top w:val="single" w:sz="4" w:space="0" w:color="auto"/>
        <w:bottom w:val="single" w:sz="12" w:space="0" w:color="auto"/>
        <w:right w:val="single" w:sz="4" w:space="0" w:color="auto"/>
      </w:pBdr>
      <w:spacing w:before="100" w:beforeAutospacing="1" w:after="100" w:afterAutospacing="1"/>
      <w:textAlignment w:val="top"/>
    </w:pPr>
    <w:rPr>
      <w:rFonts w:ascii="Arial Unicode MS" w:eastAsia="Arial Unicode MS" w:hAnsi="Arial Unicode MS" w:cs="Arial Unicode MS"/>
      <w:sz w:val="14"/>
      <w:szCs w:val="14"/>
    </w:rPr>
  </w:style>
  <w:style w:type="paragraph" w:customStyle="1" w:styleId="xl92">
    <w:name w:val="xl92"/>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8"/>
      <w:szCs w:val="18"/>
    </w:rPr>
  </w:style>
  <w:style w:type="paragraph" w:customStyle="1" w:styleId="xl93">
    <w:name w:val="xl93"/>
    <w:basedOn w:val="a"/>
    <w:qFormat/>
    <w:pPr>
      <w:pBdr>
        <w:left w:val="single" w:sz="4" w:space="0" w:color="auto"/>
        <w:bottom w:val="single" w:sz="4" w:space="0" w:color="auto"/>
      </w:pBdr>
      <w:spacing w:before="100" w:beforeAutospacing="1" w:after="100" w:afterAutospacing="1"/>
      <w:jc w:val="right"/>
      <w:textAlignment w:val="top"/>
    </w:pPr>
    <w:rPr>
      <w:rFonts w:ascii="Arial Unicode MS" w:eastAsia="Arial Unicode MS" w:hAnsi="Arial Unicode MS" w:cs="Arial Unicode MS"/>
      <w:sz w:val="18"/>
      <w:szCs w:val="18"/>
    </w:rPr>
  </w:style>
  <w:style w:type="paragraph" w:customStyle="1" w:styleId="xl94">
    <w:name w:val="xl94"/>
    <w:basedOn w:val="a"/>
    <w:qFormat/>
    <w:pPr>
      <w:pBdr>
        <w:bottom w:val="single" w:sz="4" w:space="0" w:color="auto"/>
        <w:right w:val="single" w:sz="4" w:space="0" w:color="auto"/>
      </w:pBdr>
      <w:spacing w:before="100" w:beforeAutospacing="1" w:after="100" w:afterAutospacing="1"/>
      <w:jc w:val="right"/>
      <w:textAlignment w:val="top"/>
    </w:pPr>
    <w:rPr>
      <w:rFonts w:ascii="Arial Unicode MS" w:eastAsia="Arial Unicode MS" w:hAnsi="Arial Unicode MS" w:cs="Arial Unicode MS"/>
      <w:sz w:val="18"/>
      <w:szCs w:val="18"/>
    </w:rPr>
  </w:style>
  <w:style w:type="paragraph" w:customStyle="1" w:styleId="xl95">
    <w:name w:val="xl95"/>
    <w:basedOn w:val="a"/>
    <w:qFormat/>
    <w:pPr>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96">
    <w:name w:val="xl96"/>
    <w:basedOn w:val="a"/>
    <w:qFormat/>
    <w:pPr>
      <w:spacing w:before="100" w:beforeAutospacing="1" w:after="100" w:afterAutospacing="1"/>
      <w:jc w:val="right"/>
      <w:textAlignment w:val="top"/>
    </w:pPr>
    <w:rPr>
      <w:rFonts w:ascii="Arial Unicode MS" w:eastAsia="Arial Unicode MS" w:hAnsi="Arial Unicode MS" w:cs="Arial Unicode MS"/>
      <w:sz w:val="18"/>
      <w:szCs w:val="18"/>
    </w:rPr>
  </w:style>
  <w:style w:type="paragraph" w:customStyle="1" w:styleId="xl97">
    <w:name w:val="xl97"/>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2"/>
      <w:szCs w:val="12"/>
    </w:rPr>
  </w:style>
  <w:style w:type="paragraph" w:customStyle="1" w:styleId="xl98">
    <w:name w:val="xl98"/>
    <w:basedOn w:val="a"/>
    <w:qFormat/>
    <w:pPr>
      <w:pBdr>
        <w:top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2"/>
      <w:szCs w:val="12"/>
    </w:rPr>
  </w:style>
  <w:style w:type="paragraph" w:customStyle="1" w:styleId="xl99">
    <w:name w:val="xl99"/>
    <w:basedOn w:val="a"/>
    <w:qFormat/>
    <w:pPr>
      <w:pBdr>
        <w:top w:val="single" w:sz="4" w:space="0" w:color="auto"/>
        <w:left w:val="single" w:sz="4" w:space="0" w:color="auto"/>
        <w:bottom w:val="single" w:sz="4" w:space="0" w:color="auto"/>
      </w:pBdr>
      <w:spacing w:before="100" w:beforeAutospacing="1" w:after="100" w:afterAutospacing="1"/>
      <w:textAlignment w:val="top"/>
    </w:pPr>
    <w:rPr>
      <w:rFonts w:eastAsia="Arial Unicode MS"/>
      <w:sz w:val="18"/>
      <w:szCs w:val="18"/>
    </w:rPr>
  </w:style>
  <w:style w:type="paragraph" w:customStyle="1" w:styleId="xl100">
    <w:name w:val="xl100"/>
    <w:basedOn w:val="a"/>
    <w:qFormat/>
    <w:pPr>
      <w:pBdr>
        <w:top w:val="single" w:sz="4" w:space="0" w:color="auto"/>
        <w:bottom w:val="single" w:sz="4" w:space="0" w:color="auto"/>
        <w:right w:val="single" w:sz="4" w:space="0" w:color="auto"/>
      </w:pBdr>
      <w:spacing w:before="100" w:beforeAutospacing="1" w:after="100" w:afterAutospacing="1"/>
      <w:textAlignment w:val="top"/>
    </w:pPr>
    <w:rPr>
      <w:rFonts w:eastAsia="Arial Unicode MS"/>
      <w:sz w:val="18"/>
      <w:szCs w:val="18"/>
    </w:rPr>
  </w:style>
  <w:style w:type="paragraph" w:customStyle="1" w:styleId="xl101">
    <w:name w:val="xl101"/>
    <w:basedOn w:val="a"/>
    <w:qFormat/>
    <w:pPr>
      <w:pBdr>
        <w:top w:val="single" w:sz="4" w:space="0" w:color="auto"/>
        <w:left w:val="single" w:sz="4" w:space="0" w:color="auto"/>
        <w:bottom w:val="single" w:sz="4" w:space="0" w:color="auto"/>
      </w:pBdr>
      <w:spacing w:before="100" w:beforeAutospacing="1" w:after="100" w:afterAutospacing="1"/>
      <w:jc w:val="center"/>
      <w:textAlignment w:val="top"/>
    </w:pPr>
    <w:rPr>
      <w:rFonts w:ascii="Arial Unicode MS" w:eastAsia="Arial Unicode MS" w:hAnsi="Arial Unicode MS" w:cs="Arial Unicode MS"/>
      <w:sz w:val="16"/>
      <w:szCs w:val="16"/>
    </w:rPr>
  </w:style>
  <w:style w:type="paragraph" w:customStyle="1" w:styleId="xl102">
    <w:name w:val="xl102"/>
    <w:basedOn w:val="a"/>
    <w:qFormat/>
    <w:pPr>
      <w:pBdr>
        <w:top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 w:val="16"/>
      <w:szCs w:val="16"/>
    </w:rPr>
  </w:style>
  <w:style w:type="paragraph" w:customStyle="1" w:styleId="xl103">
    <w:name w:val="xl103"/>
    <w:basedOn w:val="a"/>
    <w:qFormat/>
    <w:pPr>
      <w:pBdr>
        <w:top w:val="single" w:sz="4" w:space="0" w:color="auto"/>
        <w:left w:val="single" w:sz="4" w:space="0" w:color="auto"/>
        <w:bottom w:val="single" w:sz="4" w:space="0" w:color="auto"/>
      </w:pBdr>
      <w:spacing w:before="100" w:beforeAutospacing="1" w:after="100" w:afterAutospacing="1"/>
      <w:textAlignment w:val="top"/>
    </w:pPr>
    <w:rPr>
      <w:rFonts w:eastAsia="Arial Unicode MS"/>
      <w:sz w:val="12"/>
      <w:szCs w:val="12"/>
    </w:rPr>
  </w:style>
  <w:style w:type="paragraph" w:customStyle="1" w:styleId="xl104">
    <w:name w:val="xl104"/>
    <w:basedOn w:val="a"/>
    <w:qFormat/>
    <w:pPr>
      <w:pBdr>
        <w:top w:val="single" w:sz="4" w:space="0" w:color="auto"/>
        <w:bottom w:val="single" w:sz="4" w:space="0" w:color="auto"/>
        <w:right w:val="single" w:sz="4" w:space="0" w:color="auto"/>
      </w:pBdr>
      <w:spacing w:before="100" w:beforeAutospacing="1" w:after="100" w:afterAutospacing="1"/>
      <w:textAlignment w:val="top"/>
    </w:pPr>
    <w:rPr>
      <w:rFonts w:eastAsia="Arial Unicode MS"/>
      <w:sz w:val="12"/>
      <w:szCs w:val="12"/>
    </w:rPr>
  </w:style>
  <w:style w:type="paragraph" w:customStyle="1" w:styleId="xl105">
    <w:name w:val="xl105"/>
    <w:basedOn w:val="a"/>
    <w:qFormat/>
    <w:pPr>
      <w:pBdr>
        <w:top w:val="single" w:sz="12"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106">
    <w:name w:val="xl106"/>
    <w:basedOn w:val="a"/>
    <w:qFormat/>
    <w:pPr>
      <w:pBdr>
        <w:top w:val="single" w:sz="12"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107">
    <w:name w:val="xl107"/>
    <w:basedOn w:val="a"/>
    <w:qFormat/>
    <w:pPr>
      <w:pBdr>
        <w:top w:val="single" w:sz="12" w:space="0" w:color="auto"/>
        <w:left w:val="single" w:sz="4" w:space="0" w:color="auto"/>
        <w:bottom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108">
    <w:name w:val="xl108"/>
    <w:basedOn w:val="a"/>
    <w:qFormat/>
    <w:pPr>
      <w:pBdr>
        <w:top w:val="single" w:sz="12"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109">
    <w:name w:val="xl109"/>
    <w:basedOn w:val="a"/>
    <w:qFormat/>
    <w:pPr>
      <w:pBdr>
        <w:top w:val="single" w:sz="4" w:space="0" w:color="auto"/>
        <w:left w:val="single" w:sz="4" w:space="0" w:color="auto"/>
        <w:bottom w:val="single" w:sz="4" w:space="0" w:color="auto"/>
      </w:pBdr>
      <w:spacing w:before="100" w:beforeAutospacing="1" w:after="100" w:afterAutospacing="1"/>
      <w:textAlignment w:val="top"/>
    </w:pPr>
    <w:rPr>
      <w:rFonts w:ascii="Arial Unicode MS" w:eastAsia="Arial Unicode MS" w:hAnsi="Arial Unicode MS" w:cs="Arial Unicode MS"/>
      <w:sz w:val="16"/>
      <w:szCs w:val="16"/>
    </w:rPr>
  </w:style>
  <w:style w:type="paragraph" w:customStyle="1" w:styleId="xl110">
    <w:name w:val="xl110"/>
    <w:basedOn w:val="a"/>
    <w:qFormat/>
    <w:pPr>
      <w:spacing w:before="100" w:beforeAutospacing="1" w:after="100" w:afterAutospacing="1"/>
      <w:jc w:val="center"/>
      <w:textAlignment w:val="top"/>
    </w:pPr>
    <w:rPr>
      <w:rFonts w:ascii="Arial Unicode MS" w:eastAsia="Arial Unicode MS" w:hAnsi="Arial Unicode MS" w:cs="Arial Unicode MS"/>
      <w:b/>
      <w:bCs/>
      <w:sz w:val="40"/>
      <w:szCs w:val="40"/>
    </w:rPr>
  </w:style>
  <w:style w:type="paragraph" w:customStyle="1" w:styleId="xl111">
    <w:name w:val="xl111"/>
    <w:basedOn w:val="a"/>
    <w:qFormat/>
    <w:pPr>
      <w:pBdr>
        <w:top w:val="single" w:sz="12"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112">
    <w:name w:val="xl112"/>
    <w:basedOn w:val="a"/>
    <w:qFormat/>
    <w:pPr>
      <w:pBdr>
        <w:top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113">
    <w:name w:val="xl113"/>
    <w:basedOn w:val="a"/>
    <w:qFormat/>
    <w:pPr>
      <w:pBdr>
        <w:top w:val="single" w:sz="12" w:space="0" w:color="auto"/>
        <w:left w:val="single" w:sz="4" w:space="0" w:color="auto"/>
        <w:bottom w:val="single" w:sz="4" w:space="0" w:color="auto"/>
      </w:pBdr>
      <w:spacing w:before="100" w:beforeAutospacing="1" w:after="100" w:afterAutospacing="1"/>
      <w:jc w:val="center"/>
    </w:pPr>
    <w:rPr>
      <w:rFonts w:ascii="Arial Unicode MS" w:eastAsia="Arial Unicode MS" w:hAnsi="Arial Unicode MS" w:cs="Arial Unicode MS"/>
      <w:sz w:val="18"/>
      <w:szCs w:val="18"/>
    </w:rPr>
  </w:style>
  <w:style w:type="paragraph" w:customStyle="1" w:styleId="xl114">
    <w:name w:val="xl114"/>
    <w:basedOn w:val="a"/>
    <w:qFormat/>
    <w:pPr>
      <w:pBdr>
        <w:top w:val="single" w:sz="4" w:space="0" w:color="auto"/>
        <w:left w:val="single" w:sz="4" w:space="0" w:color="auto"/>
        <w:bottom w:val="single" w:sz="4" w:space="0" w:color="auto"/>
      </w:pBdr>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115">
    <w:name w:val="xl115"/>
    <w:basedOn w:val="a"/>
    <w:qFormat/>
    <w:pPr>
      <w:pBdr>
        <w:top w:val="single" w:sz="4" w:space="0" w:color="auto"/>
        <w:bottom w:val="single" w:sz="4" w:space="0" w:color="auto"/>
      </w:pBdr>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116">
    <w:name w:val="xl116"/>
    <w:basedOn w:val="a"/>
    <w:qFormat/>
    <w:pPr>
      <w:pBdr>
        <w:top w:val="single" w:sz="4" w:space="0" w:color="auto"/>
        <w:bottom w:val="single" w:sz="4" w:space="0" w:color="auto"/>
        <w:right w:val="single" w:sz="4" w:space="0" w:color="auto"/>
      </w:pBdr>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117">
    <w:name w:val="xl117"/>
    <w:basedOn w:val="a"/>
    <w:qFormat/>
    <w:pPr>
      <w:pBdr>
        <w:top w:val="single" w:sz="4" w:space="0" w:color="auto"/>
        <w:left w:val="single" w:sz="4" w:space="0" w:color="auto"/>
        <w:bottom w:val="single" w:sz="4" w:space="0" w:color="auto"/>
      </w:pBdr>
      <w:shd w:val="clear" w:color="auto" w:fill="FFFFFF"/>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118">
    <w:name w:val="xl118"/>
    <w:basedOn w:val="a"/>
    <w:qFormat/>
    <w:pPr>
      <w:pBdr>
        <w:top w:val="single" w:sz="4" w:space="0" w:color="auto"/>
        <w:bottom w:val="single" w:sz="4" w:space="0" w:color="auto"/>
        <w:right w:val="single" w:sz="4" w:space="0" w:color="auto"/>
      </w:pBdr>
      <w:shd w:val="clear" w:color="auto" w:fill="FFFFFF"/>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119">
    <w:name w:val="xl119"/>
    <w:basedOn w:val="a"/>
    <w:qFormat/>
    <w:pPr>
      <w:pBdr>
        <w:top w:val="single" w:sz="4" w:space="0" w:color="auto"/>
        <w:bottom w:val="single" w:sz="4" w:space="0" w:color="auto"/>
      </w:pBdr>
      <w:shd w:val="clear" w:color="auto" w:fill="FFFFFF"/>
      <w:spacing w:before="100" w:beforeAutospacing="1" w:after="100" w:afterAutospacing="1"/>
      <w:jc w:val="right"/>
      <w:textAlignment w:val="top"/>
    </w:pPr>
    <w:rPr>
      <w:rFonts w:ascii="Arial Narrow" w:eastAsia="Arial Unicode MS" w:hAnsi="Arial Narrow" w:cs="Arial Unicode MS"/>
      <w:sz w:val="18"/>
      <w:szCs w:val="18"/>
    </w:rPr>
  </w:style>
  <w:style w:type="paragraph" w:customStyle="1" w:styleId="xl120">
    <w:name w:val="xl120"/>
    <w:basedOn w:val="a"/>
    <w:qFormat/>
    <w:pPr>
      <w:pBdr>
        <w:top w:val="single" w:sz="4" w:space="0" w:color="auto"/>
        <w:left w:val="single" w:sz="4" w:space="0" w:color="auto"/>
        <w:bottom w:val="single" w:sz="4" w:space="0" w:color="auto"/>
      </w:pBdr>
      <w:spacing w:before="100" w:beforeAutospacing="1" w:after="100" w:afterAutospacing="1"/>
      <w:jc w:val="center"/>
      <w:textAlignment w:val="top"/>
    </w:pPr>
    <w:rPr>
      <w:rFonts w:ascii="Arial Narrow" w:eastAsia="Arial Unicode MS" w:hAnsi="Arial Narrow" w:cs="Arial Unicode MS"/>
      <w:sz w:val="18"/>
      <w:szCs w:val="18"/>
    </w:rPr>
  </w:style>
  <w:style w:type="paragraph" w:customStyle="1" w:styleId="xl121">
    <w:name w:val="xl121"/>
    <w:basedOn w:val="a"/>
    <w:qFormat/>
    <w:pPr>
      <w:pBdr>
        <w:top w:val="single" w:sz="4" w:space="0" w:color="auto"/>
        <w:bottom w:val="single" w:sz="4" w:space="0" w:color="auto"/>
        <w:right w:val="single" w:sz="4" w:space="0" w:color="auto"/>
      </w:pBdr>
      <w:spacing w:before="100" w:beforeAutospacing="1" w:after="100" w:afterAutospacing="1"/>
      <w:jc w:val="center"/>
      <w:textAlignment w:val="top"/>
    </w:pPr>
    <w:rPr>
      <w:rFonts w:ascii="Arial Narrow" w:eastAsia="Arial Unicode MS" w:hAnsi="Arial Narrow" w:cs="Arial Unicode MS"/>
      <w:sz w:val="18"/>
      <w:szCs w:val="18"/>
    </w:rPr>
  </w:style>
  <w:style w:type="paragraph" w:customStyle="1" w:styleId="csn">
    <w:name w:val="csn"/>
    <w:next w:val="a0"/>
    <w:autoRedefine/>
    <w:qFormat/>
    <w:pPr>
      <w:pBdr>
        <w:bottom w:val="single" w:sz="6" w:space="1" w:color="auto"/>
      </w:pBdr>
      <w:ind w:left="2155"/>
    </w:pPr>
    <w:rPr>
      <w:b/>
      <w:kern w:val="2"/>
      <w:sz w:val="21"/>
      <w:szCs w:val="24"/>
    </w:rPr>
  </w:style>
  <w:style w:type="paragraph" w:customStyle="1" w:styleId="titlebar2">
    <w:name w:val="title bar 2"/>
    <w:basedOn w:val="HeadingBar"/>
    <w:qFormat/>
    <w:pPr>
      <w:ind w:right="6152"/>
    </w:pPr>
    <w:rPr>
      <w:rFonts w:ascii="SimSun"/>
    </w:rPr>
  </w:style>
  <w:style w:type="paragraph" w:customStyle="1" w:styleId="CoverText">
    <w:name w:val="Cover Text"/>
    <w:basedOn w:val="a"/>
    <w:qFormat/>
    <w:rPr>
      <w:rFonts w:ascii="Arial" w:hAnsi="Arial"/>
    </w:rPr>
  </w:style>
  <w:style w:type="paragraph" w:customStyle="1" w:styleId="aff6">
    <w:name w:val="文档正文"/>
    <w:basedOn w:val="a"/>
    <w:qFormat/>
    <w:rPr>
      <w:rFonts w:ascii="SimSun"/>
    </w:rPr>
  </w:style>
  <w:style w:type="paragraph" w:customStyle="1" w:styleId="CharCharCharChar">
    <w:name w:val="Char Char Char Char"/>
    <w:basedOn w:val="a"/>
    <w:autoRedefine/>
    <w:qFormat/>
    <w:rPr>
      <w:rFonts w:ascii="Tahoma" w:hAnsi="Tahoma"/>
    </w:rPr>
  </w:style>
  <w:style w:type="paragraph" w:customStyle="1" w:styleId="aff7">
    <w:name w:val=".."/>
    <w:basedOn w:val="a"/>
    <w:next w:val="a"/>
    <w:qFormat/>
    <w:rPr>
      <w:rFonts w:ascii="Sim Sun+ 2" w:eastAsia="Sim Sun+ 2"/>
    </w:rPr>
  </w:style>
  <w:style w:type="paragraph" w:customStyle="1" w:styleId="Default">
    <w:name w:val="Default"/>
    <w:qFormat/>
    <w:pPr>
      <w:widowControl w:val="0"/>
      <w:autoSpaceDE w:val="0"/>
      <w:autoSpaceDN w:val="0"/>
      <w:adjustRightInd w:val="0"/>
    </w:pPr>
    <w:rPr>
      <w:color w:val="000000"/>
      <w:kern w:val="2"/>
      <w:sz w:val="24"/>
      <w:szCs w:val="24"/>
    </w:rPr>
  </w:style>
  <w:style w:type="character" w:customStyle="1" w:styleId="a7">
    <w:name w:val="正文文本 字符"/>
    <w:link w:val="a0"/>
    <w:qFormat/>
    <w:rPr>
      <w:rFonts w:ascii="Book Antiqua" w:eastAsia="SimSun" w:hAnsi="Book Antiqua"/>
      <w:sz w:val="21"/>
      <w:lang w:val="en-US" w:eastAsia="zh-CN" w:bidi="ar-SA"/>
    </w:rPr>
  </w:style>
  <w:style w:type="paragraph" w:customStyle="1" w:styleId="-32">
    <w:name w:val="浅色网格 - 强调文字颜色 32"/>
    <w:basedOn w:val="a"/>
    <w:uiPriority w:val="34"/>
    <w:qFormat/>
    <w:pPr>
      <w:ind w:firstLineChars="200" w:firstLine="420"/>
    </w:pPr>
  </w:style>
  <w:style w:type="character" w:customStyle="1" w:styleId="ae">
    <w:name w:val="正文文本缩进 字符"/>
    <w:link w:val="ad"/>
    <w:qFormat/>
    <w:rPr>
      <w:rFonts w:ascii="Book Antiqua" w:hAnsi="Book Antiqua"/>
      <w:color w:val="000000"/>
      <w:sz w:val="21"/>
      <w:szCs w:val="24"/>
    </w:rPr>
  </w:style>
  <w:style w:type="character" w:customStyle="1" w:styleId="26">
    <w:name w:val="正文文本首行缩进 2 字符"/>
    <w:link w:val="25"/>
    <w:qFormat/>
    <w:rPr>
      <w:rFonts w:ascii="Book Antiqua" w:hAnsi="Book Antiqua"/>
      <w:color w:val="000000"/>
      <w:sz w:val="21"/>
      <w:szCs w:val="24"/>
    </w:rPr>
  </w:style>
  <w:style w:type="character" w:customStyle="1" w:styleId="11">
    <w:name w:val="标题 1 字符"/>
    <w:link w:val="10"/>
    <w:qFormat/>
    <w:rPr>
      <w:rFonts w:ascii="Book Antiqua" w:hAnsi="Book Antiqua"/>
      <w:b/>
      <w:sz w:val="40"/>
    </w:rPr>
  </w:style>
  <w:style w:type="character" w:customStyle="1" w:styleId="20">
    <w:name w:val="标题 2 字符"/>
    <w:link w:val="2"/>
    <w:qFormat/>
    <w:rPr>
      <w:rFonts w:ascii="Times New Roman" w:hAnsi="Times New Roman"/>
      <w:b/>
      <w:sz w:val="28"/>
      <w:lang w:val="zh-CN" w:eastAsia="zh-CN"/>
    </w:rPr>
  </w:style>
  <w:style w:type="character" w:customStyle="1" w:styleId="30">
    <w:name w:val="标题 3 字符"/>
    <w:link w:val="3"/>
    <w:qFormat/>
    <w:rPr>
      <w:rFonts w:ascii="Book Antiqua" w:hAnsi="Book Antiqua"/>
      <w:b/>
      <w:sz w:val="24"/>
    </w:rPr>
  </w:style>
  <w:style w:type="character" w:customStyle="1" w:styleId="40">
    <w:name w:val="标题 4 字符"/>
    <w:link w:val="4"/>
    <w:qFormat/>
    <w:rPr>
      <w:rFonts w:ascii="SimSun" w:eastAsia="SimSun" w:hAnsi="SimSun"/>
      <w:b/>
      <w:sz w:val="21"/>
      <w:lang w:val="zh-CN" w:eastAsia="zh-CN"/>
    </w:rPr>
  </w:style>
  <w:style w:type="character" w:customStyle="1" w:styleId="50">
    <w:name w:val="标题 5 字符"/>
    <w:link w:val="5"/>
    <w:qFormat/>
    <w:rPr>
      <w:rFonts w:ascii="Book Antiqua" w:hAnsi="Book Antiqua"/>
      <w:b/>
      <w:sz w:val="21"/>
      <w:lang w:val="zh-CN" w:eastAsia="zh-CN"/>
    </w:rPr>
  </w:style>
  <w:style w:type="character" w:customStyle="1" w:styleId="60">
    <w:name w:val="标题 6 字符"/>
    <w:link w:val="6"/>
    <w:qFormat/>
    <w:rPr>
      <w:u w:val="single"/>
    </w:rPr>
  </w:style>
  <w:style w:type="character" w:customStyle="1" w:styleId="70">
    <w:name w:val="标题 7 字符"/>
    <w:link w:val="7"/>
    <w:qFormat/>
    <w:rPr>
      <w:i/>
    </w:rPr>
  </w:style>
  <w:style w:type="character" w:customStyle="1" w:styleId="80">
    <w:name w:val="标题 8 字符"/>
    <w:link w:val="8"/>
    <w:qFormat/>
    <w:rPr>
      <w:i/>
    </w:rPr>
  </w:style>
  <w:style w:type="character" w:customStyle="1" w:styleId="90">
    <w:name w:val="标题 9 字符"/>
    <w:link w:val="9"/>
    <w:qFormat/>
    <w:rPr>
      <w:i/>
    </w:rPr>
  </w:style>
  <w:style w:type="character" w:customStyle="1" w:styleId="af4">
    <w:name w:val="页脚 字符"/>
    <w:link w:val="af3"/>
    <w:qFormat/>
    <w:rPr>
      <w:rFonts w:ascii="Book Antiqua" w:hAnsi="Book Antiqua"/>
      <w:sz w:val="16"/>
    </w:rPr>
  </w:style>
  <w:style w:type="character" w:customStyle="1" w:styleId="af6">
    <w:name w:val="页眉 字符"/>
    <w:link w:val="af5"/>
    <w:qFormat/>
    <w:rPr>
      <w:rFonts w:ascii="Book Antiqua" w:hAnsi="Book Antiqua"/>
      <w:sz w:val="16"/>
    </w:rPr>
  </w:style>
  <w:style w:type="character" w:customStyle="1" w:styleId="af8">
    <w:name w:val="脚注文本 字符"/>
    <w:link w:val="af7"/>
    <w:semiHidden/>
    <w:qFormat/>
    <w:rPr>
      <w:rFonts w:ascii="Book Antiqua" w:hAnsi="Book Antiqua"/>
    </w:rPr>
  </w:style>
  <w:style w:type="character" w:customStyle="1" w:styleId="afb">
    <w:name w:val="标题 字符"/>
    <w:link w:val="afa"/>
    <w:qFormat/>
    <w:rPr>
      <w:rFonts w:ascii="Book Antiqua" w:hAnsi="Book Antiqua"/>
      <w:sz w:val="48"/>
    </w:rPr>
  </w:style>
  <w:style w:type="character" w:customStyle="1" w:styleId="a6">
    <w:name w:val="宏文本 字符"/>
    <w:link w:val="a5"/>
    <w:semiHidden/>
    <w:qFormat/>
    <w:rPr>
      <w:rFonts w:ascii="Arial Narrow" w:hAnsi="Arial Narrow"/>
      <w:lang w:val="en-US" w:eastAsia="zh-CN" w:bidi="ar-SA"/>
    </w:rPr>
  </w:style>
  <w:style w:type="character" w:customStyle="1" w:styleId="ac">
    <w:name w:val="批注文字 字符"/>
    <w:link w:val="ab"/>
    <w:semiHidden/>
    <w:qFormat/>
    <w:rPr>
      <w:rFonts w:ascii="Book Antiqua" w:hAnsi="Book Antiqua"/>
    </w:rPr>
  </w:style>
  <w:style w:type="character" w:customStyle="1" w:styleId="24">
    <w:name w:val="正文文本 2 字符"/>
    <w:link w:val="23"/>
    <w:qFormat/>
    <w:rPr>
      <w:rFonts w:ascii="Arial" w:eastAsia="PMingLiU" w:hAnsi="Arial"/>
      <w:b/>
      <w:bCs/>
      <w:color w:val="000000"/>
      <w:sz w:val="18"/>
      <w:szCs w:val="24"/>
    </w:rPr>
  </w:style>
  <w:style w:type="character" w:customStyle="1" w:styleId="32">
    <w:name w:val="正文文本 3 字符"/>
    <w:link w:val="31"/>
    <w:qFormat/>
    <w:rPr>
      <w:rFonts w:ascii="Arial" w:eastAsia="PMingLiU" w:hAnsi="Arial"/>
      <w:b/>
      <w:bCs/>
      <w:color w:val="000000"/>
      <w:sz w:val="15"/>
      <w:szCs w:val="24"/>
    </w:rPr>
  </w:style>
  <w:style w:type="character" w:customStyle="1" w:styleId="22">
    <w:name w:val="正文文本缩进 2 字符"/>
    <w:link w:val="21"/>
    <w:qFormat/>
    <w:rPr>
      <w:rFonts w:ascii="Book Antiqua" w:hAnsi="Book Antiqua"/>
    </w:rPr>
  </w:style>
  <w:style w:type="character" w:customStyle="1" w:styleId="aa">
    <w:name w:val="文档结构图 字符"/>
    <w:link w:val="a9"/>
    <w:semiHidden/>
    <w:qFormat/>
    <w:rPr>
      <w:rFonts w:ascii="Book Antiqua" w:hAnsi="Book Antiqua"/>
      <w:shd w:val="clear" w:color="auto" w:fill="000080"/>
    </w:rPr>
  </w:style>
  <w:style w:type="character" w:customStyle="1" w:styleId="af2">
    <w:name w:val="批注框文本 字符"/>
    <w:link w:val="af1"/>
    <w:semiHidden/>
    <w:qFormat/>
    <w:rPr>
      <w:rFonts w:ascii="Book Antiqua" w:hAnsi="Book Antiqua"/>
      <w:sz w:val="18"/>
      <w:szCs w:val="18"/>
    </w:rPr>
  </w:style>
  <w:style w:type="character" w:customStyle="1" w:styleId="afd">
    <w:name w:val="批注主题 字符"/>
    <w:link w:val="afc"/>
    <w:semiHidden/>
    <w:qFormat/>
    <w:rPr>
      <w:rFonts w:ascii="Book Antiqua" w:hAnsi="Book Antiqua"/>
      <w:b/>
      <w:bCs/>
    </w:rPr>
  </w:style>
  <w:style w:type="table" w:customStyle="1" w:styleId="12">
    <w:name w:val="网格型1"/>
    <w:basedOn w:val="a3"/>
    <w:qFormat/>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日期 字符"/>
    <w:link w:val="af"/>
    <w:qFormat/>
    <w:rPr>
      <w:rFonts w:ascii="Book Antiqua" w:hAnsi="Book Antiqua"/>
    </w:rPr>
  </w:style>
  <w:style w:type="paragraph" w:customStyle="1" w:styleId="aaa">
    <w:name w:val="aaa"/>
    <w:basedOn w:val="a0"/>
    <w:link w:val="aaaChar"/>
    <w:qFormat/>
    <w:pPr>
      <w:numPr>
        <w:numId w:val="1"/>
      </w:numPr>
      <w:spacing w:before="0" w:after="0" w:line="360" w:lineRule="auto"/>
    </w:pPr>
    <w:rPr>
      <w:lang w:val="zh-CN"/>
    </w:rPr>
  </w:style>
  <w:style w:type="paragraph" w:customStyle="1" w:styleId="bbb">
    <w:name w:val="bbb"/>
    <w:basedOn w:val="a"/>
    <w:link w:val="bbbChar"/>
    <w:qFormat/>
    <w:pPr>
      <w:tabs>
        <w:tab w:val="left" w:pos="360"/>
      </w:tabs>
      <w:spacing w:line="360" w:lineRule="auto"/>
      <w:ind w:left="360" w:hanging="360"/>
    </w:pPr>
    <w:rPr>
      <w:rFonts w:ascii="SimSun"/>
      <w:lang w:val="zh-CN"/>
    </w:rPr>
  </w:style>
  <w:style w:type="character" w:customStyle="1" w:styleId="aaaChar">
    <w:name w:val="aaa Char"/>
    <w:link w:val="aaa"/>
    <w:qFormat/>
    <w:rPr>
      <w:rFonts w:asciiTheme="minorHAnsi" w:eastAsiaTheme="minorEastAsia" w:hAnsiTheme="minorHAnsi" w:cstheme="minorBidi"/>
      <w:kern w:val="2"/>
      <w:sz w:val="21"/>
      <w:szCs w:val="22"/>
      <w:lang w:val="zh-CN"/>
    </w:rPr>
  </w:style>
  <w:style w:type="paragraph" w:customStyle="1" w:styleId="aff8">
    <w:name w:val="明细标题"/>
    <w:basedOn w:val="4"/>
    <w:link w:val="Char"/>
    <w:qFormat/>
  </w:style>
  <w:style w:type="character" w:customStyle="1" w:styleId="bbbChar">
    <w:name w:val="bbb Char"/>
    <w:link w:val="bbb"/>
    <w:qFormat/>
    <w:rPr>
      <w:rFonts w:ascii="SimSun" w:hAnsi="Book Antiqua" w:cs="SimSun"/>
    </w:rPr>
  </w:style>
  <w:style w:type="paragraph" w:customStyle="1" w:styleId="aff9">
    <w:name w:val="明细标题a"/>
    <w:basedOn w:val="aff8"/>
    <w:link w:val="aChar"/>
    <w:qFormat/>
  </w:style>
  <w:style w:type="character" w:customStyle="1" w:styleId="Char">
    <w:name w:val="明细标题 Char"/>
    <w:link w:val="aff8"/>
    <w:qFormat/>
    <w:rPr>
      <w:rFonts w:ascii="Book Antiqua" w:hAnsi="Book Antiqua"/>
      <w:b/>
      <w:sz w:val="21"/>
    </w:rPr>
  </w:style>
  <w:style w:type="paragraph" w:customStyle="1" w:styleId="aa0">
    <w:name w:val="标题aa"/>
    <w:basedOn w:val="3"/>
    <w:link w:val="aaChar"/>
    <w:qFormat/>
    <w:pPr>
      <w:spacing w:line="360" w:lineRule="auto"/>
    </w:pPr>
  </w:style>
  <w:style w:type="character" w:customStyle="1" w:styleId="aChar">
    <w:name w:val="明细标题a Char"/>
    <w:link w:val="aff9"/>
    <w:qFormat/>
    <w:rPr>
      <w:rFonts w:ascii="Book Antiqua" w:hAnsi="Book Antiqua"/>
      <w:b/>
      <w:sz w:val="21"/>
    </w:rPr>
  </w:style>
  <w:style w:type="character" w:customStyle="1" w:styleId="aaChar">
    <w:name w:val="标题aa Char"/>
    <w:link w:val="aa0"/>
    <w:qFormat/>
    <w:rPr>
      <w:rFonts w:ascii="Book Antiqua" w:hAnsi="Book Antiqua"/>
      <w:b/>
      <w:sz w:val="24"/>
    </w:rPr>
  </w:style>
  <w:style w:type="paragraph" w:customStyle="1" w:styleId="310">
    <w:name w:val="网格表 31"/>
    <w:basedOn w:val="10"/>
    <w:next w:val="a"/>
    <w:uiPriority w:val="39"/>
    <w:qFormat/>
    <w:pPr>
      <w:pBdr>
        <w:top w:val="none" w:sz="0" w:space="0" w:color="auto"/>
      </w:pBdr>
      <w:tabs>
        <w:tab w:val="clear" w:pos="2520"/>
      </w:tabs>
      <w:spacing w:before="480" w:after="0" w:line="276" w:lineRule="auto"/>
      <w:ind w:leftChars="0" w:left="0" w:rightChars="0" w:right="0"/>
      <w:outlineLvl w:val="9"/>
    </w:pPr>
    <w:rPr>
      <w:rFonts w:ascii="Cambria" w:hAnsi="Cambria"/>
      <w:bCs/>
      <w:color w:val="365F91"/>
      <w:sz w:val="28"/>
      <w:szCs w:val="28"/>
    </w:rPr>
  </w:style>
  <w:style w:type="paragraph" w:customStyle="1" w:styleId="p15">
    <w:name w:val="p15"/>
    <w:basedOn w:val="a"/>
    <w:qFormat/>
    <w:pPr>
      <w:snapToGrid w:val="0"/>
      <w:spacing w:before="120" w:after="120"/>
      <w:ind w:left="2520"/>
    </w:pPr>
    <w:rPr>
      <w:rFonts w:cs="SimSun"/>
    </w:rPr>
  </w:style>
  <w:style w:type="paragraph" w:customStyle="1" w:styleId="p16">
    <w:name w:val="p16"/>
    <w:basedOn w:val="a"/>
    <w:qFormat/>
    <w:pPr>
      <w:snapToGrid w:val="0"/>
      <w:spacing w:before="60" w:after="60"/>
      <w:ind w:left="3096" w:hanging="216"/>
    </w:pPr>
    <w:rPr>
      <w:rFonts w:cs="SimSun"/>
    </w:rPr>
  </w:style>
  <w:style w:type="paragraph" w:customStyle="1" w:styleId="1Char">
    <w:name w:val="1 Char"/>
    <w:basedOn w:val="a"/>
    <w:autoRedefine/>
    <w:qFormat/>
    <w:pPr>
      <w:spacing w:line="360" w:lineRule="auto"/>
      <w:ind w:left="420" w:firstLineChars="200" w:firstLine="200"/>
    </w:pPr>
    <w:rPr>
      <w:rFonts w:ascii="Verdana" w:hAnsi="Verdana"/>
      <w:lang w:eastAsia="en-US"/>
    </w:rPr>
  </w:style>
  <w:style w:type="paragraph" w:customStyle="1" w:styleId="1-22">
    <w:name w:val="中等深浅网格 1 - 强调文字颜色 22"/>
    <w:basedOn w:val="a"/>
    <w:uiPriority w:val="34"/>
    <w:qFormat/>
    <w:pPr>
      <w:ind w:firstLineChars="200" w:firstLine="420"/>
    </w:pPr>
    <w:rPr>
      <w:rFonts w:ascii="Calibri" w:hAnsi="Calibri"/>
    </w:rPr>
  </w:style>
  <w:style w:type="paragraph" w:customStyle="1" w:styleId="1-21">
    <w:name w:val="中等深浅网格 1 - 着色 21"/>
    <w:basedOn w:val="a"/>
    <w:uiPriority w:val="34"/>
    <w:qFormat/>
    <w:pPr>
      <w:ind w:firstLineChars="200" w:firstLine="420"/>
    </w:pPr>
  </w:style>
  <w:style w:type="paragraph" w:customStyle="1" w:styleId="-31">
    <w:name w:val="浅色网格 - 强调文字颜色 31"/>
    <w:basedOn w:val="a"/>
    <w:uiPriority w:val="34"/>
    <w:qFormat/>
    <w:pPr>
      <w:ind w:firstLineChars="200" w:firstLine="420"/>
    </w:pPr>
  </w:style>
  <w:style w:type="paragraph" w:customStyle="1" w:styleId="TOC11">
    <w:name w:val="TOC 标题11"/>
    <w:basedOn w:val="10"/>
    <w:next w:val="a"/>
    <w:uiPriority w:val="39"/>
    <w:semiHidden/>
    <w:unhideWhenUsed/>
    <w:qFormat/>
    <w:pPr>
      <w:pBdr>
        <w:top w:val="none" w:sz="0" w:space="0" w:color="auto"/>
      </w:pBdr>
      <w:tabs>
        <w:tab w:val="clear" w:pos="2520"/>
      </w:tabs>
      <w:spacing w:before="480" w:after="0" w:line="276" w:lineRule="auto"/>
      <w:ind w:leftChars="0" w:left="0" w:rightChars="0" w:right="0"/>
      <w:outlineLvl w:val="9"/>
    </w:pPr>
    <w:rPr>
      <w:rFonts w:ascii="Cambria" w:hAnsi="Cambria"/>
      <w:bCs/>
      <w:color w:val="365F91"/>
      <w:sz w:val="28"/>
      <w:szCs w:val="28"/>
    </w:rPr>
  </w:style>
  <w:style w:type="paragraph" w:customStyle="1" w:styleId="1-210">
    <w:name w:val="中等深浅网格 1 - 强调文字颜色 21"/>
    <w:basedOn w:val="a"/>
    <w:uiPriority w:val="34"/>
    <w:qFormat/>
    <w:pPr>
      <w:ind w:firstLineChars="200" w:firstLine="420"/>
    </w:pPr>
    <w:rPr>
      <w:rFonts w:ascii="Calibri" w:hAnsi="Calibri"/>
    </w:rPr>
  </w:style>
  <w:style w:type="paragraph" w:customStyle="1" w:styleId="2-21">
    <w:name w:val="中等深浅列表 2 - 着色 21"/>
    <w:hidden/>
    <w:uiPriority w:val="99"/>
    <w:semiHidden/>
    <w:qFormat/>
    <w:rPr>
      <w:rFonts w:ascii="Book Antiqua" w:hAnsi="Book Antiqua"/>
      <w:kern w:val="2"/>
      <w:sz w:val="24"/>
      <w:szCs w:val="24"/>
    </w:rPr>
  </w:style>
  <w:style w:type="paragraph" w:customStyle="1" w:styleId="CharCharCharCharCharCharCharCharCharChar">
    <w:name w:val="Char Char Char Char Char Char Char Char Char Char"/>
    <w:basedOn w:val="a"/>
    <w:autoRedefine/>
    <w:qFormat/>
    <w:rPr>
      <w:rFonts w:ascii="Tahoma" w:eastAsia="KaiTi_GB2312" w:hAnsi="Tahoma"/>
      <w:spacing w:val="10"/>
    </w:rPr>
  </w:style>
  <w:style w:type="table" w:customStyle="1" w:styleId="TableGrid3">
    <w:name w:val="Table Grid3"/>
    <w:basedOn w:val="a3"/>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0">
    <w:name w:val="正文文本 Char"/>
    <w:qFormat/>
    <w:rPr>
      <w:rFonts w:ascii="Book Antiqua" w:eastAsia="SimSun" w:hAnsi="Book Antiqua"/>
      <w:sz w:val="21"/>
      <w:lang w:val="en-US" w:eastAsia="zh-CN" w:bidi="ar-SA"/>
    </w:rPr>
  </w:style>
  <w:style w:type="paragraph" w:customStyle="1" w:styleId="-11">
    <w:name w:val="彩色列表 - 着色 11"/>
    <w:basedOn w:val="a"/>
    <w:uiPriority w:val="34"/>
    <w:qFormat/>
    <w:pPr>
      <w:ind w:firstLineChars="200" w:firstLine="420"/>
    </w:pPr>
    <w:rPr>
      <w:rFonts w:ascii="SimSun" w:hAnsi="SimSun" w:cs="SimSun"/>
    </w:rPr>
  </w:style>
  <w:style w:type="character" w:customStyle="1" w:styleId="Char1">
    <w:name w:val="正文文本 Char1"/>
    <w:qFormat/>
    <w:rPr>
      <w:rFonts w:ascii="Book Antiqua" w:eastAsia="SimSun" w:hAnsi="Book Antiqua"/>
      <w:sz w:val="21"/>
      <w:lang w:val="en-US" w:eastAsia="zh-CN" w:bidi="ar-SA"/>
    </w:rPr>
  </w:style>
  <w:style w:type="character" w:customStyle="1" w:styleId="1Char0">
    <w:name w:val="标题 1 Char"/>
    <w:qFormat/>
    <w:rPr>
      <w:rFonts w:ascii="Book Antiqua" w:hAnsi="Book Antiqua"/>
      <w:b/>
      <w:sz w:val="40"/>
    </w:rPr>
  </w:style>
  <w:style w:type="character" w:customStyle="1" w:styleId="2Char">
    <w:name w:val="标题 2 Char"/>
    <w:qFormat/>
    <w:rPr>
      <w:rFonts w:ascii="Book Antiqua" w:hAnsi="Book Antiqua"/>
      <w:b/>
      <w:sz w:val="28"/>
    </w:rPr>
  </w:style>
  <w:style w:type="paragraph" w:styleId="affa">
    <w:name w:val="List Paragraph"/>
    <w:basedOn w:val="a"/>
    <w:uiPriority w:val="72"/>
    <w:qFormat/>
    <w:pPr>
      <w:ind w:firstLineChars="200" w:firstLine="420"/>
    </w:pPr>
  </w:style>
  <w:style w:type="paragraph" w:customStyle="1" w:styleId="13">
    <w:name w:val="修订1"/>
    <w:hidden/>
    <w:uiPriority w:val="71"/>
    <w:semiHidden/>
    <w:qFormat/>
    <w:rPr>
      <w:rFonts w:ascii="Book Antiqua" w:hAnsi="Book Antiqua"/>
      <w:kern w:val="2"/>
      <w:sz w:val="24"/>
      <w:szCs w:val="24"/>
    </w:rPr>
  </w:style>
  <w:style w:type="paragraph" w:customStyle="1" w:styleId="TOC20">
    <w:name w:val="TOC 标题2"/>
    <w:basedOn w:val="10"/>
    <w:next w:val="a"/>
    <w:uiPriority w:val="39"/>
    <w:unhideWhenUsed/>
    <w:qFormat/>
    <w:pPr>
      <w:pBdr>
        <w:top w:val="none" w:sz="0" w:space="0" w:color="auto"/>
      </w:pBdr>
      <w:tabs>
        <w:tab w:val="clear" w:pos="2520"/>
      </w:tabs>
      <w:spacing w:before="480" w:after="0" w:line="276" w:lineRule="auto"/>
      <w:ind w:leftChars="0" w:left="0" w:rightChars="0" w:right="0"/>
      <w:outlineLvl w:val="9"/>
    </w:pPr>
    <w:rPr>
      <w:rFonts w:asciiTheme="majorHAnsi" w:eastAsiaTheme="majorEastAsia" w:hAnsiTheme="majorHAnsi" w:cstheme="majorBidi"/>
      <w:bCs/>
      <w:color w:val="365F91" w:themeColor="accent1" w:themeShade="BF"/>
      <w:sz w:val="28"/>
      <w:szCs w:val="28"/>
      <w:lang w:val="en-US"/>
    </w:rPr>
  </w:style>
  <w:style w:type="paragraph" w:customStyle="1" w:styleId="1">
    <w:name w:val="样式1"/>
    <w:basedOn w:val="3"/>
    <w:qFormat/>
    <w:pPr>
      <w:numPr>
        <w:ilvl w:val="1"/>
        <w:numId w:val="2"/>
      </w:numPr>
    </w:pPr>
    <w:rPr>
      <w:rFonts w:eastAsiaTheme="majorEastAsia"/>
    </w:rPr>
  </w:style>
  <w:style w:type="paragraph" w:customStyle="1" w:styleId="p2">
    <w:name w:val="p2"/>
    <w:basedOn w:val="a"/>
    <w:qFormat/>
    <w:rPr>
      <w:rFonts w:ascii="PingFang SC" w:eastAsia="PingFang SC" w:hAnsi="PingFang SC" w:cs="Times New Roman"/>
      <w:color w:val="CD0016"/>
      <w:sz w:val="38"/>
      <w:szCs w:val="38"/>
    </w:rPr>
  </w:style>
  <w:style w:type="character" w:customStyle="1" w:styleId="s1">
    <w:name w:val="s1"/>
    <w:basedOn w:val="a2"/>
    <w:qFormat/>
    <w:rPr>
      <w:rFonts w:ascii="Arial" w:hAnsi="Arial" w:cs="Arial"/>
      <w:sz w:val="38"/>
      <w:szCs w:val="38"/>
    </w:rPr>
  </w:style>
  <w:style w:type="character" w:customStyle="1" w:styleId="s2">
    <w:name w:val="s2"/>
    <w:basedOn w:val="a2"/>
    <w:qFormat/>
  </w:style>
  <w:style w:type="paragraph" w:customStyle="1" w:styleId="p1">
    <w:name w:val="p1"/>
    <w:basedOn w:val="a"/>
    <w:qFormat/>
    <w:rPr>
      <w:rFonts w:ascii="PingFang SC" w:eastAsia="PingFang SC" w:hAnsi="PingFang SC" w:cs="Times New Roman" w:hint="eastAsia"/>
      <w:color w:val="262626"/>
      <w:sz w:val="38"/>
      <w:szCs w:val="38"/>
    </w:rPr>
  </w:style>
  <w:style w:type="character" w:customStyle="1" w:styleId="14">
    <w:name w:val="未处理的提及1"/>
    <w:basedOn w:val="a2"/>
    <w:uiPriority w:val="99"/>
    <w:semiHidden/>
    <w:unhideWhenUsed/>
    <w:qFormat/>
    <w:rPr>
      <w:color w:val="605E5C"/>
      <w:shd w:val="clear" w:color="auto" w:fill="E1DFDD"/>
    </w:rPr>
  </w:style>
  <w:style w:type="paragraph" w:customStyle="1" w:styleId="27">
    <w:name w:val="修订2"/>
    <w:hidden/>
    <w:uiPriority w:val="99"/>
    <w:unhideWhenUsed/>
    <w:qFormat/>
    <w:rPr>
      <w:rFonts w:asciiTheme="minorHAnsi" w:eastAsiaTheme="minorEastAsia" w:hAnsiTheme="minorHAnsi" w:cstheme="minorBidi"/>
      <w:sz w:val="22"/>
      <w:szCs w:val="22"/>
      <w14:ligatures w14:val="standardContextual"/>
    </w:rPr>
  </w:style>
  <w:style w:type="paragraph" w:customStyle="1" w:styleId="33">
    <w:name w:val="修订3"/>
    <w:hidden/>
    <w:uiPriority w:val="99"/>
    <w:unhideWhenUsed/>
    <w:qFormat/>
    <w:rPr>
      <w:rFonts w:asciiTheme="minorHAnsi" w:eastAsiaTheme="minorEastAsia" w:hAnsiTheme="minorHAnsi" w:cstheme="minorBidi"/>
      <w:kern w:val="2"/>
      <w:sz w:val="22"/>
      <w:szCs w:val="24"/>
      <w14:ligatures w14:val="standardContextual"/>
    </w:rPr>
  </w:style>
  <w:style w:type="paragraph" w:customStyle="1" w:styleId="paragraph">
    <w:name w:val="paragraph"/>
    <w:basedOn w:val="a"/>
    <w:semiHidden/>
    <w:qFormat/>
    <w:pPr>
      <w:spacing w:before="100" w:beforeAutospacing="1" w:after="100" w:afterAutospacing="1"/>
    </w:pPr>
    <w:rPr>
      <w:rFonts w:ascii="DengXian" w:eastAsia="DengXian" w:hAnsi="DengXian" w:cs="Times New Roman"/>
      <w:kern w:val="0"/>
    </w:rPr>
  </w:style>
  <w:style w:type="paragraph" w:customStyle="1" w:styleId="41">
    <w:name w:val="修订4"/>
    <w:hidden/>
    <w:uiPriority w:val="99"/>
    <w:unhideWhenUsed/>
    <w:qFormat/>
    <w:rPr>
      <w:rFonts w:asciiTheme="minorHAnsi" w:eastAsiaTheme="minorEastAsia" w:hAnsiTheme="minorHAnsi" w:cstheme="minorBidi"/>
      <w:kern w:val="2"/>
      <w:sz w:val="24"/>
      <w:szCs w:val="24"/>
      <w14:ligatures w14:val="standardContextual"/>
    </w:rPr>
  </w:style>
  <w:style w:type="paragraph" w:styleId="affb">
    <w:name w:val="Revision"/>
    <w:hidden/>
    <w:uiPriority w:val="99"/>
    <w:unhideWhenUsed/>
    <w:rsid w:val="009E5D3F"/>
    <w:rPr>
      <w:rFonts w:asciiTheme="minorHAnsi" w:eastAsiaTheme="minorEastAsia" w:hAnsiTheme="minorHAnsi" w:cstheme="minorBidi"/>
      <w:kern w:val="2"/>
      <w:sz w:val="21"/>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hyperlink" Target="https://doc.weixin.qq.com/sheet/e3_AdcAoAZdAJgCNdNAUHB0rSEaStERX?scode=AEsAhgfcAAs2ZcRoqtAVUAVwaoAJc&amp;tab=017q0t" TargetMode="External"/><Relationship Id="rId29" Type="http://schemas.openxmlformats.org/officeDocument/2006/relationships/image" Target="media/image12.png"/><Relationship Id="rId107" Type="http://schemas.openxmlformats.org/officeDocument/2006/relationships/footer" Target="footer4.xml"/><Relationship Id="rId11" Type="http://schemas.openxmlformats.org/officeDocument/2006/relationships/endnotes" Target="endnotes.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fontTable" Target="fontTable.xml"/><Relationship Id="rId20" Type="http://schemas.microsoft.com/office/2018/08/relationships/commentsExtensible" Target="commentsExtensible.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image" Target="media/image22.png"/><Relationship Id="rId109" Type="http://schemas.microsoft.com/office/2011/relationships/people" Target="peop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http://schemas.openxmlformats.org/officeDocument/2006/bibliography" xmlns:b="http://schemas.openxmlformats.org/officeDocument/2006/bibliography" StyleName="APA" SelectedStyle="\APA.XSL"/>
</file>

<file path=customXml/item2.xml><?xml version="1.0" encoding="utf-8"?>
<p:properties xmlns:xsi="http://www.w3.org/2001/XMLSchema-instance" xmlns:p="http://schemas.microsoft.com/office/2006/metadata/properties"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ma="http://schemas.microsoft.com/office/2006/metadata/properties/metaAttributes" xmlns:ct="http://schemas.microsoft.com/office/2006/metadata/contentType" ma:contentTypeName="Document" ct:_="" ma:_="" ma:versionID="34b452bc33d0150ae4501923a2ed5344" ma:contentTypeVersion="0" ma:contentTypeScope="" ma:contentTypeID="0x010100673B407FA9645440B11ED1C3F922F4F6" ma:contentTypeDescription="Create a new document.">
  <xsd:schema xmlns:xsd="http://www.w3.org/2001/XMLSchema" xmlns:xs="http://www.w3.org/2001/XMLSchema" xmlns:p="http://schemas.microsoft.com/office/2006/metadata/properties" targetNamespace="http://schemas.microsoft.com/office/2006/metadata/properties" ma:fieldsID="b764bea3eb9b1a5be8fd57fac5fb459b" ma:root="true">
    <xsd:element name="properties">
      <xsd:complexType>
        <xsd:sequence>
          <xsd:element name="documentManagement">
            <xsd:complexType>
              <xsd:all/>
            </xsd:complexType>
          </xsd:element>
        </xsd:sequence>
      </xsd:complexType>
    </xsd:element>
  </xsd:schema>
  <xsd:schema xmlns:xsd="http://www.w3.org/2001/XMLSchema" xmlns:dcterms="http://purl.org/dc/terms/" xmlns:xsi="http://www.w3.org/2001/XMLSchema-instance" xmlns="http://schemas.openxmlformats.org/package/2006/metadata/core-properties" xmlns:odoc="http://schemas.microsoft.com/internal/obd" xmlns:dc="http://purl.org/dc/elements/1.1/" elementFormDefault="qualified" targetNamespace="http://schemas.openxmlformats.org/package/2006/metadata/core-properties" attributeFormDefault="unqualified" blockDefault="#all">
    <xsd:import namespace="http://purl.org/dc/elements/1.1/" schemaLocation="http://dublincore.org/schemas/xmls/qdc/2003/04/02/dc.xsd"/>
    <xsd:import namespace="http://purl.org/dc/terms/" schemaLocation="http://dublincore.org/schemas/xmls/qdc/2003/04/02/dcterms.xsd"/>
    <xsd:element type="CT_coreProperties" name="coreProperties"/>
    <xsd:complexType name="CT_coreProperties">
      <xsd:all>
        <xsd:element maxOccurs="1" minOccurs="0" ref="dc:creator"/>
        <xsd:element maxOccurs="1" minOccurs="0" ref="dcterms:created"/>
        <xsd:element maxOccurs="1" minOccurs="0" ref="dc:identifier"/>
        <xsd:element ma:displayName="Content Type" maxOccurs="1" minOccurs="0" type="xsd:string" ma:index="0" name="contentType"/>
        <xsd:element ma:displayName="Title" maxOccurs="1" minOccurs="0" ref="dc:title" ma:index="4"/>
        <xsd:element maxOccurs="1" minOccurs="0" ref="dc:subject"/>
        <xsd:element maxOccurs="1" minOccurs="0" ref="dc:description"/>
        <xsd:element maxOccurs="1" minOccurs="0" type="xsd:string" name="keywords"/>
        <xsd:element maxOccurs="1" minOccurs="0" ref="dc:language"/>
        <xsd:element maxOccurs="1" minOccurs="0" type="xsd:string" name="category"/>
        <xsd:element maxOccurs="1" minOccurs="0" type="xsd:string" name="version"/>
        <xsd:element maxOccurs="1" minOccurs="0" type="xsd:string" name="revision">
          <xsd:annotation>
            <xsd:documentation>
                        This value indicates the number of saves or revisions. The application is responsible for updating this value after each revision.
                    </xsd:documentation>
          </xsd:annotation>
        </xsd:element>
        <xsd:element maxOccurs="1" minOccurs="0" type="xsd:string" name="lastModifiedBy"/>
        <xsd:element maxOccurs="1" minOccurs="0" ref="dcterms:modified"/>
        <xsd:element maxOccurs="1" minOccurs="0" type="xsd:string" name="contentStatus"/>
      </xsd:all>
    </xsd:complexType>
  </xsd:schema>
  <xs:schema xmlns:xs="http://www.w3.org/2001/XMLSchema" xmlns:pc="http://schemas.microsoft.com/office/infopath/2007/PartnerControls" elementFormDefault="qualified" targetNamespace="http://schemas.microsoft.com/office/infopath/2007/PartnerControls" attributeFormDefault="unqualified">
    <xs:element name="Person">
      <xs:complexType>
        <xs:sequence>
          <xs:element minOccurs="0" ref="pc:DisplayName"/>
          <xs:element minOccurs="0" ref="pc:AccountId"/>
          <xs:element minOccurs="0" ref="pc:AccountType"/>
        </xs:sequence>
      </xs:complexType>
    </xs:element>
    <xs:element type="xs:string" name="DisplayName"/>
    <xs:element type="xs:string" name="AccountId"/>
    <xs:element type="xs:string" name="AccountType"/>
    <xs:element name="BDCAssociatedEntity">
      <xs:complexType>
        <xs:sequence>
          <xs:element maxOccurs="unbounded" minOccurs="0" ref="pc:BDCEntity"/>
        </xs:sequence>
        <xs:attribute ref="pc:EntityNamespace"/>
        <xs:attribute ref="pc:EntityName"/>
        <xs:attribute ref="pc:SystemInstanceName"/>
        <xs:attribute ref="pc:AssociationName"/>
      </xs:complexType>
    </xs:element>
    <xs:attribute type="xs:string" name="EntityNamespace"/>
    <xs:attribute type="xs:string" name="EntityName"/>
    <xs:attribute type="xs:string" name="SystemInstanceName"/>
    <xs:attribute type="xs:string" name="AssociationName"/>
    <xs:element name="BDCEntity">
      <xs:complexType>
        <xs:sequence>
          <xs:element minOccurs="0" ref="pc:EntityDisplayName"/>
          <xs:element minOccurs="0" ref="pc:EntityInstanceReference"/>
          <xs:element minOccurs="0" ref="pc:EntityId1"/>
          <xs:element minOccurs="0" ref="pc:EntityId2"/>
          <xs:element minOccurs="0" ref="pc:EntityId3"/>
          <xs:element minOccurs="0" ref="pc:EntityId4"/>
          <xs:element minOccurs="0" ref="pc:EntityId5"/>
        </xs:sequence>
      </xs:complexType>
    </xs:element>
    <xs:element type="xs:string" name="EntityDisplayName"/>
    <xs:element type="xs:string" name="EntityInstanceReference"/>
    <xs:element type="xs:string" name="EntityId1"/>
    <xs:element type="xs:string" name="EntityId2"/>
    <xs:element type="xs:string" name="EntityId3"/>
    <xs:element type="xs:string" name="EntityId4"/>
    <xs:element type="xs:string" name="EntityId5"/>
    <xs:element name="Terms">
      <xs:complexType>
        <xs:sequence>
          <xs:element maxOccurs="unbounded" minOccurs="0" ref="pc:TermInfo"/>
        </xs:sequence>
      </xs:complexType>
    </xs:element>
    <xs:element name="TermInfo">
      <xs:complexType>
        <xs:sequence>
          <xs:element minOccurs="0" ref="pc:TermName"/>
          <xs:element minOccurs="0" ref="pc:TermId"/>
        </xs:sequence>
      </xs:complexType>
    </xs:element>
    <xs:element type="xs:string" name="TermName"/>
    <xs:element type="xs:string" name="TermId"/>
  </xs:schema>
</ct:contentTypeSchema>
</file>

<file path=customXml/item5.xml><?xml version="1.0" encoding="utf-8"?>
<s:customData xmlns="http://www.wps.cn/officeDocument/2013/wpsCustomData" xmlns:s="http://www.wps.cn/officeDocument/2013/wpsCustomData">
  <customSectProps>
    <customSectPr/>
  </customSectProps>
  <customShpExts>
    <customShpInfo spid="_x0000_s3078"/>
  </customShpExts>
</s:customData>
</file>

<file path=customXml/itemProps1.xml><?xml version="1.0" encoding="utf-8"?>
<ds:datastoreItem xmlns:ds="http://schemas.openxmlformats.org/officeDocument/2006/customXml" ds:itemID="{62AB5C03-0D27-A94D-B54F-0B24B3B4CE86}">
  <ds:schemaRefs>
    <ds:schemaRef ds:uri="http://schemas.openxmlformats.org/officeDocument/2006/bibliography"/>
  </ds:schemaRefs>
</ds:datastoreItem>
</file>

<file path=customXml/itemProps2.xml><?xml version="1.0" encoding="utf-8"?>
<ds:datastoreItem xmlns:ds="http://schemas.openxmlformats.org/officeDocument/2006/customXml" ds:itemID="{08E5AC89-A19C-4621-8AE1-55EE8BD61A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A9CACD8-BE3D-4596-B450-11EB1495A744}">
  <ds:schemaRefs>
    <ds:schemaRef ds:uri="http://schemas.microsoft.com/sharepoint/v3/contenttype/forms"/>
  </ds:schemaRefs>
</ds:datastoreItem>
</file>

<file path=customXml/itemProps4.xml><?xml version="1.0" encoding="utf-8"?>
<ds:datastoreItem xmlns:ds="http://schemas.openxmlformats.org/officeDocument/2006/customXml" ds:itemID="{CD7B55C6-0E80-485F-96F2-116B33CF30BA}">
  <ds:schemaRefs>
    <ds:schemaRef ds:uri="http://schemas.microsoft.com/office/2006/metadata/properties/metaAttributes"/>
    <ds:schemaRef ds:uri="http://schemas.microsoft.com/office/2006/metadata/contentType"/>
    <ds:schemaRef ds:uri="http://www.w3.org/2001/XMLSchema"/>
    <ds:schemaRef ds:uri="http://schemas.microsoft.com/office/2006/metadata/properties"/>
    <ds:schemaRef ds:uri="http://purl.org/dc/terms/"/>
    <ds:schemaRef ds:uri="http://schemas.openxmlformats.org/package/2006/metadata/core-properties"/>
    <ds:schemaRef ds:uri="http://schemas.microsoft.com/internal/obd"/>
    <ds:schemaRef ds:uri="http://purl.org/dc/elements/1.1/"/>
    <ds:schemaRef ds:uri="http://schemas.microsoft.com/office/infopath/2007/PartnerControls"/>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163</Pages>
  <Words>9445</Words>
  <Characters>53840</Characters>
  <Application>Microsoft Office Word</Application>
  <DocSecurity>0</DocSecurity>
  <Lines>448</Lines>
  <Paragraphs>126</Paragraphs>
  <ScaleCrop>false</ScaleCrop>
  <Company>Straumann Group</Company>
  <LinksUpToDate>false</LinksUpToDate>
  <CharactersWithSpaces>63159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EMS详细解决方案</dc:title>
  <dc:creator>Stella</dc:creator>
  <cp:lastModifiedBy>Clarice Shen</cp:lastModifiedBy>
  <cp:revision>24</cp:revision>
  <cp:lastPrinted>2000-12-14T08:27:00Z</cp:lastPrinted>
  <dcterms:created xsi:type="dcterms:W3CDTF">2026-01-13T15:11:00Z</dcterms:created>
  <dcterms:modified xsi:type="dcterms:W3CDTF">2026-01-18T07:25:00Z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1AC5BFA77046651FF8A44A6945884A6A_43</vt:lpwstr>
  </property>
  <property fmtid="{D5CDD505-2E9C-101B-9397-08002B2CF9AE}" pid="4" name="ContentTypeId">
    <vt:lpwstr>0x010100673B407FA9645440B11ED1C3F922F4F6</vt:lpwstr>
  </property>
  <property fmtid="{D5CDD505-2E9C-101B-9397-08002B2CF9AE}" pid="5" name="KSOTemplateDocerSaveRecord">
    <vt:lpwstr>eyJoZGlkIjoiZTNiMmJjMGUyMDNhMGI0MjllZTc4OTE3ODRjOTBjMWQiLCJ1c2VySWQiOiI1Mjc1NzA4NjUifQ==</vt:lpwstr>
  </property>
</Properties>
</file>